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98C389" w14:textId="77777777" w:rsidR="00DD57C5" w:rsidRPr="005058A9" w:rsidRDefault="00076025">
      <w:pPr>
        <w:jc w:val="center"/>
        <w:rPr>
          <w:rFonts w:ascii="宋体" w:eastAsia="宋体" w:hAnsi="宋体"/>
          <w:b/>
          <w:bCs/>
          <w:color w:val="000000" w:themeColor="text1"/>
          <w:sz w:val="44"/>
        </w:rPr>
      </w:pPr>
      <w:r w:rsidRPr="005058A9">
        <w:rPr>
          <w:rFonts w:ascii="宋体" w:eastAsia="宋体" w:hAnsi="宋体" w:hint="eastAsia"/>
          <w:b/>
          <w:bCs/>
          <w:color w:val="000000" w:themeColor="text1"/>
          <w:sz w:val="44"/>
        </w:rPr>
        <w:t>工商管理硕士（MBA）学位论文</w:t>
      </w:r>
    </w:p>
    <w:p w14:paraId="4B924160" w14:textId="77777777" w:rsidR="00DD57C5" w:rsidRPr="005058A9" w:rsidRDefault="00DD57C5">
      <w:pPr>
        <w:jc w:val="center"/>
        <w:rPr>
          <w:rFonts w:ascii="宋体" w:eastAsia="宋体" w:hAnsi="宋体"/>
          <w:b/>
          <w:bCs/>
          <w:color w:val="000000" w:themeColor="text1"/>
          <w:sz w:val="52"/>
        </w:rPr>
      </w:pPr>
    </w:p>
    <w:p w14:paraId="44E2DB36" w14:textId="77777777" w:rsidR="00DD57C5" w:rsidRPr="005058A9" w:rsidRDefault="00DD57C5">
      <w:pPr>
        <w:jc w:val="center"/>
        <w:rPr>
          <w:rFonts w:ascii="宋体" w:eastAsia="宋体" w:hAnsi="宋体"/>
          <w:b/>
          <w:bCs/>
          <w:color w:val="000000" w:themeColor="text1"/>
          <w:sz w:val="52"/>
        </w:rPr>
      </w:pPr>
    </w:p>
    <w:p w14:paraId="4E009091" w14:textId="62DC5EB9" w:rsidR="00DD57C5" w:rsidRPr="005058A9" w:rsidRDefault="00076025">
      <w:pPr>
        <w:jc w:val="center"/>
        <w:rPr>
          <w:rFonts w:ascii="宋体" w:eastAsia="宋体" w:hAnsi="宋体"/>
          <w:color w:val="000000" w:themeColor="text1"/>
        </w:rPr>
      </w:pPr>
      <w:r w:rsidRPr="005058A9">
        <w:rPr>
          <w:rFonts w:ascii="宋体" w:eastAsia="宋体" w:hAnsi="宋体" w:hint="eastAsia"/>
          <w:b/>
          <w:bCs/>
          <w:color w:val="000000" w:themeColor="text1"/>
          <w:sz w:val="52"/>
        </w:rPr>
        <w:t>A公司产品规划</w:t>
      </w:r>
      <w:commentRangeStart w:id="0"/>
      <w:r w:rsidRPr="005058A9">
        <w:rPr>
          <w:rFonts w:ascii="宋体" w:eastAsia="宋体" w:hAnsi="宋体" w:hint="eastAsia"/>
          <w:b/>
          <w:bCs/>
          <w:color w:val="000000" w:themeColor="text1"/>
          <w:sz w:val="52"/>
        </w:rPr>
        <w:t>管理</w:t>
      </w:r>
      <w:commentRangeEnd w:id="0"/>
      <w:r w:rsidR="00B95B48">
        <w:rPr>
          <w:rStyle w:val="ac"/>
          <w:rFonts w:asciiTheme="minorHAnsi" w:hAnsiTheme="minorHAnsi" w:cstheme="minorBidi"/>
          <w:kern w:val="2"/>
        </w:rPr>
        <w:commentReference w:id="0"/>
      </w:r>
      <w:r w:rsidR="00C91A4E">
        <w:rPr>
          <w:rFonts w:ascii="宋体" w:eastAsia="宋体" w:hAnsi="宋体" w:hint="eastAsia"/>
          <w:b/>
          <w:bCs/>
          <w:color w:val="000000" w:themeColor="text1"/>
          <w:sz w:val="52"/>
        </w:rPr>
        <w:t>的</w:t>
      </w:r>
      <w:r w:rsidRPr="005058A9">
        <w:rPr>
          <w:rFonts w:ascii="宋体" w:eastAsia="宋体" w:hAnsi="宋体" w:hint="eastAsia"/>
          <w:b/>
          <w:bCs/>
          <w:color w:val="000000" w:themeColor="text1"/>
          <w:sz w:val="52"/>
        </w:rPr>
        <w:t>分析和研究</w:t>
      </w:r>
    </w:p>
    <w:p w14:paraId="06B6DE60" w14:textId="77777777" w:rsidR="00DD57C5" w:rsidRPr="005058A9" w:rsidRDefault="00DD57C5">
      <w:pPr>
        <w:rPr>
          <w:rFonts w:ascii="宋体" w:eastAsia="宋体" w:hAnsi="宋体"/>
          <w:color w:val="000000" w:themeColor="text1"/>
        </w:rPr>
      </w:pPr>
    </w:p>
    <w:p w14:paraId="307DB83B" w14:textId="77777777" w:rsidR="00DD57C5" w:rsidRPr="005058A9" w:rsidRDefault="00DD57C5">
      <w:pPr>
        <w:rPr>
          <w:rFonts w:ascii="宋体" w:eastAsia="宋体" w:hAnsi="宋体"/>
          <w:color w:val="000000" w:themeColor="text1"/>
        </w:rPr>
      </w:pPr>
    </w:p>
    <w:p w14:paraId="6211817A" w14:textId="77777777" w:rsidR="00DD57C5" w:rsidRPr="005058A9" w:rsidRDefault="00DD57C5">
      <w:pPr>
        <w:rPr>
          <w:rFonts w:ascii="宋体" w:eastAsia="宋体" w:hAnsi="宋体"/>
          <w:color w:val="000000" w:themeColor="text1"/>
        </w:rPr>
      </w:pPr>
    </w:p>
    <w:p w14:paraId="54A1218D" w14:textId="77777777" w:rsidR="00DD57C5" w:rsidRPr="005058A9" w:rsidRDefault="00DD57C5">
      <w:pPr>
        <w:rPr>
          <w:rFonts w:ascii="宋体" w:eastAsia="宋体" w:hAnsi="宋体"/>
          <w:color w:val="000000" w:themeColor="text1"/>
          <w:sz w:val="36"/>
        </w:rPr>
      </w:pPr>
    </w:p>
    <w:p w14:paraId="4490FE3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    号：</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6</w:t>
      </w:r>
      <w:r w:rsidRPr="005058A9">
        <w:rPr>
          <w:rFonts w:ascii="宋体" w:eastAsia="宋体" w:hAnsi="宋体"/>
          <w:color w:val="000000" w:themeColor="text1"/>
          <w:sz w:val="36"/>
          <w:u w:val="single"/>
        </w:rPr>
        <w:t>32110363</w:t>
      </w:r>
      <w:r w:rsidRPr="005058A9">
        <w:rPr>
          <w:rFonts w:ascii="宋体" w:eastAsia="宋体" w:hAnsi="宋体" w:hint="eastAsia"/>
          <w:color w:val="000000" w:themeColor="text1"/>
          <w:sz w:val="36"/>
          <w:u w:val="single"/>
        </w:rPr>
        <w:t xml:space="preserve">   </w:t>
      </w:r>
    </w:p>
    <w:p w14:paraId="097504E2" w14:textId="77777777" w:rsidR="00DD57C5" w:rsidRPr="005058A9" w:rsidRDefault="00DD57C5">
      <w:pPr>
        <w:rPr>
          <w:rFonts w:ascii="宋体" w:eastAsia="宋体" w:hAnsi="宋体"/>
          <w:color w:val="000000" w:themeColor="text1"/>
          <w:sz w:val="36"/>
        </w:rPr>
      </w:pPr>
    </w:p>
    <w:p w14:paraId="69490C78" w14:textId="77777777" w:rsidR="00DD57C5" w:rsidRPr="005058A9" w:rsidRDefault="00076025">
      <w:pPr>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学生姓名：</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祝</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阳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3270448A" w14:textId="77777777" w:rsidR="00DD57C5" w:rsidRPr="005058A9" w:rsidRDefault="00DD57C5">
      <w:pPr>
        <w:ind w:firstLineChars="500" w:firstLine="1800"/>
        <w:rPr>
          <w:rFonts w:ascii="宋体" w:eastAsia="宋体" w:hAnsi="宋体"/>
          <w:color w:val="000000" w:themeColor="text1"/>
          <w:sz w:val="36"/>
        </w:rPr>
      </w:pPr>
    </w:p>
    <w:p w14:paraId="18024005"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hint="eastAsia"/>
          <w:color w:val="000000" w:themeColor="text1"/>
          <w:sz w:val="36"/>
        </w:rPr>
        <w:t>指导老师：</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王 敏   </w:t>
      </w:r>
      <w:r w:rsidRPr="005058A9">
        <w:rPr>
          <w:rFonts w:ascii="宋体" w:eastAsia="宋体" w:hAnsi="宋体"/>
          <w:color w:val="000000" w:themeColor="text1"/>
          <w:sz w:val="36"/>
          <w:u w:val="single"/>
        </w:rPr>
        <w:t xml:space="preserve">  </w:t>
      </w:r>
      <w:r w:rsidRPr="005058A9">
        <w:rPr>
          <w:rFonts w:ascii="宋体" w:eastAsia="宋体" w:hAnsi="宋体" w:hint="eastAsia"/>
          <w:color w:val="000000" w:themeColor="text1"/>
          <w:sz w:val="36"/>
          <w:u w:val="single"/>
        </w:rPr>
        <w:t xml:space="preserve">  </w:t>
      </w:r>
    </w:p>
    <w:p w14:paraId="295ECA26" w14:textId="77777777" w:rsidR="00DD57C5" w:rsidRPr="005058A9" w:rsidRDefault="00DD57C5">
      <w:pPr>
        <w:rPr>
          <w:rFonts w:ascii="宋体" w:eastAsia="宋体" w:hAnsi="宋体"/>
          <w:color w:val="000000" w:themeColor="text1"/>
          <w:sz w:val="36"/>
        </w:rPr>
      </w:pPr>
    </w:p>
    <w:p w14:paraId="347DCE79" w14:textId="77777777" w:rsidR="00DD57C5" w:rsidRPr="005058A9" w:rsidRDefault="00076025">
      <w:pPr>
        <w:tabs>
          <w:tab w:val="left" w:pos="6840"/>
        </w:tabs>
        <w:ind w:firstLineChars="500" w:firstLine="1800"/>
        <w:rPr>
          <w:rFonts w:ascii="宋体" w:eastAsia="宋体" w:hAnsi="宋体"/>
          <w:color w:val="000000" w:themeColor="text1"/>
          <w:sz w:val="36"/>
          <w:u w:val="single"/>
        </w:rPr>
      </w:pPr>
      <w:r w:rsidRPr="005058A9">
        <w:rPr>
          <w:rFonts w:ascii="宋体" w:eastAsia="宋体" w:hAnsi="宋体"/>
          <w:color w:val="000000" w:themeColor="text1"/>
          <w:sz w:val="36"/>
        </w:rPr>
        <w:t>所在班级</w:t>
      </w:r>
      <w:r w:rsidRPr="005058A9">
        <w:rPr>
          <w:rFonts w:ascii="宋体" w:eastAsia="宋体" w:hAnsi="宋体" w:hint="eastAsia"/>
          <w:color w:val="000000" w:themeColor="text1"/>
          <w:sz w:val="36"/>
        </w:rPr>
        <w:t>：</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 xml:space="preserve"> 201</w:t>
      </w:r>
      <w:r w:rsidRPr="005058A9">
        <w:rPr>
          <w:rFonts w:ascii="宋体" w:eastAsia="宋体" w:hAnsi="宋体" w:hint="eastAsia"/>
          <w:color w:val="000000" w:themeColor="text1"/>
          <w:sz w:val="36"/>
          <w:u w:val="single"/>
        </w:rPr>
        <w:t>6级3</w:t>
      </w:r>
      <w:r w:rsidRPr="005058A9">
        <w:rPr>
          <w:rFonts w:ascii="宋体" w:eastAsia="宋体" w:hAnsi="宋体"/>
          <w:color w:val="000000" w:themeColor="text1"/>
          <w:sz w:val="36"/>
          <w:u w:val="single"/>
        </w:rPr>
        <w:t xml:space="preserve">班  </w:t>
      </w:r>
      <w:r w:rsidRPr="005058A9">
        <w:rPr>
          <w:rFonts w:ascii="宋体" w:eastAsia="宋体" w:hAnsi="宋体" w:hint="eastAsia"/>
          <w:color w:val="000000" w:themeColor="text1"/>
          <w:sz w:val="36"/>
          <w:u w:val="single"/>
        </w:rPr>
        <w:t xml:space="preserve">  </w:t>
      </w:r>
    </w:p>
    <w:p w14:paraId="5966DA69" w14:textId="77777777" w:rsidR="00DD57C5" w:rsidRPr="005058A9" w:rsidRDefault="00DD57C5">
      <w:pPr>
        <w:rPr>
          <w:rFonts w:ascii="宋体" w:eastAsia="宋体" w:hAnsi="宋体"/>
          <w:color w:val="000000" w:themeColor="text1"/>
          <w:sz w:val="36"/>
        </w:rPr>
      </w:pPr>
    </w:p>
    <w:p w14:paraId="59D5E1E8" w14:textId="77777777" w:rsidR="00DD57C5" w:rsidRPr="005058A9" w:rsidRDefault="00076025">
      <w:pPr>
        <w:tabs>
          <w:tab w:val="left" w:pos="6480"/>
        </w:tabs>
        <w:ind w:firstLineChars="500" w:firstLine="1800"/>
        <w:rPr>
          <w:rFonts w:ascii="宋体" w:eastAsia="宋体" w:hAnsi="宋体"/>
          <w:color w:val="000000" w:themeColor="text1"/>
          <w:u w:val="single"/>
        </w:rPr>
      </w:pPr>
      <w:r w:rsidRPr="005058A9">
        <w:rPr>
          <w:rFonts w:ascii="宋体" w:eastAsia="宋体" w:hAnsi="宋体" w:hint="eastAsia"/>
          <w:color w:val="000000" w:themeColor="text1"/>
          <w:sz w:val="36"/>
        </w:rPr>
        <w:t xml:space="preserve"> 申请时间：</w:t>
      </w:r>
      <w:r w:rsidRPr="005058A9">
        <w:rPr>
          <w:rFonts w:ascii="宋体" w:eastAsia="宋体" w:hAnsi="宋体" w:hint="eastAsia"/>
          <w:color w:val="000000" w:themeColor="text1"/>
          <w:sz w:val="36"/>
          <w:u w:val="single"/>
        </w:rPr>
        <w:t xml:space="preserve">    </w:t>
      </w:r>
      <w:r w:rsidRPr="005058A9">
        <w:rPr>
          <w:rFonts w:ascii="宋体" w:eastAsia="宋体" w:hAnsi="宋体"/>
          <w:color w:val="000000" w:themeColor="text1"/>
          <w:sz w:val="36"/>
          <w:u w:val="single"/>
        </w:rPr>
        <w:t>201</w:t>
      </w:r>
      <w:r w:rsidRPr="005058A9">
        <w:rPr>
          <w:rFonts w:ascii="宋体" w:eastAsia="宋体" w:hAnsi="宋体" w:hint="eastAsia"/>
          <w:color w:val="000000" w:themeColor="text1"/>
          <w:sz w:val="36"/>
          <w:u w:val="single"/>
        </w:rPr>
        <w:t>8</w:t>
      </w:r>
      <w:r w:rsidRPr="005058A9">
        <w:rPr>
          <w:rFonts w:ascii="宋体" w:eastAsia="宋体" w:hAnsi="宋体"/>
          <w:color w:val="000000" w:themeColor="text1"/>
          <w:sz w:val="36"/>
          <w:u w:val="single"/>
        </w:rPr>
        <w:t>年</w:t>
      </w:r>
      <w:r w:rsidRPr="005058A9">
        <w:rPr>
          <w:rFonts w:ascii="宋体" w:eastAsia="宋体" w:hAnsi="宋体" w:hint="eastAsia"/>
          <w:color w:val="000000" w:themeColor="text1"/>
          <w:sz w:val="36"/>
          <w:u w:val="single"/>
        </w:rPr>
        <w:t xml:space="preserve">3月   </w:t>
      </w:r>
    </w:p>
    <w:p w14:paraId="7D487378"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sz w:val="36"/>
        </w:rPr>
        <w:t xml:space="preserve">  电子科技大学经济与管理学院</w:t>
      </w:r>
    </w:p>
    <w:p w14:paraId="5F82BBE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sz w:val="32"/>
        </w:rPr>
        <w:lastRenderedPageBreak/>
        <w:t>I．学分完成情况</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080"/>
        <w:gridCol w:w="1080"/>
        <w:gridCol w:w="1620"/>
        <w:gridCol w:w="1080"/>
        <w:gridCol w:w="1620"/>
      </w:tblGrid>
      <w:tr w:rsidR="005058A9" w:rsidRPr="005058A9" w14:paraId="1D39B75F" w14:textId="77777777">
        <w:trPr>
          <w:cantSplit/>
          <w:trHeight w:val="570"/>
        </w:trPr>
        <w:tc>
          <w:tcPr>
            <w:tcW w:w="2088" w:type="dxa"/>
            <w:vAlign w:val="center"/>
          </w:tcPr>
          <w:p w14:paraId="356F69C1"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最低学分要求</w:t>
            </w:r>
          </w:p>
        </w:tc>
        <w:tc>
          <w:tcPr>
            <w:tcW w:w="1080" w:type="dxa"/>
            <w:vAlign w:val="center"/>
          </w:tcPr>
          <w:p w14:paraId="0E38ECFB" w14:textId="77777777" w:rsidR="00DD57C5" w:rsidRPr="005058A9" w:rsidRDefault="00DD57C5">
            <w:pPr>
              <w:rPr>
                <w:rFonts w:ascii="宋体" w:eastAsia="宋体" w:hAnsi="宋体"/>
                <w:color w:val="000000" w:themeColor="text1"/>
              </w:rPr>
            </w:pPr>
          </w:p>
        </w:tc>
        <w:tc>
          <w:tcPr>
            <w:tcW w:w="1080" w:type="dxa"/>
            <w:vAlign w:val="center"/>
          </w:tcPr>
          <w:p w14:paraId="38E800D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37745580" w14:textId="77777777" w:rsidR="00DD57C5" w:rsidRPr="005058A9" w:rsidRDefault="00DD57C5">
            <w:pPr>
              <w:rPr>
                <w:rFonts w:ascii="宋体" w:eastAsia="宋体" w:hAnsi="宋体"/>
                <w:color w:val="000000" w:themeColor="text1"/>
              </w:rPr>
            </w:pPr>
          </w:p>
        </w:tc>
        <w:tc>
          <w:tcPr>
            <w:tcW w:w="1080" w:type="dxa"/>
            <w:vAlign w:val="center"/>
          </w:tcPr>
          <w:p w14:paraId="0500E7D8"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0ECB02DE" w14:textId="77777777" w:rsidR="00DD57C5" w:rsidRPr="005058A9" w:rsidRDefault="00DD57C5">
            <w:pPr>
              <w:rPr>
                <w:rFonts w:ascii="宋体" w:eastAsia="宋体" w:hAnsi="宋体"/>
                <w:color w:val="000000" w:themeColor="text1"/>
              </w:rPr>
            </w:pPr>
          </w:p>
        </w:tc>
      </w:tr>
      <w:tr w:rsidR="005058A9" w:rsidRPr="005058A9" w14:paraId="43ECF2A6" w14:textId="77777777">
        <w:trPr>
          <w:cantSplit/>
          <w:trHeight w:val="570"/>
        </w:trPr>
        <w:tc>
          <w:tcPr>
            <w:tcW w:w="2088" w:type="dxa"/>
            <w:vAlign w:val="center"/>
          </w:tcPr>
          <w:p w14:paraId="4A3C7E3E"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实际完成学分</w:t>
            </w:r>
          </w:p>
        </w:tc>
        <w:tc>
          <w:tcPr>
            <w:tcW w:w="1080" w:type="dxa"/>
            <w:vAlign w:val="center"/>
          </w:tcPr>
          <w:p w14:paraId="0DC3FC59" w14:textId="77777777" w:rsidR="00DD57C5" w:rsidRPr="005058A9" w:rsidRDefault="00DD57C5">
            <w:pPr>
              <w:rPr>
                <w:rFonts w:ascii="宋体" w:eastAsia="宋体" w:hAnsi="宋体"/>
                <w:color w:val="000000" w:themeColor="text1"/>
              </w:rPr>
            </w:pPr>
          </w:p>
        </w:tc>
        <w:tc>
          <w:tcPr>
            <w:tcW w:w="1080" w:type="dxa"/>
            <w:vAlign w:val="center"/>
          </w:tcPr>
          <w:p w14:paraId="32B4A46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57147EA7" w14:textId="77777777" w:rsidR="00DD57C5" w:rsidRPr="005058A9" w:rsidRDefault="00DD57C5">
            <w:pPr>
              <w:rPr>
                <w:rFonts w:ascii="宋体" w:eastAsia="宋体" w:hAnsi="宋体"/>
                <w:color w:val="000000" w:themeColor="text1"/>
              </w:rPr>
            </w:pPr>
          </w:p>
        </w:tc>
        <w:tc>
          <w:tcPr>
            <w:tcW w:w="1080" w:type="dxa"/>
            <w:vAlign w:val="center"/>
          </w:tcPr>
          <w:p w14:paraId="484BA815"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197BF82F" w14:textId="77777777" w:rsidR="00DD57C5" w:rsidRPr="005058A9" w:rsidRDefault="00DD57C5">
            <w:pPr>
              <w:rPr>
                <w:rFonts w:ascii="宋体" w:eastAsia="宋体" w:hAnsi="宋体"/>
                <w:color w:val="000000" w:themeColor="text1"/>
              </w:rPr>
            </w:pPr>
          </w:p>
        </w:tc>
      </w:tr>
      <w:tr w:rsidR="005058A9" w:rsidRPr="005058A9" w14:paraId="5BD0239B" w14:textId="77777777">
        <w:trPr>
          <w:cantSplit/>
          <w:trHeight w:val="570"/>
        </w:trPr>
        <w:tc>
          <w:tcPr>
            <w:tcW w:w="2088" w:type="dxa"/>
            <w:vAlign w:val="center"/>
          </w:tcPr>
          <w:p w14:paraId="7425A065"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学术讲座学分</w:t>
            </w:r>
          </w:p>
        </w:tc>
        <w:tc>
          <w:tcPr>
            <w:tcW w:w="2160" w:type="dxa"/>
            <w:gridSpan w:val="2"/>
            <w:vAlign w:val="center"/>
          </w:tcPr>
          <w:p w14:paraId="62873794" w14:textId="77777777" w:rsidR="00DD57C5" w:rsidRPr="005058A9" w:rsidRDefault="00DD57C5">
            <w:pPr>
              <w:jc w:val="center"/>
              <w:rPr>
                <w:rFonts w:ascii="宋体" w:eastAsia="宋体" w:hAnsi="宋体"/>
                <w:color w:val="000000" w:themeColor="text1"/>
              </w:rPr>
            </w:pPr>
          </w:p>
        </w:tc>
        <w:tc>
          <w:tcPr>
            <w:tcW w:w="1620" w:type="dxa"/>
            <w:vAlign w:val="center"/>
          </w:tcPr>
          <w:p w14:paraId="786C1063" w14:textId="77777777" w:rsidR="00DD57C5" w:rsidRPr="005058A9" w:rsidRDefault="00076025">
            <w:pPr>
              <w:jc w:val="center"/>
              <w:rPr>
                <w:rFonts w:ascii="宋体" w:eastAsia="宋体" w:hAnsi="宋体"/>
                <w:color w:val="000000" w:themeColor="text1"/>
              </w:rPr>
            </w:pPr>
            <w:r w:rsidRPr="005058A9">
              <w:rPr>
                <w:rFonts w:ascii="宋体" w:eastAsia="宋体" w:hAnsi="宋体" w:hint="eastAsia"/>
                <w:color w:val="000000" w:themeColor="text1"/>
              </w:rPr>
              <w:t>总学分</w:t>
            </w:r>
          </w:p>
        </w:tc>
        <w:tc>
          <w:tcPr>
            <w:tcW w:w="2700" w:type="dxa"/>
            <w:gridSpan w:val="2"/>
            <w:vAlign w:val="center"/>
          </w:tcPr>
          <w:p w14:paraId="64BDAE2F" w14:textId="77777777" w:rsidR="00DD57C5" w:rsidRPr="005058A9" w:rsidRDefault="00DD57C5">
            <w:pPr>
              <w:jc w:val="center"/>
              <w:rPr>
                <w:rFonts w:ascii="宋体" w:eastAsia="宋体" w:hAnsi="宋体"/>
                <w:color w:val="000000" w:themeColor="text1"/>
              </w:rPr>
            </w:pPr>
          </w:p>
        </w:tc>
      </w:tr>
      <w:tr w:rsidR="005058A9" w:rsidRPr="005058A9" w14:paraId="0C6AF3AF" w14:textId="77777777">
        <w:trPr>
          <w:cantSplit/>
          <w:trHeight w:val="570"/>
        </w:trPr>
        <w:tc>
          <w:tcPr>
            <w:tcW w:w="2088" w:type="dxa"/>
            <w:vAlign w:val="center"/>
          </w:tcPr>
          <w:p w14:paraId="5AF2C5AD" w14:textId="77777777" w:rsidR="00DD57C5" w:rsidRPr="005058A9" w:rsidRDefault="00076025">
            <w:pPr>
              <w:numPr>
                <w:ilvl w:val="0"/>
                <w:numId w:val="1"/>
              </w:numPr>
              <w:rPr>
                <w:rFonts w:ascii="宋体" w:eastAsia="宋体" w:hAnsi="宋体"/>
                <w:color w:val="000000" w:themeColor="text1"/>
              </w:rPr>
            </w:pPr>
            <w:r w:rsidRPr="005058A9">
              <w:rPr>
                <w:rFonts w:ascii="宋体" w:eastAsia="宋体" w:hAnsi="宋体" w:hint="eastAsia"/>
                <w:color w:val="000000" w:themeColor="text1"/>
              </w:rPr>
              <w:t>重修课程</w:t>
            </w:r>
          </w:p>
        </w:tc>
        <w:tc>
          <w:tcPr>
            <w:tcW w:w="1080" w:type="dxa"/>
            <w:vAlign w:val="center"/>
          </w:tcPr>
          <w:p w14:paraId="2E966BEB" w14:textId="77777777" w:rsidR="00DD57C5" w:rsidRPr="005058A9" w:rsidRDefault="00076025">
            <w:pPr>
              <w:ind w:firstLineChars="400" w:firstLine="960"/>
              <w:rPr>
                <w:rFonts w:ascii="宋体" w:eastAsia="宋体" w:hAnsi="宋体"/>
                <w:color w:val="000000" w:themeColor="text1"/>
              </w:rPr>
            </w:pPr>
            <w:r w:rsidRPr="005058A9">
              <w:rPr>
                <w:rFonts w:ascii="宋体" w:eastAsia="宋体" w:hAnsi="宋体" w:hint="eastAsia"/>
                <w:color w:val="000000" w:themeColor="text1"/>
              </w:rPr>
              <w:t>门</w:t>
            </w:r>
          </w:p>
        </w:tc>
        <w:tc>
          <w:tcPr>
            <w:tcW w:w="1080" w:type="dxa"/>
            <w:vAlign w:val="center"/>
          </w:tcPr>
          <w:p w14:paraId="5BB6E9B1"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必修课</w:t>
            </w:r>
          </w:p>
        </w:tc>
        <w:tc>
          <w:tcPr>
            <w:tcW w:w="1620" w:type="dxa"/>
            <w:vAlign w:val="center"/>
          </w:tcPr>
          <w:p w14:paraId="1330048B" w14:textId="77777777" w:rsidR="00DD57C5" w:rsidRPr="005058A9" w:rsidRDefault="00076025">
            <w:pPr>
              <w:ind w:firstLineChars="300" w:firstLine="720"/>
              <w:rPr>
                <w:rFonts w:ascii="宋体" w:eastAsia="宋体" w:hAnsi="宋体"/>
                <w:color w:val="000000" w:themeColor="text1"/>
              </w:rPr>
            </w:pPr>
            <w:r w:rsidRPr="005058A9">
              <w:rPr>
                <w:rFonts w:ascii="宋体" w:eastAsia="宋体" w:hAnsi="宋体" w:hint="eastAsia"/>
                <w:color w:val="000000" w:themeColor="text1"/>
              </w:rPr>
              <w:t xml:space="preserve">   门</w:t>
            </w:r>
          </w:p>
        </w:tc>
        <w:tc>
          <w:tcPr>
            <w:tcW w:w="1080" w:type="dxa"/>
            <w:vAlign w:val="center"/>
          </w:tcPr>
          <w:p w14:paraId="342B08C9"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选修课</w:t>
            </w:r>
          </w:p>
        </w:tc>
        <w:tc>
          <w:tcPr>
            <w:tcW w:w="1620" w:type="dxa"/>
            <w:vAlign w:val="center"/>
          </w:tcPr>
          <w:p w14:paraId="71FCDB03" w14:textId="77777777" w:rsidR="00DD57C5" w:rsidRPr="005058A9" w:rsidRDefault="00076025">
            <w:pPr>
              <w:ind w:firstLineChars="500" w:firstLine="1200"/>
              <w:rPr>
                <w:rFonts w:ascii="宋体" w:eastAsia="宋体" w:hAnsi="宋体"/>
                <w:color w:val="000000" w:themeColor="text1"/>
              </w:rPr>
            </w:pPr>
            <w:r w:rsidRPr="005058A9">
              <w:rPr>
                <w:rFonts w:ascii="宋体" w:eastAsia="宋体" w:hAnsi="宋体" w:hint="eastAsia"/>
                <w:color w:val="000000" w:themeColor="text1"/>
              </w:rPr>
              <w:t>门</w:t>
            </w:r>
          </w:p>
        </w:tc>
      </w:tr>
      <w:tr w:rsidR="005058A9" w:rsidRPr="005058A9" w14:paraId="71F0BB0C" w14:textId="77777777">
        <w:trPr>
          <w:cantSplit/>
        </w:trPr>
        <w:tc>
          <w:tcPr>
            <w:tcW w:w="8568" w:type="dxa"/>
            <w:gridSpan w:val="6"/>
          </w:tcPr>
          <w:p w14:paraId="7E134222"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重修课程详细情况：</w:t>
            </w:r>
          </w:p>
          <w:p w14:paraId="43DD1015" w14:textId="77777777" w:rsidR="00DD57C5" w:rsidRPr="005058A9" w:rsidRDefault="00DD57C5">
            <w:pPr>
              <w:rPr>
                <w:rFonts w:ascii="宋体" w:eastAsia="宋体" w:hAnsi="宋体"/>
                <w:color w:val="000000" w:themeColor="text1"/>
              </w:rPr>
            </w:pPr>
          </w:p>
          <w:p w14:paraId="12BEC7AE" w14:textId="77777777" w:rsidR="00DD57C5" w:rsidRPr="005058A9" w:rsidRDefault="00DD57C5">
            <w:pPr>
              <w:rPr>
                <w:rFonts w:ascii="宋体" w:eastAsia="宋体" w:hAnsi="宋体"/>
                <w:color w:val="000000" w:themeColor="text1"/>
              </w:rPr>
            </w:pPr>
          </w:p>
          <w:p w14:paraId="3BFF0DB7" w14:textId="77777777" w:rsidR="00DD57C5" w:rsidRPr="005058A9" w:rsidRDefault="00DD57C5">
            <w:pPr>
              <w:rPr>
                <w:rFonts w:ascii="宋体" w:eastAsia="宋体" w:hAnsi="宋体"/>
                <w:color w:val="000000" w:themeColor="text1"/>
              </w:rPr>
            </w:pPr>
          </w:p>
          <w:p w14:paraId="42BE0577" w14:textId="77777777" w:rsidR="00DD57C5" w:rsidRPr="005058A9" w:rsidRDefault="00DD57C5">
            <w:pPr>
              <w:rPr>
                <w:rFonts w:ascii="宋体" w:eastAsia="宋体" w:hAnsi="宋体"/>
                <w:color w:val="000000" w:themeColor="text1"/>
              </w:rPr>
            </w:pPr>
          </w:p>
          <w:p w14:paraId="0EE473DC" w14:textId="77777777" w:rsidR="00DD57C5" w:rsidRPr="005058A9" w:rsidRDefault="00DD57C5">
            <w:pPr>
              <w:rPr>
                <w:rFonts w:ascii="宋体" w:eastAsia="宋体" w:hAnsi="宋体"/>
                <w:color w:val="000000" w:themeColor="text1"/>
              </w:rPr>
            </w:pPr>
          </w:p>
          <w:p w14:paraId="6D3D794A" w14:textId="77777777" w:rsidR="00DD57C5" w:rsidRPr="005058A9" w:rsidRDefault="00DD57C5">
            <w:pPr>
              <w:rPr>
                <w:rFonts w:ascii="宋体" w:eastAsia="宋体" w:hAnsi="宋体"/>
                <w:color w:val="000000" w:themeColor="text1"/>
              </w:rPr>
            </w:pPr>
          </w:p>
          <w:p w14:paraId="6A62F8D4" w14:textId="77777777" w:rsidR="00DD57C5" w:rsidRPr="005058A9" w:rsidRDefault="00DD57C5">
            <w:pPr>
              <w:rPr>
                <w:rFonts w:ascii="宋体" w:eastAsia="宋体" w:hAnsi="宋体"/>
                <w:color w:val="000000" w:themeColor="text1"/>
              </w:rPr>
            </w:pPr>
          </w:p>
        </w:tc>
      </w:tr>
      <w:tr w:rsidR="00DD57C5" w:rsidRPr="005058A9" w14:paraId="36259E9D" w14:textId="77777777">
        <w:trPr>
          <w:cantSplit/>
        </w:trPr>
        <w:tc>
          <w:tcPr>
            <w:tcW w:w="8568" w:type="dxa"/>
            <w:gridSpan w:val="6"/>
          </w:tcPr>
          <w:p w14:paraId="3B44B9F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4.教学秘书审查意见</w:t>
            </w:r>
          </w:p>
          <w:p w14:paraId="569FF7D9" w14:textId="77777777" w:rsidR="00DD57C5" w:rsidRPr="005058A9" w:rsidRDefault="00DD57C5">
            <w:pPr>
              <w:rPr>
                <w:rFonts w:ascii="宋体" w:eastAsia="宋体" w:hAnsi="宋体"/>
                <w:color w:val="000000" w:themeColor="text1"/>
              </w:rPr>
            </w:pPr>
          </w:p>
          <w:p w14:paraId="51F430F9" w14:textId="77777777" w:rsidR="00DD57C5" w:rsidRPr="005058A9" w:rsidRDefault="00DD57C5">
            <w:pPr>
              <w:rPr>
                <w:rFonts w:ascii="宋体" w:eastAsia="宋体" w:hAnsi="宋体"/>
                <w:color w:val="000000" w:themeColor="text1"/>
              </w:rPr>
            </w:pPr>
          </w:p>
          <w:p w14:paraId="2007A4F0" w14:textId="77777777" w:rsidR="00DD57C5" w:rsidRPr="005058A9" w:rsidRDefault="00DD57C5">
            <w:pPr>
              <w:rPr>
                <w:rFonts w:ascii="宋体" w:eastAsia="宋体" w:hAnsi="宋体"/>
                <w:color w:val="000000" w:themeColor="text1"/>
              </w:rPr>
            </w:pPr>
          </w:p>
          <w:p w14:paraId="604F54EA" w14:textId="77777777" w:rsidR="00DD57C5" w:rsidRPr="005058A9" w:rsidRDefault="00DD57C5">
            <w:pPr>
              <w:rPr>
                <w:rFonts w:ascii="宋体" w:eastAsia="宋体" w:hAnsi="宋体"/>
                <w:color w:val="000000" w:themeColor="text1"/>
              </w:rPr>
            </w:pPr>
          </w:p>
          <w:p w14:paraId="5E798B05" w14:textId="77777777" w:rsidR="00DD57C5" w:rsidRPr="005058A9" w:rsidRDefault="00DD57C5">
            <w:pPr>
              <w:rPr>
                <w:rFonts w:ascii="宋体" w:eastAsia="宋体" w:hAnsi="宋体"/>
                <w:color w:val="000000" w:themeColor="text1"/>
              </w:rPr>
            </w:pPr>
          </w:p>
          <w:p w14:paraId="77D71BE0" w14:textId="77777777" w:rsidR="00DD57C5" w:rsidRPr="005058A9" w:rsidRDefault="00DD57C5">
            <w:pPr>
              <w:rPr>
                <w:rFonts w:ascii="宋体" w:eastAsia="宋体" w:hAnsi="宋体"/>
                <w:color w:val="000000" w:themeColor="text1"/>
              </w:rPr>
            </w:pPr>
          </w:p>
          <w:p w14:paraId="12555125" w14:textId="77777777" w:rsidR="00DD57C5" w:rsidRPr="005058A9" w:rsidRDefault="00DD57C5">
            <w:pPr>
              <w:rPr>
                <w:rFonts w:ascii="宋体" w:eastAsia="宋体" w:hAnsi="宋体"/>
                <w:color w:val="000000" w:themeColor="text1"/>
              </w:rPr>
            </w:pPr>
          </w:p>
          <w:p w14:paraId="6E16BA27" w14:textId="77777777" w:rsidR="00DD57C5" w:rsidRPr="005058A9" w:rsidRDefault="00DD57C5">
            <w:pPr>
              <w:rPr>
                <w:rFonts w:ascii="宋体" w:eastAsia="宋体" w:hAnsi="宋体"/>
                <w:color w:val="000000" w:themeColor="text1"/>
              </w:rPr>
            </w:pPr>
          </w:p>
          <w:p w14:paraId="78F04F78" w14:textId="77777777" w:rsidR="00DD57C5" w:rsidRPr="005058A9" w:rsidRDefault="00076025">
            <w:pPr>
              <w:tabs>
                <w:tab w:val="left" w:pos="3382"/>
                <w:tab w:val="left" w:pos="3533"/>
              </w:tabs>
              <w:rPr>
                <w:rFonts w:ascii="宋体" w:eastAsia="宋体" w:hAnsi="宋体"/>
                <w:color w:val="000000" w:themeColor="text1"/>
              </w:rPr>
            </w:pPr>
            <w:r w:rsidRPr="005058A9">
              <w:rPr>
                <w:rFonts w:ascii="宋体" w:eastAsia="宋体" w:hAnsi="宋体" w:hint="eastAsia"/>
                <w:color w:val="000000" w:themeColor="text1"/>
              </w:rPr>
              <w:t xml:space="preserve">                              签字                  时间</w:t>
            </w:r>
          </w:p>
        </w:tc>
      </w:tr>
    </w:tbl>
    <w:p w14:paraId="5C42B5CA" w14:textId="77777777" w:rsidR="00DD57C5" w:rsidRPr="005058A9" w:rsidRDefault="00DD57C5">
      <w:pPr>
        <w:spacing w:line="360" w:lineRule="auto"/>
        <w:rPr>
          <w:rFonts w:ascii="宋体" w:eastAsia="宋体" w:hAnsi="宋体"/>
          <w:b/>
          <w:color w:val="000000" w:themeColor="text1"/>
        </w:rPr>
      </w:pPr>
    </w:p>
    <w:p w14:paraId="0644EE89" w14:textId="77777777" w:rsidR="00DD57C5" w:rsidRPr="005058A9" w:rsidRDefault="00DD57C5">
      <w:pPr>
        <w:spacing w:line="360" w:lineRule="auto"/>
        <w:rPr>
          <w:rFonts w:ascii="宋体" w:eastAsia="宋体" w:hAnsi="宋体"/>
          <w:b/>
          <w:color w:val="000000" w:themeColor="text1"/>
        </w:rPr>
      </w:pPr>
    </w:p>
    <w:p w14:paraId="1D7FC3AE" w14:textId="77777777" w:rsidR="00DD57C5" w:rsidRPr="005058A9" w:rsidRDefault="00DD57C5">
      <w:pPr>
        <w:spacing w:line="360" w:lineRule="auto"/>
        <w:rPr>
          <w:rFonts w:ascii="宋体" w:eastAsia="宋体" w:hAnsi="宋体"/>
          <w:b/>
          <w:color w:val="000000" w:themeColor="text1"/>
        </w:rPr>
      </w:pPr>
    </w:p>
    <w:p w14:paraId="4982AFBE" w14:textId="77777777" w:rsidR="00DD57C5" w:rsidRPr="005058A9" w:rsidRDefault="00DD57C5">
      <w:pPr>
        <w:spacing w:line="360" w:lineRule="auto"/>
        <w:rPr>
          <w:rFonts w:ascii="宋体" w:eastAsia="宋体" w:hAnsi="宋体"/>
          <w:b/>
          <w:color w:val="000000" w:themeColor="text1"/>
        </w:rPr>
      </w:pPr>
    </w:p>
    <w:p w14:paraId="359CFB71" w14:textId="77777777" w:rsidR="00DD57C5" w:rsidRPr="005058A9" w:rsidRDefault="00DD57C5">
      <w:pPr>
        <w:spacing w:line="360" w:lineRule="auto"/>
        <w:rPr>
          <w:rFonts w:ascii="宋体" w:eastAsia="宋体" w:hAnsi="宋体"/>
          <w:b/>
          <w:color w:val="000000" w:themeColor="text1"/>
        </w:rPr>
      </w:pPr>
    </w:p>
    <w:p w14:paraId="6266FBB6"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摘要</w:t>
      </w:r>
    </w:p>
    <w:p w14:paraId="23D350E8" w14:textId="4D8ADC5E"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A公司是一家传统国有制造企业旗下</w:t>
      </w:r>
      <w:del w:id="1" w:author="User" w:date="2019-09-22T14:41:00Z">
        <w:r w:rsidRPr="005058A9" w:rsidDel="00B95B48">
          <w:rPr>
            <w:rFonts w:ascii="宋体" w:eastAsia="宋体" w:hAnsi="宋体" w:hint="eastAsia"/>
            <w:color w:val="000000" w:themeColor="text1"/>
          </w:rPr>
          <w:delText>，</w:delText>
        </w:r>
      </w:del>
      <w:ins w:id="2" w:author="User" w:date="2019-09-22T14:41:00Z">
        <w:r w:rsidR="00B95B48">
          <w:rPr>
            <w:rFonts w:ascii="宋体" w:eastAsia="宋体" w:hAnsi="宋体" w:hint="eastAsia"/>
            <w:color w:val="000000" w:themeColor="text1"/>
          </w:rPr>
          <w:t>、</w:t>
        </w:r>
      </w:ins>
      <w:r w:rsidRPr="005058A9">
        <w:rPr>
          <w:rFonts w:ascii="宋体" w:eastAsia="宋体" w:hAnsi="宋体" w:hint="eastAsia"/>
          <w:color w:val="000000" w:themeColor="text1"/>
        </w:rPr>
        <w:t>专业提供物联网无线联接</w:t>
      </w:r>
      <w:del w:id="3" w:author="User" w:date="2019-09-22T14:42:00Z">
        <w:r w:rsidRPr="005058A9" w:rsidDel="00B95B48">
          <w:rPr>
            <w:rFonts w:ascii="宋体" w:eastAsia="宋体" w:hAnsi="宋体" w:hint="eastAsia"/>
            <w:color w:val="000000" w:themeColor="text1"/>
          </w:rPr>
          <w:delText>领域的</w:delText>
        </w:r>
      </w:del>
      <w:r w:rsidRPr="005058A9">
        <w:rPr>
          <w:rFonts w:ascii="宋体" w:eastAsia="宋体" w:hAnsi="宋体" w:hint="eastAsia"/>
          <w:color w:val="000000" w:themeColor="text1"/>
        </w:rPr>
        <w:t>产品和服务的提供商，其</w:t>
      </w:r>
      <w:r w:rsidRPr="005058A9">
        <w:rPr>
          <w:rFonts w:ascii="宋体" w:eastAsia="宋体" w:hAnsi="宋体"/>
          <w:color w:val="000000" w:themeColor="text1"/>
        </w:rPr>
        <w:t>产品</w:t>
      </w:r>
      <w:r w:rsidRPr="005058A9">
        <w:rPr>
          <w:rFonts w:ascii="宋体" w:eastAsia="宋体" w:hAnsi="宋体" w:hint="eastAsia"/>
          <w:color w:val="000000" w:themeColor="text1"/>
        </w:rPr>
        <w:t>和服务</w:t>
      </w:r>
      <w:r w:rsidRPr="005058A9">
        <w:rPr>
          <w:rFonts w:ascii="宋体" w:eastAsia="宋体" w:hAnsi="宋体"/>
          <w:color w:val="000000" w:themeColor="text1"/>
        </w:rPr>
        <w:t>包括无线局域网模组、无线广域网模组以及物联网传感器</w:t>
      </w:r>
      <w:r w:rsidRPr="005058A9">
        <w:rPr>
          <w:rFonts w:ascii="宋体" w:eastAsia="宋体" w:hAnsi="宋体" w:hint="eastAsia"/>
          <w:color w:val="000000" w:themeColor="text1"/>
        </w:rPr>
        <w:t>解决</w:t>
      </w:r>
      <w:r w:rsidRPr="005058A9">
        <w:rPr>
          <w:rFonts w:ascii="宋体" w:eastAsia="宋体" w:hAnsi="宋体"/>
          <w:color w:val="000000" w:themeColor="text1"/>
        </w:rPr>
        <w:t>方案</w:t>
      </w:r>
      <w:r w:rsidRPr="005058A9">
        <w:rPr>
          <w:rFonts w:ascii="宋体" w:eastAsia="宋体" w:hAnsi="宋体" w:hint="eastAsia"/>
          <w:color w:val="000000" w:themeColor="text1"/>
        </w:rPr>
        <w:t>。</w:t>
      </w:r>
      <w:del w:id="4" w:author="User" w:date="2019-09-22T14:42:00Z">
        <w:r w:rsidRPr="005058A9" w:rsidDel="00B95B48">
          <w:rPr>
            <w:rFonts w:ascii="宋体" w:eastAsia="宋体" w:hAnsi="宋体" w:hint="eastAsia"/>
            <w:color w:val="000000" w:themeColor="text1"/>
          </w:rPr>
          <w:delText>由于</w:delText>
        </w:r>
      </w:del>
      <w:r w:rsidRPr="005058A9">
        <w:rPr>
          <w:rFonts w:ascii="宋体" w:eastAsia="宋体" w:hAnsi="宋体" w:hint="eastAsia"/>
          <w:color w:val="000000" w:themeColor="text1"/>
        </w:rPr>
        <w:t>近年来全球物联网</w:t>
      </w:r>
      <w:del w:id="5" w:author="User" w:date="2019-09-22T14:42:00Z">
        <w:r w:rsidRPr="005058A9" w:rsidDel="00B95B48">
          <w:rPr>
            <w:rFonts w:ascii="宋体" w:eastAsia="宋体" w:hAnsi="宋体" w:hint="eastAsia"/>
            <w:color w:val="000000" w:themeColor="text1"/>
          </w:rPr>
          <w:delText>领域</w:delText>
        </w:r>
      </w:del>
      <w:ins w:id="6" w:author="User" w:date="2019-09-22T14:42:00Z">
        <w:r w:rsidR="00B95B48">
          <w:rPr>
            <w:rFonts w:ascii="宋体" w:eastAsia="宋体" w:hAnsi="宋体" w:hint="eastAsia"/>
            <w:color w:val="000000" w:themeColor="text1"/>
          </w:rPr>
          <w:t>产业</w:t>
        </w:r>
      </w:ins>
      <w:r w:rsidRPr="005058A9">
        <w:rPr>
          <w:rFonts w:ascii="宋体" w:eastAsia="宋体" w:hAnsi="宋体" w:hint="eastAsia"/>
          <w:color w:val="000000" w:themeColor="text1"/>
        </w:rPr>
        <w:t>高速发展，</w:t>
      </w:r>
      <w:del w:id="7" w:author="User" w:date="2019-09-22T14:42:00Z">
        <w:r w:rsidRPr="005058A9" w:rsidDel="00B95B48">
          <w:rPr>
            <w:rFonts w:ascii="宋体" w:eastAsia="宋体" w:hAnsi="宋体" w:hint="eastAsia"/>
            <w:color w:val="000000" w:themeColor="text1"/>
          </w:rPr>
          <w:delText>各领域</w:delText>
        </w:r>
      </w:del>
      <w:ins w:id="8" w:author="User" w:date="2019-09-22T14:42:00Z">
        <w:r w:rsidR="00B95B48">
          <w:rPr>
            <w:rFonts w:ascii="宋体" w:eastAsia="宋体" w:hAnsi="宋体" w:hint="eastAsia"/>
            <w:color w:val="000000" w:themeColor="text1"/>
          </w:rPr>
          <w:t>带动</w:t>
        </w:r>
      </w:ins>
      <w:r w:rsidRPr="005058A9">
        <w:rPr>
          <w:rFonts w:ascii="宋体" w:eastAsia="宋体" w:hAnsi="宋体" w:hint="eastAsia"/>
          <w:color w:val="000000" w:themeColor="text1"/>
        </w:rPr>
        <w:t>对物联网终端及传感器的需求高速增长，</w:t>
      </w:r>
      <w:ins w:id="9" w:author="User" w:date="2019-09-22T14:43:00Z">
        <w:r w:rsidR="00B95B48" w:rsidRPr="005058A9" w:rsidDel="00B95B48">
          <w:rPr>
            <w:rFonts w:ascii="宋体" w:eastAsia="宋体" w:hAnsi="宋体" w:hint="eastAsia"/>
            <w:color w:val="000000" w:themeColor="text1"/>
          </w:rPr>
          <w:t xml:space="preserve"> </w:t>
        </w:r>
      </w:ins>
      <w:del w:id="10" w:author="User" w:date="2019-09-22T14:43:00Z">
        <w:r w:rsidRPr="005058A9" w:rsidDel="00B95B48">
          <w:rPr>
            <w:rFonts w:ascii="宋体" w:eastAsia="宋体" w:hAnsi="宋体" w:hint="eastAsia"/>
            <w:color w:val="000000" w:themeColor="text1"/>
          </w:rPr>
          <w:delText>因此</w:delText>
        </w:r>
      </w:del>
      <w:r w:rsidRPr="005058A9">
        <w:rPr>
          <w:rFonts w:ascii="宋体" w:eastAsia="宋体" w:hAnsi="宋体" w:hint="eastAsia"/>
          <w:color w:val="000000" w:themeColor="text1"/>
        </w:rPr>
        <w:t>A公司成立短短三年</w:t>
      </w:r>
      <w:del w:id="11" w:author="User" w:date="2019-09-22T14:44:00Z">
        <w:r w:rsidRPr="005058A9" w:rsidDel="00B95B48">
          <w:rPr>
            <w:rFonts w:ascii="宋体" w:eastAsia="宋体" w:hAnsi="宋体" w:hint="eastAsia"/>
            <w:color w:val="000000" w:themeColor="text1"/>
          </w:rPr>
          <w:delText>业绩</w:delText>
        </w:r>
      </w:del>
      <w:ins w:id="12" w:author="User" w:date="2019-09-22T14:44:00Z">
        <w:r w:rsidR="00B95B48">
          <w:rPr>
            <w:rFonts w:ascii="宋体" w:eastAsia="宋体" w:hAnsi="宋体" w:hint="eastAsia"/>
            <w:color w:val="000000" w:themeColor="text1"/>
          </w:rPr>
          <w:t>营业收入</w:t>
        </w:r>
      </w:ins>
      <w:r w:rsidRPr="005058A9">
        <w:rPr>
          <w:rFonts w:ascii="宋体" w:eastAsia="宋体" w:hAnsi="宋体" w:hint="eastAsia"/>
          <w:color w:val="000000" w:themeColor="text1"/>
        </w:rPr>
        <w:t>爆发式增长，从成立初的千万规模目前</w:t>
      </w:r>
      <w:ins w:id="13" w:author="User" w:date="2019-09-22T14:44:00Z">
        <w:r w:rsidR="00B95B48">
          <w:rPr>
            <w:rFonts w:ascii="宋体" w:eastAsia="宋体" w:hAnsi="宋体" w:hint="eastAsia"/>
            <w:color w:val="000000" w:themeColor="text1"/>
          </w:rPr>
          <w:t>已</w:t>
        </w:r>
      </w:ins>
      <w:r w:rsidRPr="005058A9">
        <w:rPr>
          <w:rFonts w:ascii="宋体" w:eastAsia="宋体" w:hAnsi="宋体" w:hint="eastAsia"/>
          <w:color w:val="000000" w:themeColor="text1"/>
        </w:rPr>
        <w:t>逼近10亿规模</w:t>
      </w:r>
      <w:del w:id="14" w:author="User" w:date="2019-09-22T14:44:00Z">
        <w:r w:rsidRPr="005058A9" w:rsidDel="00B95B48">
          <w:rPr>
            <w:rFonts w:ascii="宋体" w:eastAsia="宋体" w:hAnsi="宋体" w:hint="eastAsia"/>
            <w:color w:val="000000" w:themeColor="text1"/>
          </w:rPr>
          <w:delText>体量</w:delText>
        </w:r>
      </w:del>
      <w:r w:rsidRPr="005058A9">
        <w:rPr>
          <w:rFonts w:ascii="宋体" w:eastAsia="宋体" w:hAnsi="宋体" w:hint="eastAsia"/>
          <w:color w:val="000000" w:themeColor="text1"/>
        </w:rPr>
        <w:t>。</w:t>
      </w:r>
      <w:del w:id="15" w:author="User" w:date="2019-09-22T14:44:00Z">
        <w:r w:rsidRPr="005058A9" w:rsidDel="00B95B48">
          <w:rPr>
            <w:rFonts w:ascii="宋体" w:eastAsia="宋体" w:hAnsi="宋体" w:hint="eastAsia"/>
            <w:color w:val="000000" w:themeColor="text1"/>
          </w:rPr>
          <w:delText>A公司</w:delText>
        </w:r>
      </w:del>
      <w:r w:rsidRPr="005058A9">
        <w:rPr>
          <w:rFonts w:ascii="宋体" w:eastAsia="宋体" w:hAnsi="宋体" w:hint="eastAsia"/>
          <w:color w:val="000000" w:themeColor="text1"/>
        </w:rPr>
        <w:t>身处5G+IOT这个时代最有发展动力和潜力的领域，行业的高速增长带动A企业的经营业绩不断往上攀升。但</w:t>
      </w:r>
      <w:del w:id="16" w:author="User" w:date="2019-09-22T14:46:00Z">
        <w:r w:rsidRPr="005058A9" w:rsidDel="00B95B48">
          <w:rPr>
            <w:rFonts w:ascii="宋体" w:eastAsia="宋体" w:hAnsi="宋体" w:hint="eastAsia"/>
            <w:color w:val="000000" w:themeColor="text1"/>
          </w:rPr>
          <w:delText>A</w:delText>
        </w:r>
      </w:del>
      <w:ins w:id="17" w:author="User" w:date="2019-09-22T14:46:00Z">
        <w:r w:rsidR="00B95B48">
          <w:rPr>
            <w:rFonts w:ascii="宋体" w:eastAsia="宋体" w:hAnsi="宋体" w:hint="eastAsia"/>
            <w:color w:val="000000" w:themeColor="text1"/>
          </w:rPr>
          <w:t>随着企业的高速发展，以及行业市场环境和竞争环境的高度动态性，</w:t>
        </w:r>
      </w:ins>
      <w:del w:id="18" w:author="User" w:date="2019-09-22T14:47:00Z">
        <w:r w:rsidRPr="005058A9" w:rsidDel="00B95B48">
          <w:rPr>
            <w:rFonts w:ascii="宋体" w:eastAsia="宋体" w:hAnsi="宋体" w:hint="eastAsia"/>
            <w:color w:val="000000" w:themeColor="text1"/>
          </w:rPr>
          <w:delText>公司高速发展的背后可能存在着一些隐藏的问题，比如</w:delText>
        </w:r>
      </w:del>
      <w:ins w:id="19" w:author="User" w:date="2019-09-22T14:47:00Z">
        <w:r w:rsidR="00B95B48">
          <w:rPr>
            <w:rFonts w:ascii="宋体" w:eastAsia="宋体" w:hAnsi="宋体" w:hint="eastAsia"/>
            <w:color w:val="000000" w:themeColor="text1"/>
          </w:rPr>
          <w:t>A公司</w:t>
        </w:r>
      </w:ins>
      <w:ins w:id="20" w:author="User" w:date="2019-09-22T14:48:00Z">
        <w:r w:rsidR="00B95B48">
          <w:rPr>
            <w:rFonts w:ascii="宋体" w:eastAsia="宋体" w:hAnsi="宋体" w:hint="eastAsia"/>
            <w:color w:val="000000" w:themeColor="text1"/>
          </w:rPr>
          <w:t>暴露出初创企业成长期</w:t>
        </w:r>
      </w:ins>
      <w:ins w:id="21" w:author="User" w:date="2019-09-22T14:50:00Z">
        <w:r w:rsidR="00213AA1">
          <w:rPr>
            <w:rFonts w:ascii="宋体" w:eastAsia="宋体" w:hAnsi="宋体" w:hint="eastAsia"/>
            <w:color w:val="000000" w:themeColor="text1"/>
          </w:rPr>
          <w:t>的典型问题：</w:t>
        </w:r>
      </w:ins>
      <w:ins w:id="22" w:author="User" w:date="2019-09-22T14:53:00Z">
        <w:r w:rsidR="00213AA1">
          <w:rPr>
            <w:rFonts w:ascii="宋体" w:eastAsia="宋体" w:hAnsi="宋体" w:hint="eastAsia"/>
            <w:color w:val="000000" w:themeColor="text1"/>
          </w:rPr>
          <w:t>没有清晰的</w:t>
        </w:r>
      </w:ins>
      <w:r w:rsidRPr="005058A9">
        <w:rPr>
          <w:rFonts w:ascii="宋体" w:eastAsia="宋体" w:hAnsi="宋体" w:hint="eastAsia"/>
          <w:color w:val="000000" w:themeColor="text1"/>
        </w:rPr>
        <w:t>产品</w:t>
      </w:r>
      <w:ins w:id="23" w:author="User" w:date="2019-09-22T14:53:00Z">
        <w:r w:rsidR="00213AA1">
          <w:rPr>
            <w:rFonts w:ascii="宋体" w:eastAsia="宋体" w:hAnsi="宋体" w:hint="eastAsia"/>
            <w:color w:val="000000" w:themeColor="text1"/>
          </w:rPr>
          <w:t>战略</w:t>
        </w:r>
      </w:ins>
      <w:r w:rsidRPr="005058A9">
        <w:rPr>
          <w:rFonts w:ascii="宋体" w:eastAsia="宋体" w:hAnsi="宋体" w:hint="eastAsia"/>
          <w:color w:val="000000" w:themeColor="text1"/>
        </w:rPr>
        <w:t>规划</w:t>
      </w:r>
      <w:del w:id="24" w:author="User" w:date="2019-09-22T14:49:00Z">
        <w:r w:rsidRPr="005058A9" w:rsidDel="00B95B48">
          <w:rPr>
            <w:rFonts w:ascii="宋体" w:eastAsia="宋体" w:hAnsi="宋体" w:hint="eastAsia"/>
            <w:color w:val="000000" w:themeColor="text1"/>
          </w:rPr>
          <w:delText>管</w:delText>
        </w:r>
        <w:r w:rsidRPr="005058A9" w:rsidDel="00213AA1">
          <w:rPr>
            <w:rFonts w:ascii="宋体" w:eastAsia="宋体" w:hAnsi="宋体" w:hint="eastAsia"/>
            <w:color w:val="000000" w:themeColor="text1"/>
          </w:rPr>
          <w:delText>理</w:delText>
        </w:r>
      </w:del>
      <w:del w:id="25" w:author="User" w:date="2019-09-22T14:51:00Z">
        <w:r w:rsidRPr="005058A9" w:rsidDel="00213AA1">
          <w:rPr>
            <w:rFonts w:ascii="宋体" w:eastAsia="宋体" w:hAnsi="宋体" w:hint="eastAsia"/>
            <w:color w:val="000000" w:themeColor="text1"/>
          </w:rPr>
          <w:delText>方面</w:delText>
        </w:r>
      </w:del>
      <w:ins w:id="26" w:author="User" w:date="2019-09-22T14:52:00Z">
        <w:r w:rsidR="00213AA1">
          <w:rPr>
            <w:rFonts w:ascii="宋体" w:eastAsia="宋体" w:hAnsi="宋体" w:hint="eastAsia"/>
            <w:color w:val="000000" w:themeColor="text1"/>
          </w:rPr>
          <w:t>支撑企业</w:t>
        </w:r>
      </w:ins>
      <w:ins w:id="27" w:author="User" w:date="2019-09-22T14:53:00Z">
        <w:r w:rsidR="00213AA1">
          <w:rPr>
            <w:rFonts w:ascii="宋体" w:eastAsia="宋体" w:hAnsi="宋体" w:hint="eastAsia"/>
            <w:color w:val="000000" w:themeColor="text1"/>
          </w:rPr>
          <w:t>持续</w:t>
        </w:r>
      </w:ins>
      <w:ins w:id="28" w:author="User" w:date="2019-09-22T14:52:00Z">
        <w:r w:rsidR="00213AA1">
          <w:rPr>
            <w:rFonts w:ascii="宋体" w:eastAsia="宋体" w:hAnsi="宋体" w:hint="eastAsia"/>
            <w:color w:val="000000" w:themeColor="text1"/>
          </w:rPr>
          <w:t>增长</w:t>
        </w:r>
      </w:ins>
      <w:r w:rsidRPr="005058A9">
        <w:rPr>
          <w:rFonts w:ascii="宋体" w:eastAsia="宋体" w:hAnsi="宋体" w:hint="eastAsia"/>
          <w:color w:val="000000" w:themeColor="text1"/>
        </w:rPr>
        <w:t>。</w:t>
      </w:r>
    </w:p>
    <w:p w14:paraId="7CD39B4F" w14:textId="464A9B5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w:t>
      </w:r>
      <w:del w:id="29" w:author="User" w:date="2019-09-22T14:54:00Z">
        <w:r w:rsidRPr="005058A9" w:rsidDel="003E353B">
          <w:rPr>
            <w:rFonts w:ascii="宋体" w:eastAsia="宋体" w:hAnsi="宋体" w:hint="eastAsia"/>
            <w:color w:val="000000" w:themeColor="text1"/>
          </w:rPr>
          <w:delText>创新性的把</w:delText>
        </w:r>
      </w:del>
      <w:ins w:id="30" w:author="User" w:date="2019-09-22T14:54:00Z">
        <w:r w:rsidR="003E353B">
          <w:rPr>
            <w:rFonts w:ascii="宋体" w:eastAsia="宋体" w:hAnsi="宋体" w:hint="eastAsia"/>
            <w:color w:val="000000" w:themeColor="text1"/>
          </w:rPr>
          <w:t>运用</w:t>
        </w:r>
      </w:ins>
      <w:r w:rsidRPr="005058A9">
        <w:rPr>
          <w:rFonts w:ascii="宋体" w:eastAsia="宋体" w:hAnsi="宋体" w:hint="eastAsia"/>
          <w:color w:val="000000" w:themeColor="text1"/>
        </w:rPr>
        <w:t>产品生命周期理论、STP理论和波士顿矩阵等工具</w:t>
      </w:r>
      <w:del w:id="31" w:author="User" w:date="2019-09-22T14:54:00Z">
        <w:r w:rsidRPr="005058A9" w:rsidDel="003E353B">
          <w:rPr>
            <w:rFonts w:ascii="宋体" w:eastAsia="宋体" w:hAnsi="宋体" w:hint="eastAsia"/>
            <w:color w:val="000000" w:themeColor="text1"/>
          </w:rPr>
          <w:delText>应用到</w:delText>
        </w:r>
      </w:del>
      <w:ins w:id="32" w:author="User" w:date="2019-09-22T14:54:00Z">
        <w:r w:rsidR="003E353B">
          <w:rPr>
            <w:rFonts w:ascii="宋体" w:eastAsia="宋体" w:hAnsi="宋体" w:hint="eastAsia"/>
            <w:color w:val="000000" w:themeColor="text1"/>
          </w:rPr>
          <w:t>，对</w:t>
        </w:r>
      </w:ins>
      <w:r w:rsidRPr="005058A9">
        <w:rPr>
          <w:rFonts w:ascii="宋体" w:eastAsia="宋体" w:hAnsi="宋体" w:hint="eastAsia"/>
          <w:color w:val="000000" w:themeColor="text1"/>
        </w:rPr>
        <w:t>A企业的产品</w:t>
      </w:r>
      <w:ins w:id="33" w:author="User" w:date="2019-09-22T14:54:00Z">
        <w:r w:rsidR="003E353B">
          <w:rPr>
            <w:rFonts w:ascii="宋体" w:eastAsia="宋体" w:hAnsi="宋体" w:hint="eastAsia"/>
            <w:color w:val="000000" w:themeColor="text1"/>
          </w:rPr>
          <w:t>战略、</w:t>
        </w:r>
      </w:ins>
      <w:r w:rsidRPr="005058A9">
        <w:rPr>
          <w:rFonts w:ascii="宋体" w:eastAsia="宋体" w:hAnsi="宋体" w:hint="eastAsia"/>
          <w:color w:val="000000" w:themeColor="text1"/>
        </w:rPr>
        <w:t>规划</w:t>
      </w:r>
      <w:ins w:id="34" w:author="User" w:date="2019-09-22T14:55:00Z">
        <w:r w:rsidR="003E353B">
          <w:rPr>
            <w:rFonts w:ascii="宋体" w:eastAsia="宋体" w:hAnsi="宋体" w:hint="eastAsia"/>
            <w:color w:val="000000" w:themeColor="text1"/>
          </w:rPr>
          <w:t>流程和产品规划方法进行</w:t>
        </w:r>
      </w:ins>
      <w:del w:id="35" w:author="User" w:date="2019-09-22T14:54:00Z">
        <w:r w:rsidRPr="005058A9" w:rsidDel="003E353B">
          <w:rPr>
            <w:rFonts w:ascii="宋体" w:eastAsia="宋体" w:hAnsi="宋体" w:hint="eastAsia"/>
            <w:color w:val="000000" w:themeColor="text1"/>
          </w:rPr>
          <w:delText>管理分析</w:delText>
        </w:r>
      </w:del>
      <w:r w:rsidRPr="005058A9">
        <w:rPr>
          <w:rFonts w:ascii="宋体" w:eastAsia="宋体" w:hAnsi="宋体" w:hint="eastAsia"/>
          <w:color w:val="000000" w:themeColor="text1"/>
        </w:rPr>
        <w:t>研究</w:t>
      </w:r>
      <w:del w:id="36" w:author="User" w:date="2019-09-22T14:55:00Z">
        <w:r w:rsidRPr="005058A9" w:rsidDel="003E353B">
          <w:rPr>
            <w:rFonts w:ascii="宋体" w:eastAsia="宋体" w:hAnsi="宋体" w:hint="eastAsia"/>
            <w:color w:val="000000" w:themeColor="text1"/>
          </w:rPr>
          <w:delText>当中</w:delText>
        </w:r>
      </w:del>
      <w:r w:rsidRPr="005058A9">
        <w:rPr>
          <w:rFonts w:ascii="宋体" w:eastAsia="宋体" w:hAnsi="宋体" w:hint="eastAsia"/>
          <w:color w:val="000000" w:themeColor="text1"/>
        </w:rPr>
        <w:t>。</w:t>
      </w:r>
      <w:del w:id="37" w:author="User" w:date="2019-09-22T14:55:00Z">
        <w:r w:rsidRPr="005058A9" w:rsidDel="003E353B">
          <w:rPr>
            <w:rFonts w:ascii="宋体" w:eastAsia="宋体" w:hAnsi="宋体" w:hint="eastAsia"/>
            <w:color w:val="000000" w:themeColor="text1"/>
          </w:rPr>
          <w:delText>本文</w:delText>
        </w:r>
      </w:del>
      <w:r w:rsidRPr="005058A9">
        <w:rPr>
          <w:rFonts w:ascii="宋体" w:eastAsia="宋体" w:hAnsi="宋体" w:hint="eastAsia"/>
          <w:color w:val="000000" w:themeColor="text1"/>
        </w:rPr>
        <w:t>首先基于A公司的企业愿景，在公司</w:t>
      </w:r>
      <w:del w:id="38" w:author="User" w:date="2019-09-22T14:55:00Z">
        <w:r w:rsidRPr="005058A9" w:rsidDel="003E353B">
          <w:rPr>
            <w:rFonts w:ascii="宋体" w:eastAsia="宋体" w:hAnsi="宋体" w:hint="eastAsia"/>
            <w:color w:val="000000" w:themeColor="text1"/>
          </w:rPr>
          <w:delText>的</w:delText>
        </w:r>
      </w:del>
      <w:r w:rsidRPr="005058A9">
        <w:rPr>
          <w:rFonts w:ascii="宋体" w:eastAsia="宋体" w:hAnsi="宋体" w:hint="eastAsia"/>
          <w:color w:val="000000" w:themeColor="text1"/>
        </w:rPr>
        <w:t>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w:t>
      </w:r>
      <w:del w:id="39" w:author="User" w:date="2019-09-22T14:56:00Z">
        <w:r w:rsidRPr="005058A9" w:rsidDel="003E353B">
          <w:rPr>
            <w:rFonts w:ascii="宋体" w:eastAsia="宋体" w:hAnsi="宋体" w:hint="eastAsia"/>
            <w:color w:val="000000" w:themeColor="text1"/>
          </w:rPr>
          <w:delText>接下来</w:delText>
        </w:r>
      </w:del>
      <w:ins w:id="40" w:author="User" w:date="2019-09-22T14:56:00Z">
        <w:r w:rsidR="003E353B">
          <w:rPr>
            <w:rFonts w:ascii="宋体" w:eastAsia="宋体" w:hAnsi="宋体" w:hint="eastAsia"/>
            <w:color w:val="000000" w:themeColor="text1"/>
          </w:rPr>
          <w:t>其次，</w:t>
        </w:r>
      </w:ins>
      <w:r w:rsidRPr="005058A9">
        <w:rPr>
          <w:rFonts w:ascii="宋体" w:eastAsia="宋体" w:hAnsi="宋体" w:hint="eastAsia"/>
          <w:color w:val="000000" w:themeColor="text1"/>
        </w:rPr>
        <w:t>本论文以A公司的竞争战略为指导，对A公司的市场细分进行重新划分，并根据细分市场分析和自身能力评估确定A公司未来发展的目标市场。</w:t>
      </w:r>
      <w:del w:id="41" w:author="User" w:date="2019-09-22T14:56:00Z">
        <w:r w:rsidRPr="005058A9" w:rsidDel="003E353B">
          <w:rPr>
            <w:rFonts w:ascii="宋体" w:eastAsia="宋体" w:hAnsi="宋体" w:hint="eastAsia"/>
            <w:color w:val="000000" w:themeColor="text1"/>
          </w:rPr>
          <w:delText>再</w:delText>
        </w:r>
      </w:del>
      <w:ins w:id="42" w:author="User" w:date="2019-09-22T14:56:00Z">
        <w:r w:rsidR="003E353B">
          <w:rPr>
            <w:rFonts w:ascii="宋体" w:eastAsia="宋体" w:hAnsi="宋体" w:hint="eastAsia"/>
            <w:color w:val="000000" w:themeColor="text1"/>
          </w:rPr>
          <w:t>最后，</w:t>
        </w:r>
      </w:ins>
      <w:r w:rsidRPr="005058A9">
        <w:rPr>
          <w:rFonts w:ascii="宋体" w:eastAsia="宋体" w:hAnsi="宋体" w:hint="eastAsia"/>
          <w:color w:val="000000" w:themeColor="text1"/>
        </w:rPr>
        <w:t>根据产品生命周期理论、产品组合等产品规划相关方法工具，对</w:t>
      </w:r>
      <w:del w:id="43" w:author="User" w:date="2019-09-22T14:56:00Z">
        <w:r w:rsidRPr="005058A9" w:rsidDel="003E353B">
          <w:rPr>
            <w:rFonts w:ascii="宋体" w:eastAsia="宋体" w:hAnsi="宋体" w:hint="eastAsia"/>
            <w:color w:val="000000" w:themeColor="text1"/>
          </w:rPr>
          <w:delText>该</w:delText>
        </w:r>
      </w:del>
      <w:ins w:id="44" w:author="User" w:date="2019-09-22T14:56:00Z">
        <w:r w:rsidR="003E353B">
          <w:rPr>
            <w:rFonts w:ascii="宋体" w:eastAsia="宋体" w:hAnsi="宋体" w:hint="eastAsia"/>
            <w:color w:val="000000" w:themeColor="text1"/>
          </w:rPr>
          <w:t>A</w:t>
        </w:r>
      </w:ins>
      <w:r w:rsidRPr="005058A9">
        <w:rPr>
          <w:rFonts w:ascii="宋体" w:eastAsia="宋体" w:hAnsi="宋体" w:hint="eastAsia"/>
          <w:color w:val="000000" w:themeColor="text1"/>
        </w:rPr>
        <w:t>公司的产品</w:t>
      </w:r>
      <w:del w:id="45" w:author="User" w:date="2019-09-22T14:57:00Z">
        <w:r w:rsidRPr="005058A9" w:rsidDel="003E353B">
          <w:rPr>
            <w:rFonts w:ascii="宋体" w:eastAsia="宋体" w:hAnsi="宋体" w:hint="eastAsia"/>
            <w:color w:val="000000" w:themeColor="text1"/>
          </w:rPr>
          <w:delText>规划管理进行</w:delText>
        </w:r>
      </w:del>
      <w:ins w:id="46" w:author="User" w:date="2019-09-22T14:57:00Z">
        <w:r w:rsidR="003E353B">
          <w:rPr>
            <w:rFonts w:ascii="宋体" w:eastAsia="宋体" w:hAnsi="宋体" w:hint="eastAsia"/>
            <w:color w:val="000000" w:themeColor="text1"/>
          </w:rPr>
          <w:t>战略进行</w:t>
        </w:r>
      </w:ins>
      <w:r w:rsidRPr="005058A9">
        <w:rPr>
          <w:rFonts w:ascii="宋体" w:eastAsia="宋体" w:hAnsi="宋体" w:hint="eastAsia"/>
          <w:color w:val="000000" w:themeColor="text1"/>
        </w:rPr>
        <w:t>深入</w:t>
      </w:r>
      <w:ins w:id="47" w:author="User" w:date="2019-09-22T14:57:00Z">
        <w:r w:rsidR="003E353B">
          <w:rPr>
            <w:rFonts w:ascii="宋体" w:eastAsia="宋体" w:hAnsi="宋体" w:hint="eastAsia"/>
            <w:color w:val="000000" w:themeColor="text1"/>
          </w:rPr>
          <w:t>系统的</w:t>
        </w:r>
      </w:ins>
      <w:r w:rsidRPr="005058A9">
        <w:rPr>
          <w:rFonts w:ascii="宋体" w:eastAsia="宋体" w:hAnsi="宋体" w:hint="eastAsia"/>
          <w:color w:val="000000" w:themeColor="text1"/>
        </w:rPr>
        <w:t>研究</w:t>
      </w:r>
      <w:del w:id="48" w:author="User" w:date="2019-09-22T14:57:00Z">
        <w:r w:rsidRPr="005058A9" w:rsidDel="003E353B">
          <w:rPr>
            <w:rFonts w:ascii="宋体" w:eastAsia="宋体" w:hAnsi="宋体" w:hint="eastAsia"/>
            <w:color w:val="000000" w:themeColor="text1"/>
          </w:rPr>
          <w:delText>分析</w:delText>
        </w:r>
      </w:del>
      <w:r w:rsidRPr="005058A9">
        <w:rPr>
          <w:rFonts w:ascii="宋体" w:eastAsia="宋体" w:hAnsi="宋体" w:hint="eastAsia"/>
          <w:color w:val="000000" w:themeColor="text1"/>
        </w:rPr>
        <w:t>，</w:t>
      </w:r>
      <w:del w:id="49" w:author="User" w:date="2019-09-22T14:57:00Z">
        <w:r w:rsidRPr="005058A9" w:rsidDel="003E353B">
          <w:rPr>
            <w:rFonts w:ascii="宋体" w:eastAsia="宋体" w:hAnsi="宋体" w:hint="eastAsia"/>
            <w:color w:val="000000" w:themeColor="text1"/>
          </w:rPr>
          <w:delText>并</w:delText>
        </w:r>
      </w:del>
      <w:r w:rsidRPr="005058A9">
        <w:rPr>
          <w:rFonts w:ascii="宋体" w:eastAsia="宋体" w:hAnsi="宋体" w:hint="eastAsia"/>
          <w:color w:val="000000" w:themeColor="text1"/>
        </w:rPr>
        <w:t>制定了产品规划</w:t>
      </w:r>
      <w:ins w:id="50" w:author="User" w:date="2019-09-22T14:57:00Z">
        <w:r w:rsidR="003E353B">
          <w:rPr>
            <w:rFonts w:ascii="宋体" w:eastAsia="宋体" w:hAnsi="宋体" w:hint="eastAsia"/>
            <w:color w:val="000000" w:themeColor="text1"/>
          </w:rPr>
          <w:t>的</w:t>
        </w:r>
      </w:ins>
      <w:r w:rsidRPr="005058A9">
        <w:rPr>
          <w:rFonts w:ascii="宋体" w:eastAsia="宋体" w:hAnsi="宋体" w:hint="eastAsia"/>
          <w:color w:val="000000" w:themeColor="text1"/>
        </w:rPr>
        <w:t>总体思路，</w:t>
      </w:r>
      <w:del w:id="51" w:author="User" w:date="2019-09-22T14:57:00Z">
        <w:r w:rsidRPr="005058A9" w:rsidDel="003E353B">
          <w:rPr>
            <w:rFonts w:ascii="宋体" w:eastAsia="宋体" w:hAnsi="宋体" w:hint="eastAsia"/>
            <w:color w:val="000000" w:themeColor="text1"/>
          </w:rPr>
          <w:delText>然后</w:delText>
        </w:r>
      </w:del>
      <w:ins w:id="52" w:author="User" w:date="2019-09-22T14:57:00Z">
        <w:r w:rsidR="003E353B">
          <w:rPr>
            <w:rFonts w:ascii="宋体" w:eastAsia="宋体" w:hAnsi="宋体" w:hint="eastAsia"/>
            <w:color w:val="000000" w:themeColor="text1"/>
          </w:rPr>
          <w:t>并</w:t>
        </w:r>
      </w:ins>
      <w:r w:rsidRPr="005058A9">
        <w:rPr>
          <w:rFonts w:ascii="宋体" w:eastAsia="宋体" w:hAnsi="宋体" w:hint="eastAsia"/>
          <w:color w:val="000000" w:themeColor="text1"/>
        </w:rPr>
        <w:t>以中高层面对面访谈以及问卷调查的内容为依据，提出对A公司</w:t>
      </w:r>
      <w:ins w:id="53" w:author="User" w:date="2019-09-22T14:57:00Z">
        <w:r w:rsidR="003E353B">
          <w:rPr>
            <w:rFonts w:ascii="宋体" w:eastAsia="宋体" w:hAnsi="宋体" w:hint="eastAsia"/>
            <w:color w:val="000000" w:themeColor="text1"/>
          </w:rPr>
          <w:t>现有</w:t>
        </w:r>
      </w:ins>
      <w:r w:rsidRPr="005058A9">
        <w:rPr>
          <w:rFonts w:ascii="宋体" w:eastAsia="宋体" w:hAnsi="宋体" w:hint="eastAsia"/>
          <w:color w:val="000000" w:themeColor="text1"/>
        </w:rPr>
        <w:t>产品规划</w:t>
      </w:r>
      <w:r w:rsidRPr="005058A9">
        <w:rPr>
          <w:rFonts w:ascii="宋体" w:eastAsia="宋体" w:hAnsi="宋体" w:hint="eastAsia"/>
          <w:color w:val="000000" w:themeColor="text1"/>
        </w:rPr>
        <w:lastRenderedPageBreak/>
        <w:t>管理进行改进优化的解决方案，以提升A公司的产品核心竞争能力，进一步提升A公司在行业的竞争能力。</w:t>
      </w:r>
    </w:p>
    <w:p w14:paraId="5CFA2D6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通过本文的研究，可以得出以下几条结论：</w:t>
      </w:r>
    </w:p>
    <w:p w14:paraId="04AC53BC" w14:textId="0A4C0FDE"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del w:id="54" w:author="User" w:date="2019-09-22T14:58:00Z">
        <w:r w:rsidRPr="005058A9" w:rsidDel="003E353B">
          <w:rPr>
            <w:rFonts w:ascii="宋体" w:eastAsia="宋体" w:hAnsi="宋体" w:hint="eastAsia"/>
            <w:color w:val="000000" w:themeColor="text1"/>
          </w:rPr>
          <w:delText>一、</w:delText>
        </w:r>
      </w:del>
      <w:ins w:id="55" w:author="User" w:date="2019-09-22T14:58:00Z">
        <w:r w:rsidR="003E353B">
          <w:rPr>
            <w:rFonts w:ascii="宋体" w:eastAsia="宋体" w:hAnsi="宋体" w:hint="eastAsia"/>
            <w:color w:val="000000" w:themeColor="text1"/>
          </w:rPr>
          <w:t>1）</w:t>
        </w:r>
      </w:ins>
      <w:r w:rsidRPr="005058A9">
        <w:rPr>
          <w:rFonts w:ascii="宋体" w:eastAsia="宋体" w:hAnsi="宋体" w:hint="eastAsia"/>
          <w:color w:val="000000" w:themeColor="text1"/>
        </w:rPr>
        <w:t>通过亲身实地调研、访谈和问卷调查等方法得出结论，A公司在产品规划管理方面存在的问题是因为缺乏系统性的产品规划管理理念和机制。</w:t>
      </w:r>
    </w:p>
    <w:p w14:paraId="6215172E" w14:textId="1FD8673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del w:id="56" w:author="User" w:date="2019-09-22T14:58:00Z">
        <w:r w:rsidRPr="005058A9" w:rsidDel="003E353B">
          <w:rPr>
            <w:rFonts w:ascii="宋体" w:eastAsia="宋体" w:hAnsi="宋体" w:hint="eastAsia"/>
            <w:color w:val="000000" w:themeColor="text1"/>
          </w:rPr>
          <w:delText>二、</w:delText>
        </w:r>
      </w:del>
      <w:ins w:id="57" w:author="User" w:date="2019-09-22T14:58:00Z">
        <w:r w:rsidR="003E353B">
          <w:rPr>
            <w:rFonts w:ascii="宋体" w:eastAsia="宋体" w:hAnsi="宋体" w:hint="eastAsia"/>
            <w:color w:val="000000" w:themeColor="text1"/>
          </w:rPr>
          <w:t>2）</w:t>
        </w:r>
      </w:ins>
      <w:r w:rsidRPr="005058A9">
        <w:rPr>
          <w:rFonts w:ascii="宋体" w:eastAsia="宋体" w:hAnsi="宋体" w:hint="eastAsia"/>
          <w:color w:val="000000" w:themeColor="text1"/>
        </w:rPr>
        <w:t>STP理论应用到产品规划环节，在企业的竞争战略总体框架下，通过行业市场趋势、外部竞争环境以及企业内部资源分析，再结合市场细分的结果，在产品规划初期明确企业要进军的目标市场，并进行市场和产品定位。进而保证产品规划和市场营销的紧密协同，是企业运营效率最大化。</w:t>
      </w:r>
    </w:p>
    <w:p w14:paraId="5E272F47" w14:textId="7A9F11D4"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del w:id="58" w:author="User" w:date="2019-09-22T14:59:00Z">
        <w:r w:rsidRPr="005058A9" w:rsidDel="003E353B">
          <w:rPr>
            <w:rFonts w:ascii="宋体" w:eastAsia="宋体" w:hAnsi="宋体" w:hint="eastAsia"/>
            <w:color w:val="000000" w:themeColor="text1"/>
          </w:rPr>
          <w:delText xml:space="preserve"> 三、</w:delText>
        </w:r>
      </w:del>
      <w:ins w:id="59" w:author="User" w:date="2019-09-22T14:59:00Z">
        <w:r w:rsidR="003E353B">
          <w:rPr>
            <w:rFonts w:ascii="宋体" w:eastAsia="宋体" w:hAnsi="宋体" w:hint="eastAsia"/>
            <w:color w:val="000000" w:themeColor="text1"/>
          </w:rPr>
          <w:t>3）</w:t>
        </w:r>
      </w:ins>
      <w:r w:rsidRPr="005058A9">
        <w:rPr>
          <w:rFonts w:ascii="宋体" w:eastAsia="宋体" w:hAnsi="宋体" w:hint="eastAsia"/>
          <w:color w:val="000000" w:themeColor="text1"/>
        </w:rPr>
        <w:t>产品管理和产品规划只是一套方法和流程，企业真正希望通过产品规划管理的改善来创造价值最大化，需要从自有的组织机构、制度机制、人才以及文化建设方面围绕产品规划管理的整体思路进行脚踏实地、切实可行的具体改进方案，并持之以恒。</w:t>
      </w:r>
    </w:p>
    <w:p w14:paraId="5D5BA9DF" w14:textId="6F0228A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关键词：</w:t>
      </w:r>
      <w:r w:rsidRPr="005058A9">
        <w:rPr>
          <w:rFonts w:ascii="宋体" w:eastAsia="宋体" w:hAnsi="宋体" w:hint="eastAsia"/>
          <w:color w:val="000000" w:themeColor="text1"/>
        </w:rPr>
        <w:t xml:space="preserve">产品管理 产品规划 产品生命周期 STP理论 波士顿矩阵 </w:t>
      </w:r>
    </w:p>
    <w:p w14:paraId="6A84F392" w14:textId="77777777" w:rsidR="008F33A1" w:rsidRDefault="008F33A1">
      <w:pPr>
        <w:spacing w:line="360" w:lineRule="auto"/>
        <w:rPr>
          <w:rFonts w:ascii="宋体" w:eastAsia="宋体" w:hAnsi="宋体"/>
          <w:b/>
          <w:bCs/>
          <w:color w:val="000000" w:themeColor="text1"/>
        </w:rPr>
      </w:pPr>
    </w:p>
    <w:p w14:paraId="0981227A" w14:textId="77777777" w:rsidR="008F33A1" w:rsidRDefault="008F33A1">
      <w:pPr>
        <w:spacing w:line="360" w:lineRule="auto"/>
        <w:rPr>
          <w:rFonts w:ascii="宋体" w:eastAsia="宋体" w:hAnsi="宋体"/>
          <w:b/>
          <w:bCs/>
          <w:color w:val="000000" w:themeColor="text1"/>
        </w:rPr>
      </w:pPr>
    </w:p>
    <w:p w14:paraId="3A144E27" w14:textId="77777777" w:rsidR="008F33A1" w:rsidRDefault="008F33A1">
      <w:pPr>
        <w:spacing w:line="360" w:lineRule="auto"/>
        <w:rPr>
          <w:rFonts w:ascii="宋体" w:eastAsia="宋体" w:hAnsi="宋体"/>
          <w:b/>
          <w:bCs/>
          <w:color w:val="000000" w:themeColor="text1"/>
        </w:rPr>
      </w:pPr>
    </w:p>
    <w:p w14:paraId="380711F9" w14:textId="77777777" w:rsidR="008F33A1" w:rsidRDefault="008F33A1">
      <w:pPr>
        <w:spacing w:line="360" w:lineRule="auto"/>
        <w:rPr>
          <w:rFonts w:ascii="宋体" w:eastAsia="宋体" w:hAnsi="宋体"/>
          <w:b/>
          <w:bCs/>
          <w:color w:val="000000" w:themeColor="text1"/>
        </w:rPr>
      </w:pPr>
    </w:p>
    <w:p w14:paraId="02495534" w14:textId="77777777" w:rsidR="008F33A1" w:rsidRDefault="008F33A1">
      <w:pPr>
        <w:spacing w:line="360" w:lineRule="auto"/>
        <w:rPr>
          <w:rFonts w:ascii="宋体" w:eastAsia="宋体" w:hAnsi="宋体"/>
          <w:b/>
          <w:bCs/>
          <w:color w:val="000000" w:themeColor="text1"/>
        </w:rPr>
      </w:pPr>
    </w:p>
    <w:p w14:paraId="525653E7" w14:textId="77777777" w:rsidR="008F33A1" w:rsidRDefault="008F33A1">
      <w:pPr>
        <w:spacing w:line="360" w:lineRule="auto"/>
        <w:rPr>
          <w:rFonts w:ascii="宋体" w:eastAsia="宋体" w:hAnsi="宋体"/>
          <w:b/>
          <w:bCs/>
          <w:color w:val="000000" w:themeColor="text1"/>
        </w:rPr>
      </w:pPr>
    </w:p>
    <w:p w14:paraId="54DD9E9C" w14:textId="77777777" w:rsidR="008F33A1" w:rsidRDefault="008F33A1">
      <w:pPr>
        <w:spacing w:line="360" w:lineRule="auto"/>
        <w:rPr>
          <w:rFonts w:ascii="宋体" w:eastAsia="宋体" w:hAnsi="宋体"/>
          <w:b/>
          <w:bCs/>
          <w:color w:val="000000" w:themeColor="text1"/>
        </w:rPr>
      </w:pPr>
    </w:p>
    <w:p w14:paraId="551AA169" w14:textId="77777777" w:rsidR="008F33A1" w:rsidRDefault="008F33A1">
      <w:pPr>
        <w:spacing w:line="360" w:lineRule="auto"/>
        <w:rPr>
          <w:rFonts w:ascii="宋体" w:eastAsia="宋体" w:hAnsi="宋体"/>
          <w:b/>
          <w:bCs/>
          <w:color w:val="000000" w:themeColor="text1"/>
        </w:rPr>
      </w:pPr>
    </w:p>
    <w:p w14:paraId="79AF11B5" w14:textId="77777777" w:rsidR="008F33A1" w:rsidRDefault="008F33A1">
      <w:pPr>
        <w:spacing w:line="360" w:lineRule="auto"/>
        <w:rPr>
          <w:rFonts w:ascii="宋体" w:eastAsia="宋体" w:hAnsi="宋体"/>
          <w:b/>
          <w:bCs/>
          <w:color w:val="000000" w:themeColor="text1"/>
        </w:rPr>
      </w:pPr>
    </w:p>
    <w:p w14:paraId="4C47416B" w14:textId="77777777" w:rsidR="008F33A1" w:rsidRDefault="008F33A1">
      <w:pPr>
        <w:spacing w:line="360" w:lineRule="auto"/>
        <w:rPr>
          <w:rFonts w:ascii="宋体" w:eastAsia="宋体" w:hAnsi="宋体"/>
          <w:b/>
          <w:bCs/>
          <w:color w:val="000000" w:themeColor="text1"/>
        </w:rPr>
      </w:pPr>
    </w:p>
    <w:p w14:paraId="64A578AA" w14:textId="77777777" w:rsidR="008F33A1" w:rsidRDefault="008F33A1">
      <w:pPr>
        <w:spacing w:line="360" w:lineRule="auto"/>
        <w:rPr>
          <w:rFonts w:ascii="宋体" w:eastAsia="宋体" w:hAnsi="宋体"/>
          <w:b/>
          <w:bCs/>
          <w:color w:val="000000" w:themeColor="text1"/>
        </w:rPr>
      </w:pPr>
    </w:p>
    <w:p w14:paraId="2090BE29" w14:textId="77777777" w:rsidR="00DD57C5" w:rsidRPr="00E46C20" w:rsidRDefault="00076025" w:rsidP="00E46C20">
      <w:pPr>
        <w:spacing w:line="360" w:lineRule="auto"/>
        <w:outlineLvl w:val="0"/>
        <w:rPr>
          <w:rFonts w:ascii="宋体" w:eastAsia="宋体" w:hAnsi="宋体"/>
          <w:b/>
          <w:color w:val="000000" w:themeColor="text1"/>
        </w:rPr>
      </w:pPr>
      <w:r w:rsidRPr="00E46C20">
        <w:rPr>
          <w:rFonts w:ascii="宋体" w:eastAsia="宋体" w:hAnsi="宋体" w:hint="eastAsia"/>
          <w:b/>
          <w:color w:val="000000" w:themeColor="text1"/>
        </w:rPr>
        <w:t>ABSTRACT</w:t>
      </w:r>
    </w:p>
    <w:p w14:paraId="6BDBDED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Company A is a traditional state-owned manufacturing enterprise, which specializes in providing products and services in the field of wireless Internet of Things. Its products and services include wireless local area network module, wireless wide area network module and Internet of Things sensor solutions. In recent years, with the rapid development of the global Internet of Things and the rapid growth of the demand for terminals and sensors in various fields, the performance of Company A has increased dramatically in just three years since its inception, and it is now close to one billion volumes from the tens of millions at the beginning of its inception. A company is in the field of 5G + IOT, which has the most development power and potential. The high-speed growth of the industry drives the operating performance of </w:t>
      </w:r>
      <w:proofErr w:type="gramStart"/>
      <w:r w:rsidRPr="005058A9">
        <w:rPr>
          <w:rFonts w:ascii="宋体" w:eastAsia="宋体" w:hAnsi="宋体" w:hint="eastAsia"/>
          <w:color w:val="000000" w:themeColor="text1"/>
        </w:rPr>
        <w:t>A</w:t>
      </w:r>
      <w:proofErr w:type="gramEnd"/>
      <w:r w:rsidRPr="005058A9">
        <w:rPr>
          <w:rFonts w:ascii="宋体" w:eastAsia="宋体" w:hAnsi="宋体" w:hint="eastAsia"/>
          <w:color w:val="000000" w:themeColor="text1"/>
        </w:rPr>
        <w:t xml:space="preserve"> company to climb continuously. But behind the rapid development of </w:t>
      </w:r>
      <w:proofErr w:type="gramStart"/>
      <w:r w:rsidRPr="005058A9">
        <w:rPr>
          <w:rFonts w:ascii="宋体" w:eastAsia="宋体" w:hAnsi="宋体" w:hint="eastAsia"/>
          <w:color w:val="000000" w:themeColor="text1"/>
        </w:rPr>
        <w:t>A</w:t>
      </w:r>
      <w:proofErr w:type="gramEnd"/>
      <w:r w:rsidRPr="005058A9">
        <w:rPr>
          <w:rFonts w:ascii="宋体" w:eastAsia="宋体" w:hAnsi="宋体" w:hint="eastAsia"/>
          <w:color w:val="000000" w:themeColor="text1"/>
        </w:rPr>
        <w:t xml:space="preserve"> company, there may be some hidden problems, such as product planning and management.</w:t>
      </w:r>
    </w:p>
    <w:p w14:paraId="6CFFF36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This paper innovatively applies the product life cycle theory, STP theory and Boston Matrix to the product planning and management analysis of Enterprise A. Firstly, based on the vision of A company, under the framework of company's competitive strategy, this paper makes a thorough </w:t>
      </w:r>
      <w:r w:rsidRPr="005058A9">
        <w:rPr>
          <w:rFonts w:ascii="宋体" w:eastAsia="宋体" w:hAnsi="宋体" w:hint="eastAsia"/>
          <w:color w:val="000000" w:themeColor="text1"/>
        </w:rPr>
        <w:lastRenderedPageBreak/>
        <w:t xml:space="preserve">study on the current customer and market distribution, R&amp;amp;D project situation and product planning management status of A company, including historical data access, data analysis, face-to-face interviews, questionnaire survey and so on. Through data collation and analysis, it is found that company A has some problems in product planning management organization, process, </w:t>
      </w:r>
      <w:proofErr w:type="gramStart"/>
      <w:r w:rsidRPr="005058A9">
        <w:rPr>
          <w:rFonts w:ascii="宋体" w:eastAsia="宋体" w:hAnsi="宋体" w:hint="eastAsia"/>
          <w:color w:val="000000" w:themeColor="text1"/>
        </w:rPr>
        <w:t>mechanism</w:t>
      </w:r>
      <w:proofErr w:type="gramEnd"/>
      <w:r w:rsidRPr="005058A9">
        <w:rPr>
          <w:rFonts w:ascii="宋体" w:eastAsia="宋体" w:hAnsi="宋体" w:hint="eastAsia"/>
          <w:color w:val="000000" w:themeColor="text1"/>
        </w:rPr>
        <w:t xml:space="preserve"> and so on. Next, guided by company A's competitive strategy, this paper re-divides the market segmentation of company A, and determines the target market of company A's future development according to market segmentation analysis and self-evaluation. Then, according to the product life cycle theory, product mix and other related methods and tools of product planning, the company's product planning management is deeply studied and analyzed, and the overall idea of product planning is formulated. Then, based on the content of face-to-face interviews and questionnaires between middle and high level, the company's product planning management is proposed to be improved. Improve the optimized solutions to enhance the core competitiveness of </w:t>
      </w:r>
      <w:proofErr w:type="gramStart"/>
      <w:r w:rsidRPr="005058A9">
        <w:rPr>
          <w:rFonts w:ascii="宋体" w:eastAsia="宋体" w:hAnsi="宋体" w:hint="eastAsia"/>
          <w:color w:val="000000" w:themeColor="text1"/>
        </w:rPr>
        <w:t>A</w:t>
      </w:r>
      <w:proofErr w:type="gramEnd"/>
      <w:r w:rsidRPr="005058A9">
        <w:rPr>
          <w:rFonts w:ascii="宋体" w:eastAsia="宋体" w:hAnsi="宋体" w:hint="eastAsia"/>
          <w:color w:val="000000" w:themeColor="text1"/>
        </w:rPr>
        <w:t xml:space="preserve"> company's products and further enhance the competitiveness of A company in the industry.</w:t>
      </w:r>
    </w:p>
    <w:p w14:paraId="3229C3CF"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Through this study, we can draw the following conclusions:</w:t>
      </w:r>
    </w:p>
    <w:p w14:paraId="0749ACC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First, through personal field research, interviews and questionnaires, it is concluded that the problems in product planning and management of </w:t>
      </w:r>
      <w:r w:rsidRPr="005058A9">
        <w:rPr>
          <w:rFonts w:ascii="宋体" w:eastAsia="宋体" w:hAnsi="宋体" w:hint="eastAsia"/>
          <w:color w:val="000000" w:themeColor="text1"/>
        </w:rPr>
        <w:lastRenderedPageBreak/>
        <w:t>Company A are due to the lack of systematic product planning and management concepts and mechanisms.</w:t>
      </w:r>
    </w:p>
    <w:p w14:paraId="3074FF5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Secondly, STP theory is applied to product planning. Under the overall framework of enterprise's competitive strategy, through the analysis of industry market trends, external competitive environment and internal resources of enterprises, and combined with the results of market segmentation, the target market for enterprises to enter is defined in the initial stage of product planning, and the market and product positioning are carried out. Then to ensure the close coordination of product planning and marketing is to maximize the operational efficiency of enterprises.</w:t>
      </w:r>
    </w:p>
    <w:p w14:paraId="1374924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Third, product management and product planning are only a set of methods and processes. Enterprises really want to create maximum value through the improvement of product planning management. They need to focus on the overall thinking of product planning management from their own organizational structure, institutional mechanism, personnel and cultural construction. Improve the system and persevere.</w:t>
      </w:r>
    </w:p>
    <w:p w14:paraId="7A1CC0A6" w14:textId="77777777" w:rsidR="00DD57C5" w:rsidRPr="005058A9" w:rsidRDefault="00076025">
      <w:pPr>
        <w:spacing w:line="360" w:lineRule="auto"/>
        <w:rPr>
          <w:rFonts w:ascii="宋体" w:eastAsia="宋体" w:hAnsi="宋体"/>
          <w:b/>
          <w:bCs/>
          <w:color w:val="000000" w:themeColor="text1"/>
        </w:rPr>
      </w:pPr>
      <w:r w:rsidRPr="005058A9">
        <w:rPr>
          <w:rFonts w:ascii="宋体" w:eastAsia="宋体" w:hAnsi="宋体" w:hint="eastAsia"/>
          <w:b/>
          <w:bCs/>
          <w:color w:val="000000" w:themeColor="text1"/>
        </w:rPr>
        <w:t>KEY WORD</w:t>
      </w:r>
    </w:p>
    <w:p w14:paraId="3C17A11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Product Management Product Planning Boston Matrix of Product Life Cycle STP Theory</w:t>
      </w:r>
    </w:p>
    <w:p w14:paraId="718C6BF0" w14:textId="77777777" w:rsidR="00DD57C5" w:rsidRPr="005058A9" w:rsidRDefault="00DD57C5">
      <w:pPr>
        <w:spacing w:line="360" w:lineRule="auto"/>
        <w:rPr>
          <w:rFonts w:ascii="宋体" w:eastAsia="宋体" w:hAnsi="宋体"/>
          <w:color w:val="000000" w:themeColor="text1"/>
        </w:rPr>
      </w:pPr>
    </w:p>
    <w:p w14:paraId="3315BBF1" w14:textId="77777777" w:rsidR="00DD57C5" w:rsidRPr="005058A9" w:rsidRDefault="00DD57C5">
      <w:pPr>
        <w:spacing w:line="360" w:lineRule="auto"/>
        <w:rPr>
          <w:rFonts w:ascii="宋体" w:eastAsia="宋体" w:hAnsi="宋体"/>
          <w:color w:val="000000" w:themeColor="text1"/>
        </w:rPr>
      </w:pPr>
    </w:p>
    <w:p w14:paraId="63D7D9CD" w14:textId="77777777" w:rsidR="00DD57C5" w:rsidRPr="005058A9" w:rsidRDefault="00DD57C5">
      <w:pPr>
        <w:spacing w:line="360" w:lineRule="auto"/>
        <w:rPr>
          <w:rFonts w:ascii="宋体" w:eastAsia="宋体" w:hAnsi="宋体"/>
          <w:color w:val="000000" w:themeColor="text1"/>
        </w:rPr>
      </w:pPr>
    </w:p>
    <w:p w14:paraId="6ACB71B9" w14:textId="77777777" w:rsidR="00DD57C5" w:rsidRPr="005058A9" w:rsidRDefault="00DD57C5">
      <w:pPr>
        <w:spacing w:line="360" w:lineRule="auto"/>
        <w:rPr>
          <w:rFonts w:ascii="宋体" w:eastAsia="宋体" w:hAnsi="宋体"/>
          <w:color w:val="000000" w:themeColor="text1"/>
        </w:rPr>
      </w:pPr>
    </w:p>
    <w:p w14:paraId="19D6C7C3" w14:textId="77777777" w:rsidR="00DD57C5" w:rsidRPr="005058A9" w:rsidRDefault="00DD57C5">
      <w:pPr>
        <w:spacing w:line="360" w:lineRule="auto"/>
        <w:rPr>
          <w:rFonts w:ascii="宋体" w:eastAsia="宋体" w:hAnsi="宋体"/>
          <w:color w:val="000000" w:themeColor="text1"/>
        </w:rPr>
      </w:pPr>
    </w:p>
    <w:p w14:paraId="5FBA3990" w14:textId="77777777" w:rsidR="00DD57C5" w:rsidRPr="005058A9" w:rsidRDefault="00DD57C5">
      <w:pPr>
        <w:spacing w:line="360" w:lineRule="auto"/>
        <w:rPr>
          <w:rFonts w:ascii="宋体" w:eastAsia="宋体" w:hAnsi="宋体"/>
          <w:color w:val="000000" w:themeColor="text1"/>
        </w:rPr>
      </w:pPr>
    </w:p>
    <w:p w14:paraId="063F2C39" w14:textId="77777777" w:rsidR="00DD57C5" w:rsidRPr="005058A9" w:rsidRDefault="00DD57C5">
      <w:pPr>
        <w:spacing w:line="360" w:lineRule="auto"/>
        <w:rPr>
          <w:rFonts w:ascii="宋体" w:eastAsia="宋体" w:hAnsi="宋体"/>
          <w:color w:val="000000" w:themeColor="text1"/>
        </w:rPr>
      </w:pPr>
    </w:p>
    <w:p w14:paraId="4BE4D181" w14:textId="77777777" w:rsidR="009405A6" w:rsidRPr="005058A9" w:rsidRDefault="009405A6">
      <w:pPr>
        <w:spacing w:line="360" w:lineRule="auto"/>
        <w:rPr>
          <w:rFonts w:ascii="宋体" w:eastAsia="宋体" w:hAnsi="宋体"/>
          <w:color w:val="000000" w:themeColor="text1"/>
        </w:rPr>
      </w:pPr>
    </w:p>
    <w:p w14:paraId="24462332" w14:textId="77777777" w:rsidR="009405A6" w:rsidRPr="005058A9" w:rsidRDefault="009405A6">
      <w:pPr>
        <w:spacing w:line="360" w:lineRule="auto"/>
        <w:rPr>
          <w:rFonts w:ascii="宋体" w:eastAsia="宋体" w:hAnsi="宋体"/>
          <w:color w:val="000000" w:themeColor="text1"/>
        </w:rPr>
      </w:pPr>
    </w:p>
    <w:p w14:paraId="31C10D22" w14:textId="77777777" w:rsidR="009405A6" w:rsidRPr="005058A9" w:rsidRDefault="009405A6">
      <w:pPr>
        <w:spacing w:line="360" w:lineRule="auto"/>
        <w:rPr>
          <w:rFonts w:ascii="宋体" w:eastAsia="宋体" w:hAnsi="宋体"/>
          <w:color w:val="000000" w:themeColor="text1"/>
        </w:rPr>
      </w:pPr>
    </w:p>
    <w:p w14:paraId="56218E44" w14:textId="77777777" w:rsidR="009405A6" w:rsidRPr="005058A9" w:rsidRDefault="009405A6">
      <w:pPr>
        <w:spacing w:line="360" w:lineRule="auto"/>
        <w:rPr>
          <w:rFonts w:ascii="宋体" w:eastAsia="宋体" w:hAnsi="宋体"/>
          <w:color w:val="000000" w:themeColor="text1"/>
        </w:rPr>
      </w:pPr>
    </w:p>
    <w:p w14:paraId="605BBA64" w14:textId="77777777" w:rsidR="009405A6" w:rsidRPr="005058A9" w:rsidRDefault="009405A6">
      <w:pPr>
        <w:spacing w:line="360" w:lineRule="auto"/>
        <w:rPr>
          <w:rFonts w:ascii="宋体" w:eastAsia="宋体" w:hAnsi="宋体"/>
          <w:color w:val="000000" w:themeColor="text1"/>
        </w:rPr>
      </w:pPr>
    </w:p>
    <w:p w14:paraId="3A0A798D" w14:textId="77777777" w:rsidR="009405A6" w:rsidRPr="005058A9" w:rsidRDefault="009405A6">
      <w:pPr>
        <w:spacing w:line="360" w:lineRule="auto"/>
        <w:rPr>
          <w:rFonts w:ascii="宋体" w:eastAsia="宋体" w:hAnsi="宋体"/>
          <w:color w:val="000000" w:themeColor="text1"/>
        </w:rPr>
      </w:pPr>
    </w:p>
    <w:p w14:paraId="3EE5ED4A" w14:textId="77777777" w:rsidR="009405A6" w:rsidRPr="005058A9" w:rsidRDefault="009405A6">
      <w:pPr>
        <w:spacing w:line="360" w:lineRule="auto"/>
        <w:rPr>
          <w:rFonts w:ascii="宋体" w:eastAsia="宋体" w:hAnsi="宋体"/>
          <w:color w:val="000000" w:themeColor="text1"/>
        </w:rPr>
      </w:pPr>
    </w:p>
    <w:p w14:paraId="15CD0C46" w14:textId="77777777" w:rsidR="009405A6" w:rsidRPr="005058A9" w:rsidRDefault="009405A6">
      <w:pPr>
        <w:spacing w:line="360" w:lineRule="auto"/>
        <w:rPr>
          <w:rFonts w:ascii="宋体" w:eastAsia="宋体" w:hAnsi="宋体"/>
          <w:color w:val="000000" w:themeColor="text1"/>
        </w:rPr>
      </w:pPr>
    </w:p>
    <w:p w14:paraId="765C8B7B" w14:textId="77777777" w:rsidR="009405A6" w:rsidRPr="005058A9" w:rsidRDefault="009405A6">
      <w:pPr>
        <w:spacing w:line="360" w:lineRule="auto"/>
        <w:rPr>
          <w:rFonts w:ascii="宋体" w:eastAsia="宋体" w:hAnsi="宋体"/>
          <w:color w:val="000000" w:themeColor="text1"/>
        </w:rPr>
      </w:pPr>
    </w:p>
    <w:p w14:paraId="40903131"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t>第一章 绪论</w:t>
      </w:r>
    </w:p>
    <w:p w14:paraId="76BBFE4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hint="eastAsia"/>
          <w:b/>
          <w:color w:val="000000" w:themeColor="text1"/>
        </w:rPr>
        <w:t>1.1</w:t>
      </w:r>
      <w:r w:rsidRPr="005058A9">
        <w:rPr>
          <w:rFonts w:ascii="宋体" w:eastAsia="宋体" w:hAnsi="宋体"/>
          <w:b/>
          <w:color w:val="000000" w:themeColor="text1"/>
        </w:rPr>
        <w:t xml:space="preserve"> </w:t>
      </w:r>
      <w:r w:rsidRPr="005058A9">
        <w:rPr>
          <w:rFonts w:ascii="宋体" w:eastAsia="宋体" w:hAnsi="宋体" w:hint="eastAsia"/>
          <w:b/>
          <w:color w:val="000000" w:themeColor="text1"/>
        </w:rPr>
        <w:t>选题来源</w:t>
      </w:r>
    </w:p>
    <w:p w14:paraId="25164BE6" w14:textId="4488DEC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改革开放40年以来，中国经济不断飞速发展，中国企业也不断融入全球化的贸易当中。中国企业不断出海参与全球化的竞争，同时也有大批的外资企业在中国投入，加入到中国的市场竞争之中，企业之间的合作交流机会越来愈多，同时竞争也愈发激烈。在改革开放的前30年，由于“需”大于“供”，中国的消费者主要还在从无到有的物资需求阶段，因为中国巨大的内需市场，我国的大多数企业凭借人力成本及原材料价格优势，在这个阶段取得了巨大的成功，取得了</w:t>
      </w:r>
      <w:r w:rsidRPr="005058A9">
        <w:rPr>
          <w:rFonts w:ascii="宋体" w:eastAsia="宋体" w:hAnsi="宋体" w:hint="eastAsia"/>
          <w:color w:val="000000" w:themeColor="text1"/>
        </w:rPr>
        <w:lastRenderedPageBreak/>
        <w:t>一些原始资本积累，为当前参与全球化的竞争赢得了一些空间。但是进入21世纪以来，尤其是最近10年，中国经济增速放缓，尤其是中国经济呈现出“供”大于“求”。消费升级的浪潮下，中国的消费者也从“量”的需求变化到对“质”的需求，需求呈现多样化和个性化，产品的渠道也呈现碎片化。另外随着中国经济的发展，中国的劳动力成本也不再具有明显的优势，因此企业要在这样的环境下获取生存，就面临转型。从传统制造走向产品</w:t>
      </w:r>
      <w:del w:id="60" w:author="User" w:date="2019-09-22T15:01:00Z">
        <w:r w:rsidRPr="005058A9" w:rsidDel="008B6777">
          <w:rPr>
            <w:rFonts w:ascii="宋体" w:eastAsia="宋体" w:hAnsi="宋体" w:hint="eastAsia"/>
            <w:color w:val="000000" w:themeColor="text1"/>
          </w:rPr>
          <w:delText>研发</w:delText>
        </w:r>
      </w:del>
      <w:ins w:id="61" w:author="User" w:date="2019-09-22T15:01:00Z">
        <w:r w:rsidR="008B6777">
          <w:rPr>
            <w:rFonts w:ascii="宋体" w:eastAsia="宋体" w:hAnsi="宋体" w:hint="eastAsia"/>
            <w:color w:val="000000" w:themeColor="text1"/>
          </w:rPr>
          <w:t>创新</w:t>
        </w:r>
      </w:ins>
      <w:r w:rsidRPr="005058A9">
        <w:rPr>
          <w:rFonts w:ascii="宋体" w:eastAsia="宋体" w:hAnsi="宋体" w:hint="eastAsia"/>
          <w:color w:val="000000" w:themeColor="text1"/>
        </w:rPr>
        <w:t>是当前中国传统制造</w:t>
      </w:r>
      <w:del w:id="62" w:author="User" w:date="2019-09-22T15:01:00Z">
        <w:r w:rsidRPr="005058A9" w:rsidDel="008B6777">
          <w:rPr>
            <w:rFonts w:ascii="宋体" w:eastAsia="宋体" w:hAnsi="宋体" w:hint="eastAsia"/>
            <w:color w:val="000000" w:themeColor="text1"/>
          </w:rPr>
          <w:delText>也</w:delText>
        </w:r>
      </w:del>
      <w:r w:rsidR="000F328B">
        <w:rPr>
          <w:rFonts w:ascii="宋体" w:eastAsia="宋体" w:hAnsi="宋体" w:hint="eastAsia"/>
          <w:color w:val="000000" w:themeColor="text1"/>
        </w:rPr>
        <w:t>业</w:t>
      </w:r>
      <w:r w:rsidRPr="005058A9">
        <w:rPr>
          <w:rFonts w:ascii="宋体" w:eastAsia="宋体" w:hAnsi="宋体" w:hint="eastAsia"/>
          <w:color w:val="000000" w:themeColor="text1"/>
        </w:rPr>
        <w:t>面临的巨大挑战和机遇。从需求</w:t>
      </w:r>
      <w:proofErr w:type="gramStart"/>
      <w:r w:rsidRPr="005058A9">
        <w:rPr>
          <w:rFonts w:ascii="宋体" w:eastAsia="宋体" w:hAnsi="宋体" w:hint="eastAsia"/>
          <w:color w:val="000000" w:themeColor="text1"/>
        </w:rPr>
        <w:t>端理解</w:t>
      </w:r>
      <w:proofErr w:type="gramEnd"/>
      <w:r w:rsidRPr="005058A9">
        <w:rPr>
          <w:rFonts w:ascii="宋体" w:eastAsia="宋体" w:hAnsi="宋体" w:hint="eastAsia"/>
          <w:color w:val="000000" w:themeColor="text1"/>
        </w:rPr>
        <w:t>市场，理解客户，基于市场和客户需求做好产品规划，</w:t>
      </w:r>
      <w:del w:id="63" w:author="User" w:date="2019-09-22T15:01:00Z">
        <w:r w:rsidRPr="005058A9" w:rsidDel="008B6777">
          <w:rPr>
            <w:rFonts w:ascii="宋体" w:eastAsia="宋体" w:hAnsi="宋体" w:hint="eastAsia"/>
            <w:color w:val="000000" w:themeColor="text1"/>
          </w:rPr>
          <w:delText>合理的产品规划</w:delText>
        </w:r>
      </w:del>
      <w:ins w:id="64" w:author="User" w:date="2019-09-22T15:01:00Z">
        <w:r w:rsidR="008B6777">
          <w:rPr>
            <w:rFonts w:ascii="宋体" w:eastAsia="宋体" w:hAnsi="宋体" w:hint="eastAsia"/>
            <w:color w:val="000000" w:themeColor="text1"/>
          </w:rPr>
          <w:t>是企业</w:t>
        </w:r>
      </w:ins>
      <w:r w:rsidRPr="005058A9">
        <w:rPr>
          <w:rFonts w:ascii="宋体" w:eastAsia="宋体" w:hAnsi="宋体" w:hint="eastAsia"/>
          <w:color w:val="000000" w:themeColor="text1"/>
        </w:rPr>
        <w:t>为客户提供最大的价值</w:t>
      </w:r>
      <w:ins w:id="65" w:author="User" w:date="2019-09-22T15:01:00Z">
        <w:r w:rsidR="008B6777">
          <w:rPr>
            <w:rFonts w:ascii="宋体" w:eastAsia="宋体" w:hAnsi="宋体" w:hint="eastAsia"/>
            <w:color w:val="000000" w:themeColor="text1"/>
          </w:rPr>
          <w:t>重要手段</w:t>
        </w:r>
      </w:ins>
      <w:r w:rsidRPr="005058A9">
        <w:rPr>
          <w:rFonts w:ascii="宋体" w:eastAsia="宋体" w:hAnsi="宋体" w:hint="eastAsia"/>
          <w:color w:val="000000" w:themeColor="text1"/>
        </w:rPr>
        <w:t>，</w:t>
      </w:r>
      <w:del w:id="66" w:author="User" w:date="2019-09-22T15:02:00Z">
        <w:r w:rsidRPr="005058A9" w:rsidDel="008B6777">
          <w:rPr>
            <w:rFonts w:ascii="宋体" w:eastAsia="宋体" w:hAnsi="宋体" w:hint="eastAsia"/>
            <w:color w:val="000000" w:themeColor="text1"/>
          </w:rPr>
          <w:delText>才能为</w:delText>
        </w:r>
      </w:del>
      <w:ins w:id="67" w:author="User" w:date="2019-09-22T15:02:00Z">
        <w:r w:rsidR="008B6777">
          <w:rPr>
            <w:rFonts w:ascii="宋体" w:eastAsia="宋体" w:hAnsi="宋体" w:hint="eastAsia"/>
            <w:color w:val="000000" w:themeColor="text1"/>
          </w:rPr>
          <w:t>也是</w:t>
        </w:r>
      </w:ins>
      <w:r w:rsidRPr="005058A9">
        <w:rPr>
          <w:rFonts w:ascii="宋体" w:eastAsia="宋体" w:hAnsi="宋体" w:hint="eastAsia"/>
          <w:color w:val="000000" w:themeColor="text1"/>
        </w:rPr>
        <w:t>企业</w:t>
      </w:r>
      <w:del w:id="68" w:author="User" w:date="2019-09-22T15:02:00Z">
        <w:r w:rsidRPr="005058A9" w:rsidDel="008B6777">
          <w:rPr>
            <w:rFonts w:ascii="宋体" w:eastAsia="宋体" w:hAnsi="宋体" w:hint="eastAsia"/>
            <w:color w:val="000000" w:themeColor="text1"/>
          </w:rPr>
          <w:delText>创造最大的价值</w:delText>
        </w:r>
      </w:del>
      <w:ins w:id="69" w:author="User" w:date="2019-09-22T15:02:00Z">
        <w:r w:rsidR="008B6777">
          <w:rPr>
            <w:rFonts w:ascii="宋体" w:eastAsia="宋体" w:hAnsi="宋体" w:hint="eastAsia"/>
            <w:color w:val="000000" w:themeColor="text1"/>
          </w:rPr>
          <w:t>获取竞争优势的主要来源</w:t>
        </w:r>
      </w:ins>
      <w:r w:rsidRPr="005058A9">
        <w:rPr>
          <w:rFonts w:ascii="宋体" w:eastAsia="宋体" w:hAnsi="宋体" w:hint="eastAsia"/>
          <w:color w:val="000000" w:themeColor="text1"/>
        </w:rPr>
        <w:t>。</w:t>
      </w:r>
      <w:del w:id="70" w:author="User" w:date="2019-09-22T15:02:00Z">
        <w:r w:rsidRPr="005058A9" w:rsidDel="008B6777">
          <w:rPr>
            <w:rFonts w:ascii="宋体" w:eastAsia="宋体" w:hAnsi="宋体" w:hint="eastAsia"/>
            <w:color w:val="000000" w:themeColor="text1"/>
          </w:rPr>
          <w:delText>因此产品规划是企业战略管理的重要一部分，只有做好了产品规划，才能让企业在越来越激烈的残酷市场竞争中立于不败之地。</w:delText>
        </w:r>
      </w:del>
    </w:p>
    <w:p w14:paraId="636A7E42" w14:textId="021D136A"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w:t>
      </w:r>
      <w:del w:id="71" w:author="User" w:date="2019-09-22T15:02:00Z">
        <w:r w:rsidRPr="005058A9" w:rsidDel="008B6777">
          <w:rPr>
            <w:rFonts w:ascii="宋体" w:eastAsia="宋体" w:hAnsi="宋体" w:hint="eastAsia"/>
            <w:color w:val="000000" w:themeColor="text1"/>
          </w:rPr>
          <w:delText>是</w:delText>
        </w:r>
      </w:del>
      <w:ins w:id="72" w:author="User" w:date="2019-09-22T15:02:00Z">
        <w:r w:rsidR="008B6777">
          <w:rPr>
            <w:rFonts w:ascii="宋体" w:eastAsia="宋体" w:hAnsi="宋体" w:hint="eastAsia"/>
            <w:color w:val="000000" w:themeColor="text1"/>
          </w:rPr>
          <w:t>成立于</w:t>
        </w:r>
      </w:ins>
      <w:r w:rsidRPr="005058A9">
        <w:rPr>
          <w:rFonts w:ascii="宋体" w:eastAsia="宋体" w:hAnsi="宋体" w:hint="eastAsia"/>
          <w:color w:val="000000" w:themeColor="text1"/>
        </w:rPr>
        <w:t>2016年</w:t>
      </w:r>
      <w:ins w:id="73" w:author="User" w:date="2019-09-22T15:02:00Z">
        <w:r w:rsidR="008B6777">
          <w:rPr>
            <w:rFonts w:ascii="宋体" w:eastAsia="宋体" w:hAnsi="宋体" w:hint="eastAsia"/>
            <w:color w:val="000000" w:themeColor="text1"/>
          </w:rPr>
          <w:t>，是</w:t>
        </w:r>
      </w:ins>
      <w:del w:id="74" w:author="User" w:date="2019-09-22T15:02:00Z">
        <w:r w:rsidRPr="005058A9" w:rsidDel="008B6777">
          <w:rPr>
            <w:rFonts w:ascii="宋体" w:eastAsia="宋体" w:hAnsi="宋体" w:hint="eastAsia"/>
            <w:color w:val="000000" w:themeColor="text1"/>
          </w:rPr>
          <w:delText>在</w:delText>
        </w:r>
      </w:del>
      <w:r w:rsidRPr="005058A9">
        <w:rPr>
          <w:rFonts w:ascii="宋体" w:eastAsia="宋体" w:hAnsi="宋体" w:hint="eastAsia"/>
          <w:color w:val="000000" w:themeColor="text1"/>
        </w:rPr>
        <w:t>某大型国有制造企业集团</w:t>
      </w:r>
      <w:del w:id="75" w:author="User" w:date="2019-09-22T15:03:00Z">
        <w:r w:rsidRPr="005058A9" w:rsidDel="008B6777">
          <w:rPr>
            <w:rFonts w:ascii="宋体" w:eastAsia="宋体" w:hAnsi="宋体" w:hint="eastAsia"/>
            <w:color w:val="000000" w:themeColor="text1"/>
          </w:rPr>
          <w:delText>下成立</w:delText>
        </w:r>
      </w:del>
      <w:r w:rsidRPr="005058A9">
        <w:rPr>
          <w:rFonts w:ascii="宋体" w:eastAsia="宋体" w:hAnsi="宋体" w:hint="eastAsia"/>
          <w:color w:val="000000" w:themeColor="text1"/>
        </w:rPr>
        <w:t>的一家</w:t>
      </w:r>
      <w:ins w:id="76" w:author="User" w:date="2019-09-22T15:03:00Z">
        <w:r w:rsidR="008B6777">
          <w:rPr>
            <w:rFonts w:ascii="宋体" w:eastAsia="宋体" w:hAnsi="宋体" w:hint="eastAsia"/>
            <w:color w:val="000000" w:themeColor="text1"/>
          </w:rPr>
          <w:t>（控股or 全资）</w:t>
        </w:r>
      </w:ins>
      <w:r w:rsidRPr="005058A9">
        <w:rPr>
          <w:rFonts w:ascii="宋体" w:eastAsia="宋体" w:hAnsi="宋体" w:hint="eastAsia"/>
          <w:color w:val="000000" w:themeColor="text1"/>
        </w:rPr>
        <w:t>子公司，面向5G+物联网提供无线联接产品和服务的企业</w:t>
      </w:r>
      <w:del w:id="77" w:author="User" w:date="2019-09-22T15:04:00Z">
        <w:r w:rsidRPr="005058A9" w:rsidDel="008B6777">
          <w:rPr>
            <w:rFonts w:ascii="宋体" w:eastAsia="宋体" w:hAnsi="宋体" w:hint="eastAsia"/>
            <w:color w:val="000000" w:themeColor="text1"/>
          </w:rPr>
          <w:delText>，属于电子信息行业</w:delText>
        </w:r>
      </w:del>
      <w:ins w:id="78" w:author="User" w:date="2019-09-22T15:04:00Z">
        <w:r w:rsidR="008B6777">
          <w:rPr>
            <w:rFonts w:ascii="宋体" w:eastAsia="宋体" w:hAnsi="宋体" w:hint="eastAsia"/>
            <w:color w:val="000000" w:themeColor="text1"/>
          </w:rPr>
          <w:t>。</w:t>
        </w:r>
      </w:ins>
      <w:del w:id="79" w:author="User" w:date="2019-09-22T15:05:00Z">
        <w:r w:rsidRPr="005058A9" w:rsidDel="008B6777">
          <w:rPr>
            <w:rFonts w:ascii="宋体" w:eastAsia="宋体" w:hAnsi="宋体" w:hint="eastAsia"/>
            <w:color w:val="000000" w:themeColor="text1"/>
          </w:rPr>
          <w:delText>。电子信息行业是当今世纪分布最广，最重要的行业之一，应用非常广泛。经过几十年的发展，电子信息行业呈现出技术革新快、产品周期短的特点。尤其进入移动互联网、物联网，尤其是当下最火爆的5G时代，电子信息行业的行业发展和和竞争会不断加剧</w:delText>
        </w:r>
      </w:del>
      <w:ins w:id="80" w:author="User" w:date="2019-09-22T15:05:00Z">
        <w:r w:rsidR="008B6777">
          <w:rPr>
            <w:rFonts w:ascii="宋体" w:eastAsia="宋体" w:hAnsi="宋体" w:hint="eastAsia"/>
            <w:color w:val="000000" w:themeColor="text1"/>
          </w:rPr>
          <w:t>随着物联网产业</w:t>
        </w:r>
      </w:ins>
      <w:ins w:id="81" w:author="User" w:date="2019-09-22T15:06:00Z">
        <w:r w:rsidR="008B6777">
          <w:rPr>
            <w:rFonts w:ascii="宋体" w:eastAsia="宋体" w:hAnsi="宋体" w:hint="eastAsia"/>
            <w:color w:val="000000" w:themeColor="text1"/>
          </w:rPr>
          <w:t>进入快速成长期，</w:t>
        </w:r>
      </w:ins>
      <w:ins w:id="82" w:author="User" w:date="2019-09-22T15:05:00Z">
        <w:r w:rsidR="008B6777">
          <w:rPr>
            <w:rFonts w:ascii="宋体" w:eastAsia="宋体" w:hAnsi="宋体" w:hint="eastAsia"/>
            <w:color w:val="000000" w:themeColor="text1"/>
          </w:rPr>
          <w:t>以及新技术的加快</w:t>
        </w:r>
      </w:ins>
      <w:ins w:id="83" w:author="User" w:date="2019-09-22T15:06:00Z">
        <w:r w:rsidR="008B6777">
          <w:rPr>
            <w:rFonts w:ascii="宋体" w:eastAsia="宋体" w:hAnsi="宋体" w:hint="eastAsia"/>
            <w:color w:val="000000" w:themeColor="text1"/>
          </w:rPr>
          <w:t>融合，</w:t>
        </w:r>
      </w:ins>
      <w:ins w:id="84" w:author="User" w:date="2019-09-22T15:07:00Z">
        <w:r w:rsidR="008B6777">
          <w:rPr>
            <w:rFonts w:ascii="宋体" w:eastAsia="宋体" w:hAnsi="宋体" w:hint="eastAsia"/>
            <w:color w:val="000000" w:themeColor="text1"/>
          </w:rPr>
          <w:t>对无线互联产品的需求急剧攀升、</w:t>
        </w:r>
      </w:ins>
      <w:ins w:id="85" w:author="User" w:date="2019-09-22T15:05:00Z">
        <w:r w:rsidR="008B6777">
          <w:rPr>
            <w:rFonts w:ascii="宋体" w:eastAsia="宋体" w:hAnsi="宋体" w:hint="eastAsia"/>
            <w:color w:val="000000" w:themeColor="text1"/>
          </w:rPr>
          <w:t>市场规模快速扩大</w:t>
        </w:r>
      </w:ins>
      <w:r w:rsidRPr="005058A9">
        <w:rPr>
          <w:rFonts w:ascii="宋体" w:eastAsia="宋体" w:hAnsi="宋体" w:hint="eastAsia"/>
          <w:color w:val="000000" w:themeColor="text1"/>
        </w:rPr>
        <w:t>。A公司从2016年成立至今，短短3年时间从千万规模到十亿规模，取得了不错的成绩。在电子信息行业不断日新月异的技术变更下，A公司当期的成功不能代表企业未来可以保持较高水平的可持续发展，而且在当前全球化的竞争格局下，如果企业</w:t>
      </w:r>
      <w:proofErr w:type="gramStart"/>
      <w:r w:rsidRPr="005058A9">
        <w:rPr>
          <w:rFonts w:ascii="宋体" w:eastAsia="宋体" w:hAnsi="宋体" w:hint="eastAsia"/>
          <w:color w:val="000000" w:themeColor="text1"/>
        </w:rPr>
        <w:t>不</w:t>
      </w:r>
      <w:proofErr w:type="gramEnd"/>
      <w:r w:rsidRPr="005058A9">
        <w:rPr>
          <w:rFonts w:ascii="宋体" w:eastAsia="宋体" w:hAnsi="宋体" w:hint="eastAsia"/>
          <w:color w:val="000000" w:themeColor="text1"/>
        </w:rPr>
        <w:t>居然思危，加速企业的产品创新研发，很有可能被市场所淘汰，被时代所抛弃。诺基</w:t>
      </w:r>
      <w:r w:rsidRPr="005058A9">
        <w:rPr>
          <w:rFonts w:ascii="宋体" w:eastAsia="宋体" w:hAnsi="宋体" w:hint="eastAsia"/>
          <w:color w:val="000000" w:themeColor="text1"/>
        </w:rPr>
        <w:lastRenderedPageBreak/>
        <w:t>亚手机就是前车之鉴，纵使之前取得了巨大的成功，但是在新的时代没有持续创新的产品竞争力，转瞬就会被市场淘汰。</w:t>
      </w:r>
      <w:del w:id="86" w:author="User" w:date="2019-09-22T15:08:00Z">
        <w:r w:rsidRPr="005058A9" w:rsidDel="008B6777">
          <w:rPr>
            <w:rFonts w:ascii="宋体" w:eastAsia="宋体" w:hAnsi="宋体" w:hint="eastAsia"/>
            <w:color w:val="000000" w:themeColor="text1"/>
          </w:rPr>
          <w:delText>加之</w:delText>
        </w:r>
      </w:del>
      <w:ins w:id="87" w:author="User" w:date="2019-09-22T15:08:00Z">
        <w:r w:rsidR="008B6777">
          <w:rPr>
            <w:rFonts w:ascii="宋体" w:eastAsia="宋体" w:hAnsi="宋体" w:hint="eastAsia"/>
            <w:color w:val="000000" w:themeColor="text1"/>
          </w:rPr>
          <w:t>而且</w:t>
        </w:r>
      </w:ins>
      <w:r w:rsidRPr="005058A9">
        <w:rPr>
          <w:rFonts w:ascii="宋体" w:eastAsia="宋体" w:hAnsi="宋体" w:hint="eastAsia"/>
          <w:color w:val="000000" w:themeColor="text1"/>
        </w:rPr>
        <w:t>A公司隶属于</w:t>
      </w:r>
      <w:proofErr w:type="gramStart"/>
      <w:r w:rsidRPr="005058A9">
        <w:rPr>
          <w:rFonts w:ascii="宋体" w:eastAsia="宋体" w:hAnsi="宋体" w:hint="eastAsia"/>
          <w:color w:val="000000" w:themeColor="text1"/>
        </w:rPr>
        <w:t>某传统</w:t>
      </w:r>
      <w:proofErr w:type="gramEnd"/>
      <w:r w:rsidRPr="005058A9">
        <w:rPr>
          <w:rFonts w:ascii="宋体" w:eastAsia="宋体" w:hAnsi="宋体" w:hint="eastAsia"/>
          <w:color w:val="000000" w:themeColor="text1"/>
        </w:rPr>
        <w:t>国有制造企业，传统制造业的一些思维惯性或者思维模式，比如重渠道、轻市场，又比如内向因素驱动研发而非市场驱动研发，类似这些问题都会阻碍A公司在未来的快速可持续发展。在本文写作过程中，</w:t>
      </w:r>
      <w:del w:id="88" w:author="User" w:date="2019-09-22T15:09:00Z">
        <w:r w:rsidRPr="005058A9" w:rsidDel="008B6777">
          <w:rPr>
            <w:rFonts w:ascii="宋体" w:eastAsia="宋体" w:hAnsi="宋体" w:hint="eastAsia"/>
            <w:color w:val="000000" w:themeColor="text1"/>
          </w:rPr>
          <w:delText>本人</w:delText>
        </w:r>
      </w:del>
      <w:ins w:id="89" w:author="User" w:date="2019-09-22T15:09:00Z">
        <w:r w:rsidR="008B6777">
          <w:rPr>
            <w:rFonts w:ascii="宋体" w:eastAsia="宋体" w:hAnsi="宋体" w:hint="eastAsia"/>
            <w:color w:val="000000" w:themeColor="text1"/>
          </w:rPr>
          <w:t>作者</w:t>
        </w:r>
      </w:ins>
      <w:r w:rsidRPr="005058A9">
        <w:rPr>
          <w:rFonts w:ascii="宋体" w:eastAsia="宋体" w:hAnsi="宋体" w:hint="eastAsia"/>
          <w:color w:val="000000" w:themeColor="text1"/>
        </w:rPr>
        <w:t>参与到A公司的</w:t>
      </w:r>
      <w:del w:id="90" w:author="User" w:date="2019-09-22T15:09:00Z">
        <w:r w:rsidRPr="005058A9" w:rsidDel="008B6777">
          <w:rPr>
            <w:rFonts w:ascii="宋体" w:eastAsia="宋体" w:hAnsi="宋体" w:hint="eastAsia"/>
            <w:color w:val="000000" w:themeColor="text1"/>
          </w:rPr>
          <w:delText>一些</w:delText>
        </w:r>
      </w:del>
      <w:r w:rsidRPr="005058A9">
        <w:rPr>
          <w:rFonts w:ascii="宋体" w:eastAsia="宋体" w:hAnsi="宋体" w:hint="eastAsia"/>
          <w:color w:val="000000" w:themeColor="text1"/>
        </w:rPr>
        <w:t>设计研发</w:t>
      </w:r>
      <w:del w:id="91" w:author="User" w:date="2019-09-22T15:09:00Z">
        <w:r w:rsidRPr="005058A9" w:rsidDel="008B6777">
          <w:rPr>
            <w:rFonts w:ascii="宋体" w:eastAsia="宋体" w:hAnsi="宋体" w:hint="eastAsia"/>
            <w:color w:val="000000" w:themeColor="text1"/>
          </w:rPr>
          <w:delText>环境</w:delText>
        </w:r>
      </w:del>
      <w:ins w:id="92" w:author="User" w:date="2019-09-22T15:09:00Z">
        <w:r w:rsidR="008B6777">
          <w:rPr>
            <w:rFonts w:ascii="宋体" w:eastAsia="宋体" w:hAnsi="宋体" w:hint="eastAsia"/>
            <w:color w:val="000000" w:themeColor="text1"/>
          </w:rPr>
          <w:t>现场</w:t>
        </w:r>
      </w:ins>
      <w:r w:rsidRPr="005058A9">
        <w:rPr>
          <w:rFonts w:ascii="宋体" w:eastAsia="宋体" w:hAnsi="宋体" w:hint="eastAsia"/>
          <w:color w:val="000000" w:themeColor="text1"/>
        </w:rPr>
        <w:t>进行观察体会</w:t>
      </w:r>
      <w:r w:rsidRPr="005058A9">
        <w:rPr>
          <w:rFonts w:ascii="宋体" w:eastAsia="宋体" w:hAnsi="宋体" w:cs="Calibri" w:hint="eastAsia"/>
          <w:color w:val="000000" w:themeColor="text1"/>
        </w:rPr>
        <w:t>，</w:t>
      </w:r>
      <w:del w:id="93" w:author="User" w:date="2019-09-22T15:10:00Z">
        <w:r w:rsidRPr="005058A9" w:rsidDel="00641843">
          <w:rPr>
            <w:rFonts w:ascii="宋体" w:eastAsia="宋体" w:hAnsi="宋体" w:cs="Calibri" w:hint="eastAsia"/>
            <w:color w:val="000000" w:themeColor="text1"/>
          </w:rPr>
          <w:delText>和</w:delText>
        </w:r>
      </w:del>
      <w:ins w:id="94" w:author="User" w:date="2019-09-22T15:10:00Z">
        <w:r w:rsidR="00641843">
          <w:rPr>
            <w:rFonts w:ascii="宋体" w:eastAsia="宋体" w:hAnsi="宋体" w:cs="Calibri" w:hint="eastAsia"/>
            <w:color w:val="000000" w:themeColor="text1"/>
          </w:rPr>
          <w:t>并与</w:t>
        </w:r>
      </w:ins>
      <w:r w:rsidRPr="005058A9">
        <w:rPr>
          <w:rFonts w:ascii="宋体" w:eastAsia="宋体" w:hAnsi="宋体" w:cs="Calibri" w:hint="eastAsia"/>
          <w:color w:val="000000" w:themeColor="text1"/>
        </w:rPr>
        <w:t>市场、产品、研发相关的中高层访谈沟通发现，A公司在产品规划和产品管理方面没有</w:t>
      </w:r>
      <w:r w:rsidRPr="005058A9">
        <w:rPr>
          <w:rFonts w:ascii="宋体" w:eastAsia="宋体" w:hAnsi="宋体" w:hint="eastAsia"/>
          <w:color w:val="000000" w:themeColor="text1"/>
        </w:rPr>
        <w:t>给予足够的重视</w:t>
      </w:r>
      <w:del w:id="95" w:author="User" w:date="2019-09-22T15:10:00Z">
        <w:r w:rsidRPr="005058A9" w:rsidDel="00641843">
          <w:rPr>
            <w:rFonts w:ascii="宋体" w:eastAsia="宋体" w:hAnsi="宋体" w:hint="eastAsia"/>
            <w:color w:val="000000" w:themeColor="text1"/>
          </w:rPr>
          <w:delText>，或者说是公司更加关注销售和研发的整合协同，</w:delText>
        </w:r>
      </w:del>
      <w:ins w:id="96" w:author="User" w:date="2019-09-22T15:10:00Z">
        <w:r w:rsidR="00641843">
          <w:rPr>
            <w:rFonts w:ascii="宋体" w:eastAsia="宋体" w:hAnsi="宋体" w:hint="eastAsia"/>
            <w:color w:val="000000" w:themeColor="text1"/>
          </w:rPr>
          <w:t>：</w:t>
        </w:r>
      </w:ins>
      <w:commentRangeStart w:id="97"/>
      <w:r w:rsidRPr="005058A9">
        <w:rPr>
          <w:rFonts w:ascii="宋体" w:eastAsia="宋体" w:hAnsi="宋体" w:hint="eastAsia"/>
          <w:color w:val="000000" w:themeColor="text1"/>
        </w:rPr>
        <w:t>没有成立明确的产品部门，大多数项目通过销售导入然后就进行研发。在销售和技术研发之前缺乏对市场数据分析了解，对客户仔细研究分类，对公司现有产品有深入掌握的人员对公司产品进行系统性规划。只有产品规划这个环节</w:t>
      </w:r>
      <w:proofErr w:type="gramStart"/>
      <w:r w:rsidRPr="005058A9">
        <w:rPr>
          <w:rFonts w:ascii="宋体" w:eastAsia="宋体" w:hAnsi="宋体" w:hint="eastAsia"/>
          <w:color w:val="000000" w:themeColor="text1"/>
        </w:rPr>
        <w:t>不</w:t>
      </w:r>
      <w:proofErr w:type="gramEnd"/>
      <w:r w:rsidRPr="005058A9">
        <w:rPr>
          <w:rFonts w:ascii="宋体" w:eastAsia="宋体" w:hAnsi="宋体" w:hint="eastAsia"/>
          <w:color w:val="000000" w:themeColor="text1"/>
        </w:rPr>
        <w:t>缺位，所有的客户订单才能有序的围绕不同的产品平台进行研发实施和交付，否则销售和研发的直接对接会导致公司内部资源消耗较大。</w:t>
      </w:r>
      <w:commentRangeEnd w:id="97"/>
      <w:r w:rsidR="00641843">
        <w:rPr>
          <w:rStyle w:val="ac"/>
          <w:rFonts w:asciiTheme="minorHAnsi" w:hAnsiTheme="minorHAnsi" w:cstheme="minorBidi"/>
          <w:kern w:val="2"/>
        </w:rPr>
        <w:commentReference w:id="97"/>
      </w:r>
    </w:p>
    <w:p w14:paraId="077AA3AA" w14:textId="4B832DB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本文</w:t>
      </w:r>
      <w:del w:id="98" w:author="User" w:date="2019-09-22T15:11:00Z">
        <w:r w:rsidRPr="005058A9" w:rsidDel="0067363E">
          <w:rPr>
            <w:rFonts w:ascii="宋体" w:eastAsia="宋体" w:hAnsi="宋体" w:hint="eastAsia"/>
            <w:color w:val="000000" w:themeColor="text1"/>
          </w:rPr>
          <w:delText>欲</w:delText>
        </w:r>
      </w:del>
      <w:r w:rsidRPr="005058A9">
        <w:rPr>
          <w:rFonts w:ascii="宋体" w:eastAsia="宋体" w:hAnsi="宋体" w:hint="eastAsia"/>
          <w:color w:val="000000" w:themeColor="text1"/>
        </w:rPr>
        <w:t>通过对A公司在产品规划管理环节的现状进行</w:t>
      </w:r>
      <w:del w:id="99" w:author="User" w:date="2019-09-22T15:11:00Z">
        <w:r w:rsidRPr="005058A9" w:rsidDel="0067363E">
          <w:rPr>
            <w:rFonts w:ascii="宋体" w:eastAsia="宋体" w:hAnsi="宋体" w:hint="eastAsia"/>
            <w:color w:val="000000" w:themeColor="text1"/>
          </w:rPr>
          <w:delText>探讨</w:delText>
        </w:r>
      </w:del>
      <w:ins w:id="100" w:author="User" w:date="2019-09-22T15:11:00Z">
        <w:r w:rsidR="0067363E">
          <w:rPr>
            <w:rFonts w:ascii="宋体" w:eastAsia="宋体" w:hAnsi="宋体" w:hint="eastAsia"/>
            <w:color w:val="000000" w:themeColor="text1"/>
          </w:rPr>
          <w:t>深入分析</w:t>
        </w:r>
      </w:ins>
      <w:r w:rsidRPr="005058A9">
        <w:rPr>
          <w:rFonts w:ascii="宋体" w:eastAsia="宋体" w:hAnsi="宋体" w:hint="eastAsia"/>
          <w:color w:val="000000" w:themeColor="text1"/>
        </w:rPr>
        <w:t>，</w:t>
      </w:r>
      <w:del w:id="101" w:author="User" w:date="2019-09-22T15:11:00Z">
        <w:r w:rsidRPr="005058A9" w:rsidDel="0067363E">
          <w:rPr>
            <w:rFonts w:ascii="宋体" w:eastAsia="宋体" w:hAnsi="宋体" w:hint="eastAsia"/>
            <w:color w:val="000000" w:themeColor="text1"/>
          </w:rPr>
          <w:delText>分析其</w:delText>
        </w:r>
      </w:del>
      <w:ins w:id="102" w:author="User" w:date="2019-09-22T15:11:00Z">
        <w:r w:rsidR="0067363E">
          <w:rPr>
            <w:rFonts w:ascii="宋体" w:eastAsia="宋体" w:hAnsi="宋体" w:hint="eastAsia"/>
            <w:color w:val="000000" w:themeColor="text1"/>
          </w:rPr>
          <w:t>发现</w:t>
        </w:r>
      </w:ins>
      <w:r w:rsidRPr="005058A9">
        <w:rPr>
          <w:rFonts w:ascii="宋体" w:eastAsia="宋体" w:hAnsi="宋体" w:hint="eastAsia"/>
          <w:color w:val="000000" w:themeColor="text1"/>
        </w:rPr>
        <w:t>存在的问题和不足，然后利用</w:t>
      </w:r>
      <w:del w:id="103" w:author="User" w:date="2019-09-22T15:12:00Z">
        <w:r w:rsidRPr="005058A9" w:rsidDel="0067363E">
          <w:rPr>
            <w:rFonts w:ascii="宋体" w:eastAsia="宋体" w:hAnsi="宋体" w:hint="eastAsia"/>
            <w:color w:val="000000" w:themeColor="text1"/>
          </w:rPr>
          <w:delText>营销或</w:delText>
        </w:r>
      </w:del>
      <w:r w:rsidRPr="005058A9">
        <w:rPr>
          <w:rFonts w:ascii="宋体" w:eastAsia="宋体" w:hAnsi="宋体" w:hint="eastAsia"/>
          <w:color w:val="000000" w:themeColor="text1"/>
        </w:rPr>
        <w:t>产品规划相关的系统理论对该公司的产品规划策略进行系统性分析研究，</w:t>
      </w:r>
      <w:del w:id="104" w:author="User" w:date="2019-09-22T15:12:00Z">
        <w:r w:rsidRPr="005058A9" w:rsidDel="0067363E">
          <w:rPr>
            <w:rFonts w:ascii="宋体" w:eastAsia="宋体" w:hAnsi="宋体" w:hint="eastAsia"/>
            <w:color w:val="000000" w:themeColor="text1"/>
          </w:rPr>
          <w:delText>今儿</w:delText>
        </w:r>
      </w:del>
      <w:ins w:id="105" w:author="User" w:date="2019-09-22T15:12:00Z">
        <w:r w:rsidR="0067363E">
          <w:rPr>
            <w:rFonts w:ascii="宋体" w:eastAsia="宋体" w:hAnsi="宋体" w:hint="eastAsia"/>
            <w:color w:val="000000" w:themeColor="text1"/>
          </w:rPr>
          <w:t>进而</w:t>
        </w:r>
      </w:ins>
      <w:r w:rsidRPr="005058A9">
        <w:rPr>
          <w:rFonts w:ascii="宋体" w:eastAsia="宋体" w:hAnsi="宋体" w:hint="eastAsia"/>
          <w:color w:val="000000" w:themeColor="text1"/>
        </w:rPr>
        <w:t>制定</w:t>
      </w:r>
      <w:del w:id="106" w:author="User" w:date="2019-09-22T15:12:00Z">
        <w:r w:rsidRPr="005058A9" w:rsidDel="0067363E">
          <w:rPr>
            <w:rFonts w:ascii="宋体" w:eastAsia="宋体" w:hAnsi="宋体" w:hint="eastAsia"/>
            <w:color w:val="000000" w:themeColor="text1"/>
          </w:rPr>
          <w:delText>了</w:delText>
        </w:r>
      </w:del>
      <w:r w:rsidRPr="005058A9">
        <w:rPr>
          <w:rFonts w:ascii="宋体" w:eastAsia="宋体" w:hAnsi="宋体" w:hint="eastAsia"/>
          <w:color w:val="000000" w:themeColor="text1"/>
        </w:rPr>
        <w:t>详细的产品规划方案，旨在解决A公司现有产品规划不合理的问题，</w:t>
      </w:r>
      <w:del w:id="107" w:author="User" w:date="2019-09-22T15:12:00Z">
        <w:r w:rsidRPr="005058A9" w:rsidDel="0067363E">
          <w:rPr>
            <w:rFonts w:ascii="宋体" w:eastAsia="宋体" w:hAnsi="宋体" w:hint="eastAsia"/>
            <w:color w:val="000000" w:themeColor="text1"/>
          </w:rPr>
          <w:delText>进而</w:delText>
        </w:r>
      </w:del>
      <w:r w:rsidRPr="005058A9">
        <w:rPr>
          <w:rFonts w:ascii="宋体" w:eastAsia="宋体" w:hAnsi="宋体" w:hint="eastAsia"/>
          <w:color w:val="000000" w:themeColor="text1"/>
        </w:rPr>
        <w:t>提升A公司基于产品</w:t>
      </w:r>
      <w:del w:id="108" w:author="User" w:date="2019-09-22T15:12:00Z">
        <w:r w:rsidRPr="005058A9" w:rsidDel="0067363E">
          <w:rPr>
            <w:rFonts w:ascii="宋体" w:eastAsia="宋体" w:hAnsi="宋体" w:hint="eastAsia"/>
            <w:color w:val="000000" w:themeColor="text1"/>
          </w:rPr>
          <w:delText>研发方面</w:delText>
        </w:r>
      </w:del>
      <w:ins w:id="109" w:author="User" w:date="2019-09-22T15:12:00Z">
        <w:r w:rsidR="0067363E">
          <w:rPr>
            <w:rFonts w:ascii="宋体" w:eastAsia="宋体" w:hAnsi="宋体" w:hint="eastAsia"/>
            <w:color w:val="000000" w:themeColor="text1"/>
          </w:rPr>
          <w:t>创新</w:t>
        </w:r>
      </w:ins>
      <w:r w:rsidRPr="005058A9">
        <w:rPr>
          <w:rFonts w:ascii="宋体" w:eastAsia="宋体" w:hAnsi="宋体" w:hint="eastAsia"/>
          <w:color w:val="000000" w:themeColor="text1"/>
        </w:rPr>
        <w:t xml:space="preserve">的核心竞争能力。 </w:t>
      </w:r>
    </w:p>
    <w:p w14:paraId="06E563A3"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1.2 </w:t>
      </w:r>
      <w:r w:rsidRPr="005058A9">
        <w:rPr>
          <w:rFonts w:ascii="宋体" w:eastAsia="宋体" w:hAnsi="宋体" w:hint="eastAsia"/>
          <w:b/>
          <w:color w:val="000000" w:themeColor="text1"/>
        </w:rPr>
        <w:t>研究意义</w:t>
      </w:r>
    </w:p>
    <w:p w14:paraId="292C2481"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1.2.1</w:t>
      </w:r>
      <w:r w:rsidRPr="005058A9">
        <w:rPr>
          <w:rFonts w:ascii="宋体" w:eastAsia="宋体" w:hAnsi="宋体" w:hint="eastAsia"/>
          <w:b/>
          <w:color w:val="000000" w:themeColor="text1"/>
        </w:rPr>
        <w:t xml:space="preserve"> 理论意义</w:t>
      </w:r>
    </w:p>
    <w:p w14:paraId="11231CD8" w14:textId="030D36C0" w:rsidR="00C56391" w:rsidRDefault="00076025">
      <w:pPr>
        <w:spacing w:line="360" w:lineRule="auto"/>
        <w:rPr>
          <w:ins w:id="110" w:author="User" w:date="2019-09-22T15:13:00Z"/>
          <w:rFonts w:ascii="宋体" w:eastAsia="宋体" w:hAnsi="宋体" w:hint="eastAsia"/>
          <w:color w:val="000000" w:themeColor="text1"/>
        </w:rPr>
      </w:pPr>
      <w:r w:rsidRPr="005058A9">
        <w:rPr>
          <w:rFonts w:ascii="宋体" w:eastAsia="宋体" w:hAnsi="宋体" w:hint="eastAsia"/>
          <w:color w:val="000000" w:themeColor="text1"/>
        </w:rPr>
        <w:tab/>
        <w:t xml:space="preserve"> </w:t>
      </w:r>
      <w:ins w:id="111" w:author="User" w:date="2019-09-22T15:13:00Z">
        <w:r w:rsidR="00C56391">
          <w:rPr>
            <w:rFonts w:ascii="宋体" w:eastAsia="宋体" w:hAnsi="宋体" w:hint="eastAsia"/>
            <w:color w:val="000000" w:themeColor="text1"/>
          </w:rPr>
          <w:t>本文聚焦在</w:t>
        </w:r>
      </w:ins>
      <w:ins w:id="112" w:author="User" w:date="2019-09-22T15:14:00Z">
        <w:r w:rsidR="00C56391">
          <w:rPr>
            <w:rFonts w:ascii="宋体" w:eastAsia="宋体" w:hAnsi="宋体" w:hint="eastAsia"/>
            <w:color w:val="000000" w:themeColor="text1"/>
          </w:rPr>
          <w:t>初创企业A公司在新兴产业领域快速成长情境，</w:t>
        </w:r>
      </w:ins>
      <w:ins w:id="113" w:author="User" w:date="2019-09-22T15:15:00Z">
        <w:r w:rsidR="00C56391">
          <w:rPr>
            <w:rFonts w:ascii="宋体" w:eastAsia="宋体" w:hAnsi="宋体" w:hint="eastAsia"/>
            <w:color w:val="000000" w:themeColor="text1"/>
          </w:rPr>
          <w:t>综合运用</w:t>
        </w:r>
        <w:r w:rsidR="00C56391" w:rsidRPr="005058A9">
          <w:rPr>
            <w:rFonts w:ascii="宋体" w:eastAsia="宋体" w:hAnsi="宋体" w:hint="eastAsia"/>
            <w:color w:val="000000" w:themeColor="text1"/>
          </w:rPr>
          <w:t>产品生命周期理论、STP理论、波士顿矩阵</w:t>
        </w:r>
        <w:r w:rsidR="00C56391">
          <w:rPr>
            <w:rFonts w:ascii="宋体" w:eastAsia="宋体" w:hAnsi="宋体" w:hint="eastAsia"/>
            <w:color w:val="000000" w:themeColor="text1"/>
          </w:rPr>
          <w:t>和安索夫矩阵</w:t>
        </w:r>
        <w:r w:rsidR="00C56391">
          <w:rPr>
            <w:rFonts w:ascii="宋体" w:eastAsia="宋体" w:hAnsi="宋体" w:hint="eastAsia"/>
            <w:color w:val="000000" w:themeColor="text1"/>
          </w:rPr>
          <w:t>对A公司的产品战略和规划</w:t>
        </w:r>
        <w:r w:rsidR="00C56391">
          <w:rPr>
            <w:rFonts w:ascii="宋体" w:eastAsia="宋体" w:hAnsi="宋体" w:hint="eastAsia"/>
            <w:color w:val="000000" w:themeColor="text1"/>
          </w:rPr>
          <w:lastRenderedPageBreak/>
          <w:t>管理进行系统</w:t>
        </w:r>
      </w:ins>
      <w:ins w:id="114" w:author="User" w:date="2019-09-22T15:18:00Z">
        <w:r w:rsidR="00C56391">
          <w:rPr>
            <w:rFonts w:ascii="宋体" w:eastAsia="宋体" w:hAnsi="宋体" w:hint="eastAsia"/>
            <w:color w:val="000000" w:themeColor="text1"/>
          </w:rPr>
          <w:t>梳理与分析，提出相应的优化方案和管理思维。是对现有产品规划管理</w:t>
        </w:r>
      </w:ins>
      <w:ins w:id="115" w:author="User" w:date="2019-09-22T15:19:00Z">
        <w:r w:rsidR="00C56391">
          <w:rPr>
            <w:rFonts w:ascii="宋体" w:eastAsia="宋体" w:hAnsi="宋体" w:hint="eastAsia"/>
            <w:color w:val="000000" w:themeColor="text1"/>
          </w:rPr>
          <w:t>理论和方法在创业公司的推广，具有一定的理论意义。</w:t>
        </w:r>
      </w:ins>
    </w:p>
    <w:p w14:paraId="1D813CDC" w14:textId="284094CE" w:rsidR="00DD57C5" w:rsidRPr="005058A9" w:rsidDel="00C56391" w:rsidRDefault="00076025">
      <w:pPr>
        <w:spacing w:line="360" w:lineRule="auto"/>
        <w:rPr>
          <w:del w:id="116" w:author="User" w:date="2019-09-22T15:19:00Z"/>
          <w:rFonts w:ascii="宋体" w:eastAsia="宋体" w:hAnsi="宋体" w:cs="MS Mincho"/>
          <w:b/>
          <w:color w:val="000000" w:themeColor="text1"/>
        </w:rPr>
      </w:pPr>
      <w:del w:id="117" w:author="User" w:date="2019-09-22T15:19:00Z">
        <w:r w:rsidRPr="005058A9" w:rsidDel="00C56391">
          <w:rPr>
            <w:rFonts w:ascii="宋体" w:eastAsia="宋体" w:hAnsi="宋体" w:hint="eastAsia"/>
            <w:color w:val="000000" w:themeColor="text1"/>
          </w:rPr>
          <w:delText>本文</w:delText>
        </w:r>
      </w:del>
      <w:del w:id="118" w:author="User" w:date="2019-09-22T15:12:00Z">
        <w:r w:rsidRPr="005058A9" w:rsidDel="00C56391">
          <w:rPr>
            <w:rFonts w:ascii="宋体" w:eastAsia="宋体" w:hAnsi="宋体" w:hint="eastAsia"/>
            <w:color w:val="000000" w:themeColor="text1"/>
          </w:rPr>
          <w:delText>围绕</w:delText>
        </w:r>
      </w:del>
      <w:del w:id="119" w:author="User" w:date="2019-09-22T15:19:00Z">
        <w:r w:rsidRPr="005058A9" w:rsidDel="00C56391">
          <w:rPr>
            <w:rFonts w:ascii="宋体" w:eastAsia="宋体" w:hAnsi="宋体" w:hint="eastAsia"/>
            <w:color w:val="000000" w:themeColor="text1"/>
          </w:rPr>
          <w:delText>产品规划</w:delText>
        </w:r>
      </w:del>
      <w:del w:id="120" w:author="User" w:date="2019-09-22T15:12:00Z">
        <w:r w:rsidRPr="005058A9" w:rsidDel="00C56391">
          <w:rPr>
            <w:rFonts w:ascii="宋体" w:eastAsia="宋体" w:hAnsi="宋体" w:hint="eastAsia"/>
            <w:color w:val="000000" w:themeColor="text1"/>
          </w:rPr>
          <w:delText>和</w:delText>
        </w:r>
      </w:del>
      <w:del w:id="121" w:author="User" w:date="2019-09-22T15:19:00Z">
        <w:r w:rsidRPr="005058A9" w:rsidDel="00C56391">
          <w:rPr>
            <w:rFonts w:ascii="宋体" w:eastAsia="宋体" w:hAnsi="宋体" w:hint="eastAsia"/>
            <w:color w:val="000000" w:themeColor="text1"/>
          </w:rPr>
          <w:delText>管理，对</w:delText>
        </w:r>
      </w:del>
      <w:del w:id="122" w:author="User" w:date="2019-09-22T15:15:00Z">
        <w:r w:rsidRPr="005058A9" w:rsidDel="00C56391">
          <w:rPr>
            <w:rFonts w:ascii="宋体" w:eastAsia="宋体" w:hAnsi="宋体" w:hint="eastAsia"/>
            <w:color w:val="000000" w:themeColor="text1"/>
          </w:rPr>
          <w:delText>产品生命周期理论、STP理论、波士顿矩阵</w:delText>
        </w:r>
        <w:r w:rsidR="00084C95" w:rsidDel="00C56391">
          <w:rPr>
            <w:rFonts w:ascii="宋体" w:eastAsia="宋体" w:hAnsi="宋体" w:hint="eastAsia"/>
            <w:color w:val="000000" w:themeColor="text1"/>
          </w:rPr>
          <w:delText>和安索夫矩阵</w:delText>
        </w:r>
      </w:del>
      <w:del w:id="123" w:author="User" w:date="2019-09-22T15:19:00Z">
        <w:r w:rsidRPr="005058A9" w:rsidDel="00C56391">
          <w:rPr>
            <w:rFonts w:ascii="宋体" w:eastAsia="宋体" w:hAnsi="宋体" w:hint="eastAsia"/>
            <w:color w:val="000000" w:themeColor="text1"/>
          </w:rPr>
          <w:delText>进行了再次的理论研究，探究上述理论在市场和技术高速发展变化的电子信息领域，尤其是当前最热的5G、IOT领域帮助企业进行产品规划和管理的效用</w:delText>
        </w:r>
        <w:r w:rsidRPr="005058A9" w:rsidDel="00C56391">
          <w:rPr>
            <w:rFonts w:ascii="宋体" w:eastAsia="宋体" w:hAnsi="宋体" w:cs="宋体" w:hint="eastAsia"/>
            <w:color w:val="000000" w:themeColor="text1"/>
          </w:rPr>
          <w:delText>。同时针对在市场营销领域最热门的STP理论，证明且在企业产品规划管理中的效用和使用的必要性。让STP理论从产品规划环节就渗透到企业的经营活动中，从而达到产品规划行动和市场营销活动的高度协同和融合。</w:delText>
        </w:r>
      </w:del>
    </w:p>
    <w:p w14:paraId="02088F27"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b/>
          <w:color w:val="000000" w:themeColor="text1"/>
        </w:rPr>
        <w:t xml:space="preserve">1.2.2 </w:t>
      </w:r>
      <w:r w:rsidRPr="005058A9">
        <w:rPr>
          <w:rFonts w:ascii="宋体" w:eastAsia="宋体" w:hAnsi="宋体" w:hint="eastAsia"/>
          <w:b/>
          <w:color w:val="000000" w:themeColor="text1"/>
        </w:rPr>
        <w:t>现实意义</w:t>
      </w:r>
    </w:p>
    <w:p w14:paraId="21FA090B" w14:textId="77777777" w:rsidR="001B565A" w:rsidRPr="005058A9" w:rsidDel="001B565A" w:rsidRDefault="00076025" w:rsidP="001B565A">
      <w:pPr>
        <w:spacing w:line="360" w:lineRule="auto"/>
        <w:ind w:firstLine="420"/>
        <w:rPr>
          <w:ins w:id="124" w:author="User" w:date="2019-09-22T15:20:00Z"/>
          <w:rFonts w:ascii="宋体" w:eastAsia="宋体" w:hAnsi="宋体"/>
          <w:color w:val="000000" w:themeColor="text1"/>
        </w:rPr>
      </w:pPr>
      <w:del w:id="125" w:author="User" w:date="2019-09-22T15:20:00Z">
        <w:r w:rsidRPr="005058A9" w:rsidDel="001B565A">
          <w:rPr>
            <w:rFonts w:ascii="宋体" w:eastAsia="宋体" w:hAnsi="宋体" w:hint="eastAsia"/>
            <w:color w:val="000000" w:themeColor="text1"/>
          </w:rPr>
          <w:delText xml:space="preserve"> </w:delText>
        </w:r>
      </w:del>
    </w:p>
    <w:p w14:paraId="1D688CBC" w14:textId="7C5C2FB8" w:rsidR="00DD57C5" w:rsidRPr="005058A9" w:rsidDel="001B565A" w:rsidRDefault="00076025" w:rsidP="001B565A">
      <w:pPr>
        <w:spacing w:line="360" w:lineRule="auto"/>
        <w:ind w:firstLine="420"/>
        <w:rPr>
          <w:del w:id="126" w:author="User" w:date="2019-09-22T15:20:00Z"/>
          <w:rFonts w:ascii="宋体" w:eastAsia="宋体" w:hAnsi="宋体"/>
          <w:color w:val="000000" w:themeColor="text1"/>
        </w:rPr>
        <w:pPrChange w:id="127" w:author="User" w:date="2019-09-22T15:20:00Z">
          <w:pPr>
            <w:spacing w:line="360" w:lineRule="auto"/>
            <w:ind w:firstLine="420"/>
          </w:pPr>
        </w:pPrChange>
      </w:pPr>
      <w:del w:id="128" w:author="User" w:date="2019-09-22T15:20:00Z">
        <w:r w:rsidRPr="005058A9" w:rsidDel="001B565A">
          <w:rPr>
            <w:rFonts w:ascii="宋体" w:eastAsia="宋体" w:hAnsi="宋体" w:hint="eastAsia"/>
            <w:color w:val="000000" w:themeColor="text1"/>
          </w:rPr>
          <w:delText>随着中国经济社会的发展，市场呈现出消费升级和消费分级的显著特征。企业依靠以往“一招鲜，吃遍天”的时代已经一去不复返。表现在消费端的变化是，比如一个豆浆机有众多的SKU。企业根据自身的技术特点，设计研发生产一个产品面向几乎所有的消费者已经不可能。表现在供给端，同样以小家电为例，传统的电饭煲领域有苏泊尔、美的，新兴的网红品牌小熊，互联网的小米以及众多国外品牌。企业的资源是有限的，企业不可能去尝试开发无限多的产品和型号去满足所有客户的需求，企业更需要定位清晰的目标细分市场，挖掘精准的用户需求，在区域性市场或者细分的小市场打造精品爆款，实现“垄断式”营销。</w:delText>
        </w:r>
      </w:del>
    </w:p>
    <w:p w14:paraId="4EEBB94D" w14:textId="34CEECB5" w:rsidR="00DD57C5" w:rsidRPr="005058A9" w:rsidRDefault="00076025" w:rsidP="001B565A">
      <w:pPr>
        <w:spacing w:line="360" w:lineRule="auto"/>
        <w:ind w:firstLine="420"/>
        <w:rPr>
          <w:rFonts w:ascii="宋体" w:eastAsia="宋体" w:hAnsi="宋体"/>
          <w:color w:val="000000" w:themeColor="text1"/>
        </w:rPr>
        <w:pPrChange w:id="129" w:author="User" w:date="2019-09-22T15:20:00Z">
          <w:pPr>
            <w:spacing w:line="360" w:lineRule="auto"/>
            <w:ind w:firstLine="420"/>
          </w:pPr>
        </w:pPrChange>
      </w:pPr>
      <w:del w:id="130" w:author="User" w:date="2019-09-22T15:20:00Z">
        <w:r w:rsidRPr="005058A9" w:rsidDel="001B565A">
          <w:rPr>
            <w:rFonts w:ascii="宋体" w:eastAsia="宋体" w:hAnsi="宋体" w:hint="eastAsia"/>
            <w:color w:val="000000" w:themeColor="text1"/>
          </w:rPr>
          <w:delText xml:space="preserve"> 上述提到面向To C的家电企业如此，由消费需求传递到供应链上游的To B企业亦是如此。</w:delText>
        </w:r>
      </w:del>
      <w:r w:rsidRPr="005058A9">
        <w:rPr>
          <w:rFonts w:ascii="宋体" w:eastAsia="宋体" w:hAnsi="宋体" w:hint="eastAsia"/>
          <w:color w:val="000000" w:themeColor="text1"/>
        </w:rPr>
        <w:t>企业要在需求复杂多变、竞争</w:t>
      </w:r>
      <w:del w:id="131" w:author="User" w:date="2019-09-22T15:20:00Z">
        <w:r w:rsidRPr="005058A9" w:rsidDel="001B565A">
          <w:rPr>
            <w:rFonts w:ascii="宋体" w:eastAsia="宋体" w:hAnsi="宋体" w:hint="eastAsia"/>
            <w:color w:val="000000" w:themeColor="text1"/>
          </w:rPr>
          <w:delText>激励</w:delText>
        </w:r>
      </w:del>
      <w:ins w:id="132" w:author="User" w:date="2019-09-22T15:20:00Z">
        <w:r w:rsidR="001B565A">
          <w:rPr>
            <w:rFonts w:ascii="宋体" w:eastAsia="宋体" w:hAnsi="宋体" w:hint="eastAsia"/>
            <w:color w:val="000000" w:themeColor="text1"/>
          </w:rPr>
          <w:t>激烈</w:t>
        </w:r>
      </w:ins>
      <w:r w:rsidRPr="005058A9">
        <w:rPr>
          <w:rFonts w:ascii="宋体" w:eastAsia="宋体" w:hAnsi="宋体" w:hint="eastAsia"/>
          <w:color w:val="000000" w:themeColor="text1"/>
        </w:rPr>
        <w:t>的市场上</w:t>
      </w:r>
      <w:del w:id="133" w:author="User" w:date="2019-09-22T15:20:00Z">
        <w:r w:rsidRPr="005058A9" w:rsidDel="001B565A">
          <w:rPr>
            <w:rFonts w:ascii="宋体" w:eastAsia="宋体" w:hAnsi="宋体" w:hint="eastAsia"/>
            <w:color w:val="000000" w:themeColor="text1"/>
          </w:rPr>
          <w:delText>取得立足</w:delText>
        </w:r>
      </w:del>
      <w:ins w:id="134" w:author="User" w:date="2019-09-22T15:20:00Z">
        <w:r w:rsidR="001B565A">
          <w:rPr>
            <w:rFonts w:ascii="宋体" w:eastAsia="宋体" w:hAnsi="宋体" w:hint="eastAsia"/>
            <w:color w:val="000000" w:themeColor="text1"/>
          </w:rPr>
          <w:t>生存发展</w:t>
        </w:r>
      </w:ins>
      <w:r w:rsidRPr="005058A9">
        <w:rPr>
          <w:rFonts w:ascii="宋体" w:eastAsia="宋体" w:hAnsi="宋体" w:hint="eastAsia"/>
          <w:color w:val="000000" w:themeColor="text1"/>
        </w:rPr>
        <w:t>，其中一个核心能力</w:t>
      </w:r>
      <w:del w:id="135" w:author="User" w:date="2019-09-22T15:20:00Z">
        <w:r w:rsidRPr="005058A9" w:rsidDel="001B565A">
          <w:rPr>
            <w:rFonts w:ascii="宋体" w:eastAsia="宋体" w:hAnsi="宋体" w:hint="eastAsia"/>
            <w:color w:val="000000" w:themeColor="text1"/>
          </w:rPr>
          <w:delText>就是</w:delText>
        </w:r>
      </w:del>
      <w:ins w:id="136" w:author="User" w:date="2019-09-22T15:20:00Z">
        <w:r w:rsidR="001B565A">
          <w:rPr>
            <w:rFonts w:ascii="宋体" w:eastAsia="宋体" w:hAnsi="宋体" w:hint="eastAsia"/>
            <w:color w:val="000000" w:themeColor="text1"/>
          </w:rPr>
          <w:t>产品创新，</w:t>
        </w:r>
      </w:ins>
      <w:r w:rsidRPr="005058A9">
        <w:rPr>
          <w:rFonts w:ascii="宋体" w:eastAsia="宋体" w:hAnsi="宋体" w:hint="eastAsia"/>
          <w:color w:val="000000" w:themeColor="text1"/>
        </w:rPr>
        <w:t>企业</w:t>
      </w:r>
      <w:del w:id="137" w:author="User" w:date="2019-09-22T15:21:00Z">
        <w:r w:rsidRPr="005058A9" w:rsidDel="001B565A">
          <w:rPr>
            <w:rFonts w:ascii="宋体" w:eastAsia="宋体" w:hAnsi="宋体" w:hint="eastAsia"/>
            <w:color w:val="000000" w:themeColor="text1"/>
          </w:rPr>
          <w:delText>的</w:delText>
        </w:r>
      </w:del>
      <w:r w:rsidRPr="005058A9">
        <w:rPr>
          <w:rFonts w:ascii="宋体" w:eastAsia="宋体" w:hAnsi="宋体" w:hint="eastAsia"/>
          <w:color w:val="000000" w:themeColor="text1"/>
        </w:rPr>
        <w:t>产品规划和产品管理能力</w:t>
      </w:r>
      <w:ins w:id="138" w:author="User" w:date="2019-09-22T15:21:00Z">
        <w:r w:rsidR="001B565A">
          <w:rPr>
            <w:rFonts w:ascii="宋体" w:eastAsia="宋体" w:hAnsi="宋体" w:hint="eastAsia"/>
            <w:color w:val="000000" w:themeColor="text1"/>
          </w:rPr>
          <w:t>是产品创新的关键能力</w:t>
        </w:r>
      </w:ins>
      <w:r w:rsidRPr="005058A9">
        <w:rPr>
          <w:rFonts w:ascii="宋体" w:eastAsia="宋体" w:hAnsi="宋体" w:hint="eastAsia"/>
          <w:color w:val="000000" w:themeColor="text1"/>
        </w:rPr>
        <w:t>。</w:t>
      </w:r>
      <w:del w:id="139" w:author="User" w:date="2019-09-22T15:22:00Z">
        <w:r w:rsidRPr="005058A9" w:rsidDel="000F1C16">
          <w:rPr>
            <w:rFonts w:ascii="宋体" w:eastAsia="宋体" w:hAnsi="宋体" w:hint="eastAsia"/>
            <w:color w:val="000000" w:themeColor="text1"/>
          </w:rPr>
          <w:delText>如何做到产品规划满足企业自己所擅长的细分市场，如何做</w:delText>
        </w:r>
      </w:del>
      <w:ins w:id="140" w:author="User" w:date="2019-09-22T15:22:00Z">
        <w:r w:rsidR="000F1C16">
          <w:rPr>
            <w:rFonts w:ascii="宋体" w:eastAsia="宋体" w:hAnsi="宋体" w:hint="eastAsia"/>
            <w:color w:val="000000" w:themeColor="text1"/>
          </w:rPr>
          <w:t>产品</w:t>
        </w:r>
        <w:r w:rsidR="000F1C16">
          <w:rPr>
            <w:rFonts w:ascii="宋体" w:eastAsia="宋体" w:hAnsi="宋体" w:hint="eastAsia"/>
            <w:color w:val="000000" w:themeColor="text1"/>
          </w:rPr>
          <w:lastRenderedPageBreak/>
          <w:t>规划和管理能力是企业将</w:t>
        </w:r>
      </w:ins>
      <w:del w:id="141" w:author="User" w:date="2019-09-22T15:22:00Z">
        <w:r w:rsidRPr="005058A9" w:rsidDel="000F1C16">
          <w:rPr>
            <w:rFonts w:ascii="宋体" w:eastAsia="宋体" w:hAnsi="宋体" w:hint="eastAsia"/>
            <w:color w:val="000000" w:themeColor="text1"/>
          </w:rPr>
          <w:delText>到产品规划让</w:delText>
        </w:r>
      </w:del>
      <w:r w:rsidRPr="005058A9">
        <w:rPr>
          <w:rFonts w:ascii="宋体" w:eastAsia="宋体" w:hAnsi="宋体" w:hint="eastAsia"/>
          <w:color w:val="000000" w:themeColor="text1"/>
        </w:rPr>
        <w:t>内部有限</w:t>
      </w:r>
      <w:del w:id="142" w:author="User" w:date="2019-09-22T15:22:00Z">
        <w:r w:rsidRPr="005058A9" w:rsidDel="000F1C16">
          <w:rPr>
            <w:rFonts w:ascii="宋体" w:eastAsia="宋体" w:hAnsi="宋体" w:hint="eastAsia"/>
            <w:color w:val="000000" w:themeColor="text1"/>
          </w:rPr>
          <w:delText>的</w:delText>
        </w:r>
      </w:del>
      <w:r w:rsidRPr="005058A9">
        <w:rPr>
          <w:rFonts w:ascii="宋体" w:eastAsia="宋体" w:hAnsi="宋体" w:hint="eastAsia"/>
          <w:color w:val="000000" w:themeColor="text1"/>
        </w:rPr>
        <w:t>资源</w:t>
      </w:r>
      <w:ins w:id="143" w:author="User" w:date="2019-09-22T15:22:00Z">
        <w:r w:rsidR="000F1C16">
          <w:rPr>
            <w:rFonts w:ascii="宋体" w:eastAsia="宋体" w:hAnsi="宋体" w:hint="eastAsia"/>
            <w:color w:val="000000" w:themeColor="text1"/>
          </w:rPr>
          <w:t>与外部市场进行精准对接、</w:t>
        </w:r>
      </w:ins>
      <w:r w:rsidRPr="005058A9">
        <w:rPr>
          <w:rFonts w:ascii="宋体" w:eastAsia="宋体" w:hAnsi="宋体" w:hint="eastAsia"/>
          <w:color w:val="000000" w:themeColor="text1"/>
        </w:rPr>
        <w:t>最大化利用</w:t>
      </w:r>
      <w:ins w:id="144" w:author="User" w:date="2019-09-22T15:22:00Z">
        <w:r w:rsidR="000F1C16">
          <w:rPr>
            <w:rFonts w:ascii="宋体" w:eastAsia="宋体" w:hAnsi="宋体" w:hint="eastAsia"/>
            <w:color w:val="000000" w:themeColor="text1"/>
          </w:rPr>
          <w:t>效率的</w:t>
        </w:r>
      </w:ins>
      <w:ins w:id="145" w:author="User" w:date="2019-09-22T15:23:00Z">
        <w:r w:rsidR="000F1C16">
          <w:rPr>
            <w:rFonts w:ascii="宋体" w:eastAsia="宋体" w:hAnsi="宋体" w:hint="eastAsia"/>
            <w:color w:val="000000" w:themeColor="text1"/>
          </w:rPr>
          <w:t>保障</w:t>
        </w:r>
      </w:ins>
      <w:del w:id="146" w:author="User" w:date="2019-09-22T15:23:00Z">
        <w:r w:rsidRPr="005058A9" w:rsidDel="000F1C16">
          <w:rPr>
            <w:rFonts w:ascii="宋体" w:eastAsia="宋体" w:hAnsi="宋体" w:hint="eastAsia"/>
            <w:color w:val="000000" w:themeColor="text1"/>
          </w:rPr>
          <w:delText>，</w:delText>
        </w:r>
      </w:del>
      <w:ins w:id="147" w:author="User" w:date="2019-09-22T15:23:00Z">
        <w:r w:rsidR="000F1C16">
          <w:rPr>
            <w:rFonts w:ascii="宋体" w:eastAsia="宋体" w:hAnsi="宋体" w:hint="eastAsia"/>
            <w:color w:val="000000" w:themeColor="text1"/>
          </w:rPr>
          <w:t>。</w:t>
        </w:r>
      </w:ins>
      <w:del w:id="148" w:author="User" w:date="2019-09-22T15:23:00Z">
        <w:r w:rsidRPr="005058A9" w:rsidDel="000F1C16">
          <w:rPr>
            <w:rFonts w:ascii="宋体" w:eastAsia="宋体" w:hAnsi="宋体" w:hint="eastAsia"/>
            <w:color w:val="000000" w:themeColor="text1"/>
          </w:rPr>
          <w:delText>为企业经营实现价值最大化，是一项非常具有挑战的任务。</w:delText>
        </w:r>
      </w:del>
      <w:ins w:id="149" w:author="User" w:date="2019-09-22T15:23:00Z">
        <w:r w:rsidR="000F1C16">
          <w:rPr>
            <w:rFonts w:ascii="宋体" w:eastAsia="宋体" w:hAnsi="宋体" w:hint="eastAsia"/>
            <w:color w:val="000000" w:themeColor="text1"/>
          </w:rPr>
          <w:t>成熟企业、尤其是大企业都有</w:t>
        </w:r>
      </w:ins>
      <w:del w:id="150" w:author="User" w:date="2019-09-22T15:23:00Z">
        <w:r w:rsidRPr="005058A9" w:rsidDel="000F1C16">
          <w:rPr>
            <w:rFonts w:ascii="宋体" w:eastAsia="宋体" w:hAnsi="宋体" w:hint="eastAsia"/>
            <w:color w:val="000000" w:themeColor="text1"/>
          </w:rPr>
          <w:delText>产品规划有</w:delText>
        </w:r>
      </w:del>
      <w:r w:rsidRPr="005058A9">
        <w:rPr>
          <w:rFonts w:ascii="宋体" w:eastAsia="宋体" w:hAnsi="宋体" w:hint="eastAsia"/>
          <w:color w:val="000000" w:themeColor="text1"/>
        </w:rPr>
        <w:t>一套系统的、完整的新产品开发管理理论和体系支撑</w:t>
      </w:r>
      <w:ins w:id="151" w:author="User" w:date="2019-09-22T15:23:00Z">
        <w:r w:rsidR="000F1C16">
          <w:rPr>
            <w:rFonts w:ascii="宋体" w:eastAsia="宋体" w:hAnsi="宋体" w:hint="eastAsia"/>
            <w:color w:val="000000" w:themeColor="text1"/>
          </w:rPr>
          <w:t>，</w:t>
        </w:r>
      </w:ins>
      <w:ins w:id="152" w:author="User" w:date="2019-09-22T15:24:00Z">
        <w:r w:rsidR="000F1C16">
          <w:rPr>
            <w:rFonts w:ascii="宋体" w:eastAsia="宋体" w:hAnsi="宋体" w:hint="eastAsia"/>
            <w:color w:val="000000" w:themeColor="text1"/>
          </w:rPr>
          <w:t>其中就包括产品规划</w:t>
        </w:r>
      </w:ins>
      <w:r w:rsidRPr="005058A9">
        <w:rPr>
          <w:rFonts w:ascii="宋体" w:eastAsia="宋体" w:hAnsi="宋体" w:hint="eastAsia"/>
          <w:color w:val="000000" w:themeColor="text1"/>
        </w:rPr>
        <w:t>。本论文利用产品规划管理</w:t>
      </w:r>
      <w:del w:id="153" w:author="User" w:date="2019-09-22T15:24:00Z">
        <w:r w:rsidRPr="005058A9" w:rsidDel="000F1C16">
          <w:rPr>
            <w:rFonts w:ascii="宋体" w:eastAsia="宋体" w:hAnsi="宋体" w:hint="eastAsia"/>
            <w:color w:val="000000" w:themeColor="text1"/>
          </w:rPr>
          <w:delText>以及营销理论对</w:delText>
        </w:r>
      </w:del>
      <w:ins w:id="154" w:author="User" w:date="2019-09-22T15:24:00Z">
        <w:r w:rsidR="000F1C16">
          <w:rPr>
            <w:rFonts w:ascii="宋体" w:eastAsia="宋体" w:hAnsi="宋体" w:hint="eastAsia"/>
            <w:color w:val="000000" w:themeColor="text1"/>
          </w:rPr>
          <w:t>的思想和方法对</w:t>
        </w:r>
      </w:ins>
      <w:r w:rsidRPr="005058A9">
        <w:rPr>
          <w:rFonts w:ascii="宋体" w:eastAsia="宋体" w:hAnsi="宋体" w:hint="eastAsia"/>
          <w:color w:val="000000" w:themeColor="text1"/>
        </w:rPr>
        <w:t>A公司</w:t>
      </w:r>
      <w:del w:id="155" w:author="User" w:date="2019-09-22T15:24:00Z">
        <w:r w:rsidRPr="005058A9" w:rsidDel="000F1C16">
          <w:rPr>
            <w:rFonts w:ascii="宋体" w:eastAsia="宋体" w:hAnsi="宋体" w:hint="eastAsia"/>
            <w:color w:val="000000" w:themeColor="text1"/>
          </w:rPr>
          <w:delText>进行产品规划策略进行研究</w:delText>
        </w:r>
      </w:del>
      <w:ins w:id="156" w:author="User" w:date="2019-09-22T15:24:00Z">
        <w:r w:rsidR="000F1C16">
          <w:rPr>
            <w:rFonts w:ascii="宋体" w:eastAsia="宋体" w:hAnsi="宋体" w:hint="eastAsia"/>
            <w:color w:val="000000" w:themeColor="text1"/>
          </w:rPr>
          <w:t>的产品策略进行规划</w:t>
        </w:r>
      </w:ins>
      <w:r w:rsidRPr="005058A9">
        <w:rPr>
          <w:rFonts w:ascii="宋体" w:eastAsia="宋体" w:hAnsi="宋体" w:hint="eastAsia"/>
          <w:color w:val="000000" w:themeColor="text1"/>
        </w:rPr>
        <w:t>，基于广泛的历史资料收集、调研访谈以及问卷等信息，明确了A公司在产品规划方面的整体思路，并为A公司制定了套系统的、可实施的产品规划解决方案。其意义主要是，在A企业高速发展的同时，围绕企业产品核心能力的打造，居安思危，理清A公司在产品规划方面存在的问题，并总结产生这些问题的根源是缺乏系统科学的产品规划理念和机制。并在此基础上，帮助A公司建立产品规划和产品规划的整体思路，为企业未来的高速可持续发展打造产品规划的核心能力，以应对快速变化的市场环境，以此提升企业的竞争力。</w:t>
      </w:r>
    </w:p>
    <w:p w14:paraId="4430A7DF" w14:textId="43AE9A8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此外，本文所应用的STP理论</w:t>
      </w:r>
      <w:r w:rsidR="0018238A">
        <w:rPr>
          <w:rFonts w:ascii="宋体" w:eastAsia="宋体" w:hAnsi="宋体" w:hint="eastAsia"/>
          <w:color w:val="000000" w:themeColor="text1"/>
        </w:rPr>
        <w:t>、</w:t>
      </w:r>
      <w:r w:rsidRPr="005058A9">
        <w:rPr>
          <w:rFonts w:ascii="宋体" w:eastAsia="宋体" w:hAnsi="宋体" w:hint="eastAsia"/>
          <w:color w:val="000000" w:themeColor="text1"/>
        </w:rPr>
        <w:t>波士顿矩阵</w:t>
      </w:r>
      <w:proofErr w:type="gramStart"/>
      <w:r w:rsidR="0018238A">
        <w:rPr>
          <w:rFonts w:ascii="宋体" w:eastAsia="宋体" w:hAnsi="宋体" w:hint="eastAsia"/>
          <w:color w:val="000000" w:themeColor="text1"/>
        </w:rPr>
        <w:t>以及安索夫</w:t>
      </w:r>
      <w:proofErr w:type="gramEnd"/>
      <w:r w:rsidR="0018238A">
        <w:rPr>
          <w:rFonts w:ascii="宋体" w:eastAsia="宋体" w:hAnsi="宋体" w:hint="eastAsia"/>
          <w:color w:val="000000" w:themeColor="text1"/>
        </w:rPr>
        <w:t>矩阵</w:t>
      </w:r>
      <w:r w:rsidR="0057471D">
        <w:rPr>
          <w:rFonts w:ascii="宋体" w:eastAsia="宋体" w:hAnsi="宋体" w:hint="eastAsia"/>
          <w:color w:val="000000" w:themeColor="text1"/>
        </w:rPr>
        <w:t>等工具</w:t>
      </w:r>
      <w:r w:rsidRPr="005058A9">
        <w:rPr>
          <w:rFonts w:ascii="宋体" w:eastAsia="宋体" w:hAnsi="宋体" w:hint="eastAsia"/>
          <w:color w:val="000000" w:themeColor="text1"/>
        </w:rPr>
        <w:t>常应用在市场营销管理</w:t>
      </w:r>
      <w:r w:rsidR="0057471D">
        <w:rPr>
          <w:rFonts w:ascii="宋体" w:eastAsia="宋体" w:hAnsi="宋体" w:hint="eastAsia"/>
          <w:color w:val="000000" w:themeColor="text1"/>
        </w:rPr>
        <w:t>的研究和分析</w:t>
      </w:r>
      <w:r w:rsidRPr="005058A9">
        <w:rPr>
          <w:rFonts w:ascii="宋体" w:eastAsia="宋体" w:hAnsi="宋体" w:hint="eastAsia"/>
          <w:color w:val="000000" w:themeColor="text1"/>
        </w:rPr>
        <w:t>中，尽管国内外关于STP理论的研究和论文已经</w:t>
      </w:r>
      <w:proofErr w:type="gramStart"/>
      <w:r w:rsidRPr="005058A9">
        <w:rPr>
          <w:rFonts w:ascii="宋体" w:eastAsia="宋体" w:hAnsi="宋体" w:hint="eastAsia"/>
          <w:color w:val="000000" w:themeColor="text1"/>
        </w:rPr>
        <w:t>不</w:t>
      </w:r>
      <w:proofErr w:type="gramEnd"/>
      <w:r w:rsidRPr="005058A9">
        <w:rPr>
          <w:rFonts w:ascii="宋体" w:eastAsia="宋体" w:hAnsi="宋体" w:hint="eastAsia"/>
          <w:color w:val="000000" w:themeColor="text1"/>
        </w:rPr>
        <w:t>鲜见，但是大多数</w:t>
      </w:r>
      <w:r w:rsidR="0057471D">
        <w:rPr>
          <w:rFonts w:ascii="宋体" w:eastAsia="宋体" w:hAnsi="宋体" w:hint="eastAsia"/>
          <w:color w:val="000000" w:themeColor="text1"/>
        </w:rPr>
        <w:t>的研究对象</w:t>
      </w:r>
      <w:r w:rsidRPr="005058A9">
        <w:rPr>
          <w:rFonts w:ascii="宋体" w:eastAsia="宋体" w:hAnsi="宋体" w:hint="eastAsia"/>
          <w:color w:val="000000" w:themeColor="text1"/>
        </w:rPr>
        <w:t>为消费者提供产品和服务的To C类企业</w:t>
      </w:r>
      <w:r w:rsidR="0057471D">
        <w:rPr>
          <w:rFonts w:ascii="宋体" w:eastAsia="宋体" w:hAnsi="宋体" w:hint="eastAsia"/>
          <w:color w:val="000000" w:themeColor="text1"/>
        </w:rPr>
        <w:t>。</w:t>
      </w:r>
      <w:r w:rsidRPr="005058A9">
        <w:rPr>
          <w:rFonts w:ascii="宋体" w:eastAsia="宋体" w:hAnsi="宋体" w:hint="eastAsia"/>
          <w:color w:val="000000" w:themeColor="text1"/>
        </w:rPr>
        <w:t>在To B类型企业的研究较少。因此</w:t>
      </w:r>
      <w:proofErr w:type="gramStart"/>
      <w:r w:rsidRPr="005058A9">
        <w:rPr>
          <w:rFonts w:ascii="宋体" w:eastAsia="宋体" w:hAnsi="宋体" w:hint="eastAsia"/>
          <w:color w:val="000000" w:themeColor="text1"/>
        </w:rPr>
        <w:t>此</w:t>
      </w:r>
      <w:proofErr w:type="gramEnd"/>
      <w:r w:rsidRPr="005058A9">
        <w:rPr>
          <w:rFonts w:ascii="宋体" w:eastAsia="宋体" w:hAnsi="宋体" w:hint="eastAsia"/>
          <w:color w:val="000000" w:themeColor="text1"/>
        </w:rPr>
        <w:t>论文提出的产品规划思路和产品规划解决方案也可以为同行业的其他企业做参考。</w:t>
      </w:r>
    </w:p>
    <w:p w14:paraId="19A4FB3E" w14:textId="77777777" w:rsidR="00DD57C5" w:rsidRPr="005058A9" w:rsidRDefault="00076025">
      <w:pPr>
        <w:spacing w:line="360" w:lineRule="auto"/>
        <w:outlineLvl w:val="1"/>
        <w:rPr>
          <w:rFonts w:ascii="宋体" w:eastAsia="宋体" w:hAnsi="宋体"/>
          <w:b/>
          <w:color w:val="000000" w:themeColor="text1"/>
        </w:rPr>
      </w:pPr>
      <w:r w:rsidRPr="005058A9">
        <w:rPr>
          <w:rFonts w:ascii="宋体" w:eastAsia="宋体" w:hAnsi="宋体"/>
          <w:b/>
          <w:color w:val="000000" w:themeColor="text1"/>
        </w:rPr>
        <w:t xml:space="preserve">1.3 </w:t>
      </w:r>
      <w:r w:rsidRPr="005058A9">
        <w:rPr>
          <w:rFonts w:ascii="宋体" w:eastAsia="宋体" w:hAnsi="宋体" w:hint="eastAsia"/>
          <w:b/>
          <w:color w:val="000000" w:themeColor="text1"/>
        </w:rPr>
        <w:t>研究思路、方法与研究内容</w:t>
      </w:r>
    </w:p>
    <w:p w14:paraId="69473C35"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1.3.1 研究思路</w:t>
      </w:r>
    </w:p>
    <w:p w14:paraId="6CDDB06B" w14:textId="04C392D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b/>
          <w:color w:val="000000" w:themeColor="text1"/>
        </w:rPr>
        <w:tab/>
      </w:r>
      <w:r w:rsidRPr="005058A9">
        <w:rPr>
          <w:rFonts w:ascii="宋体" w:eastAsia="宋体" w:hAnsi="宋体" w:hint="eastAsia"/>
          <w:color w:val="000000" w:themeColor="text1"/>
        </w:rPr>
        <w:t>本论文基于A公司的</w:t>
      </w:r>
      <w:del w:id="157" w:author="User" w:date="2019-09-22T15:26:00Z">
        <w:r w:rsidRPr="005058A9" w:rsidDel="007203F7">
          <w:rPr>
            <w:rFonts w:ascii="宋体" w:eastAsia="宋体" w:hAnsi="宋体" w:hint="eastAsia"/>
            <w:color w:val="000000" w:themeColor="text1"/>
          </w:rPr>
          <w:delText>公司</w:delText>
        </w:r>
      </w:del>
      <w:r w:rsidRPr="005058A9">
        <w:rPr>
          <w:rFonts w:ascii="宋体" w:eastAsia="宋体" w:hAnsi="宋体" w:hint="eastAsia"/>
          <w:color w:val="000000" w:themeColor="text1"/>
        </w:rPr>
        <w:t>战略和企业愿景，在</w:t>
      </w:r>
      <w:del w:id="158" w:author="User" w:date="2019-09-22T15:26:00Z">
        <w:r w:rsidRPr="005058A9" w:rsidDel="007203F7">
          <w:rPr>
            <w:rFonts w:ascii="宋体" w:eastAsia="宋体" w:hAnsi="宋体" w:hint="eastAsia"/>
            <w:color w:val="000000" w:themeColor="text1"/>
          </w:rPr>
          <w:delText>A公司的</w:delText>
        </w:r>
      </w:del>
      <w:r w:rsidRPr="005058A9">
        <w:rPr>
          <w:rFonts w:ascii="宋体" w:eastAsia="宋体" w:hAnsi="宋体" w:hint="eastAsia"/>
          <w:color w:val="000000" w:themeColor="text1"/>
        </w:rPr>
        <w:t>竞争战略框架下，首先对A公司目前的市场和客户分布、研发项目分布以及产品规划管理等现状进行探讨，通过历史资料查阅、现场调研、管理人员访谈和问卷调查等方法来分析A</w:t>
      </w:r>
      <w:r w:rsidRPr="005058A9">
        <w:rPr>
          <w:rFonts w:ascii="宋体" w:eastAsia="宋体" w:hAnsi="宋体" w:hint="eastAsia"/>
          <w:color w:val="000000" w:themeColor="text1"/>
        </w:rPr>
        <w:lastRenderedPageBreak/>
        <w:t>公司在产品规划管理环节存在的问题，进而找出产生这些问题的根本原因。并通过分析A公司当前的生产经营情况和内部资源情况，分析问题改善的必要性和可行性。</w:t>
      </w:r>
      <w:del w:id="159" w:author="User" w:date="2019-09-22T15:26:00Z">
        <w:r w:rsidRPr="005058A9" w:rsidDel="007203F7">
          <w:rPr>
            <w:rFonts w:ascii="宋体" w:eastAsia="宋体" w:hAnsi="宋体" w:hint="eastAsia"/>
            <w:color w:val="000000" w:themeColor="text1"/>
          </w:rPr>
          <w:delText>然后</w:delText>
        </w:r>
      </w:del>
      <w:ins w:id="160" w:author="User" w:date="2019-09-22T15:26:00Z">
        <w:r w:rsidR="007203F7">
          <w:rPr>
            <w:rFonts w:ascii="宋体" w:eastAsia="宋体" w:hAnsi="宋体" w:hint="eastAsia"/>
            <w:color w:val="000000" w:themeColor="text1"/>
          </w:rPr>
          <w:t>其次，</w:t>
        </w:r>
      </w:ins>
      <w:del w:id="161" w:author="User" w:date="2019-09-22T15:26:00Z">
        <w:r w:rsidRPr="005058A9" w:rsidDel="007203F7">
          <w:rPr>
            <w:rFonts w:ascii="宋体" w:eastAsia="宋体" w:hAnsi="宋体" w:hint="eastAsia"/>
            <w:color w:val="000000" w:themeColor="text1"/>
          </w:rPr>
          <w:delText>再</w:delText>
        </w:r>
      </w:del>
      <w:r w:rsidRPr="005058A9">
        <w:rPr>
          <w:rFonts w:ascii="宋体" w:eastAsia="宋体" w:hAnsi="宋体" w:hint="eastAsia"/>
          <w:color w:val="000000" w:themeColor="text1"/>
        </w:rPr>
        <w:t>在A公司的市场战略指导下，</w:t>
      </w:r>
      <w:del w:id="162" w:author="User" w:date="2019-09-22T15:27:00Z">
        <w:r w:rsidRPr="005058A9" w:rsidDel="007203F7">
          <w:rPr>
            <w:rFonts w:ascii="宋体" w:eastAsia="宋体" w:hAnsi="宋体" w:hint="eastAsia"/>
            <w:color w:val="000000" w:themeColor="text1"/>
          </w:rPr>
          <w:delText>在市场细分的基础上</w:delText>
        </w:r>
      </w:del>
      <w:r w:rsidRPr="005058A9">
        <w:rPr>
          <w:rFonts w:ascii="宋体" w:eastAsia="宋体" w:hAnsi="宋体" w:hint="eastAsia"/>
          <w:color w:val="000000" w:themeColor="text1"/>
        </w:rPr>
        <w:t>，找准</w:t>
      </w:r>
      <w:del w:id="163" w:author="User" w:date="2019-09-22T15:27:00Z">
        <w:r w:rsidRPr="005058A9" w:rsidDel="007203F7">
          <w:rPr>
            <w:rFonts w:ascii="宋体" w:eastAsia="宋体" w:hAnsi="宋体" w:hint="eastAsia"/>
            <w:color w:val="000000" w:themeColor="text1"/>
          </w:rPr>
          <w:delText>明确</w:delText>
        </w:r>
      </w:del>
      <w:r w:rsidRPr="005058A9">
        <w:rPr>
          <w:rFonts w:ascii="宋体" w:eastAsia="宋体" w:hAnsi="宋体" w:hint="eastAsia"/>
          <w:color w:val="000000" w:themeColor="text1"/>
        </w:rPr>
        <w:t>A公司的目标市场，并进行目标市场定位。最后利用产品规划理论对该公司</w:t>
      </w:r>
      <w:ins w:id="164" w:author="User" w:date="2019-09-22T15:27:00Z">
        <w:r w:rsidR="007203F7">
          <w:rPr>
            <w:rFonts w:ascii="宋体" w:eastAsia="宋体" w:hAnsi="宋体" w:hint="eastAsia"/>
            <w:color w:val="000000" w:themeColor="text1"/>
          </w:rPr>
          <w:t>产品战略</w:t>
        </w:r>
      </w:ins>
      <w:r w:rsidRPr="005058A9">
        <w:rPr>
          <w:rFonts w:ascii="宋体" w:eastAsia="宋体" w:hAnsi="宋体" w:hint="eastAsia"/>
          <w:color w:val="000000" w:themeColor="text1"/>
        </w:rPr>
        <w:t>进行科学的</w:t>
      </w:r>
      <w:del w:id="165" w:author="User" w:date="2019-09-22T15:27:00Z">
        <w:r w:rsidRPr="005058A9" w:rsidDel="007203F7">
          <w:rPr>
            <w:rFonts w:ascii="宋体" w:eastAsia="宋体" w:hAnsi="宋体" w:hint="eastAsia"/>
            <w:color w:val="000000" w:themeColor="text1"/>
          </w:rPr>
          <w:delText>产品</w:delText>
        </w:r>
      </w:del>
      <w:r w:rsidRPr="005058A9">
        <w:rPr>
          <w:rFonts w:ascii="宋体" w:eastAsia="宋体" w:hAnsi="宋体" w:hint="eastAsia"/>
          <w:color w:val="000000" w:themeColor="text1"/>
        </w:rPr>
        <w:t>规划研究，提出产品规划的整体思路，继而提出A公司产品规划、产品管理的详细解决方案。以解决A公司在产品规划、产品管理环节的不合理性问题，提升A公司的产品和市场竞争力。本论文研究用到的主要理论包括产品生命周期理论、STP理论、波士顿矩阵以及产品技术路线图等工具。</w:t>
      </w:r>
    </w:p>
    <w:p w14:paraId="0FC5D9AF" w14:textId="1802177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本论文的主要研究思路如下图</w:t>
      </w:r>
      <w:r w:rsidR="00AC6EDF">
        <w:rPr>
          <w:rFonts w:ascii="宋体" w:eastAsia="宋体" w:hAnsi="宋体" w:hint="eastAsia"/>
          <w:color w:val="000000" w:themeColor="text1"/>
        </w:rPr>
        <w:t>1-1所示</w:t>
      </w:r>
      <w:r w:rsidRPr="005058A9">
        <w:rPr>
          <w:rFonts w:ascii="宋体" w:eastAsia="宋体" w:hAnsi="宋体" w:hint="eastAsia"/>
          <w:color w:val="000000" w:themeColor="text1"/>
        </w:rPr>
        <w:t>：</w:t>
      </w:r>
    </w:p>
    <w:p w14:paraId="343CB5C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45D36EE2" wp14:editId="5B519F2E">
            <wp:extent cx="5270500" cy="2848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270500" cy="2848610"/>
                    </a:xfrm>
                    <a:prstGeom prst="rect">
                      <a:avLst/>
                    </a:prstGeom>
                  </pic:spPr>
                </pic:pic>
              </a:graphicData>
            </a:graphic>
          </wp:inline>
        </w:drawing>
      </w:r>
    </w:p>
    <w:p w14:paraId="1815D39B" w14:textId="234A846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图1</w:t>
      </w:r>
      <w:r w:rsidR="00AC6EDF">
        <w:rPr>
          <w:rFonts w:ascii="宋体" w:eastAsia="宋体" w:hAnsi="宋体" w:hint="eastAsia"/>
          <w:color w:val="000000" w:themeColor="text1"/>
        </w:rPr>
        <w:t>-1</w:t>
      </w:r>
      <w:r w:rsidRPr="005058A9">
        <w:rPr>
          <w:rFonts w:ascii="宋体" w:eastAsia="宋体" w:hAnsi="宋体" w:hint="eastAsia"/>
          <w:color w:val="000000" w:themeColor="text1"/>
        </w:rPr>
        <w:t xml:space="preserve"> 本论文的主要研究思路</w:t>
      </w:r>
    </w:p>
    <w:p w14:paraId="1863AC04"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1.3.2 研究方法</w:t>
      </w:r>
    </w:p>
    <w:p w14:paraId="42CACC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本文主要采用文献查阅法、统计分析法、市场调研法、访谈法、问卷调研法、归纳法等方法来完成整个研究过程。</w:t>
      </w:r>
    </w:p>
    <w:p w14:paraId="7917FD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（1）</w:t>
      </w:r>
      <w:del w:id="166" w:author="User" w:date="2019-09-22T15:28: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文献查阅法：本论文写作的过程中查阅了大量产品管理、产品规划、市场营销相关著作、学术期刊、论文文献等资料，并利用文献中提到的理论和工具对A公司的产品规划和产品管理进行改进和优化。</w:t>
      </w:r>
    </w:p>
    <w:p w14:paraId="28704A6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del w:id="167" w:author="User" w:date="2019-09-22T15:28: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统计分析法：通过A公司的市场及客户数据、项目分布数据进行统计分析，发现A公司在产品规划管理方面存在的问题。</w:t>
      </w:r>
    </w:p>
    <w:p w14:paraId="76E2725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w:t>
      </w:r>
      <w:del w:id="168" w:author="User" w:date="2019-09-22T15:28: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市场调研法：本文通过市场调研法获取A公司所在行业发展及外部竞争的数据和资料。</w:t>
      </w:r>
    </w:p>
    <w:p w14:paraId="684913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（4）</w:t>
      </w:r>
      <w:del w:id="169" w:author="User" w:date="2019-09-22T15:28: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访谈法：在对A公司产品规划管理存在的问题和原因进行调查和分析时候，本论文撰写过程中通过访谈A公司的产品、研发、市场营销等相关岗位的中高层管理者，以发现A公司在产品规划管理中的问题。</w:t>
      </w:r>
    </w:p>
    <w:p w14:paraId="568A63B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（5）</w:t>
      </w:r>
      <w:del w:id="170" w:author="User" w:date="2019-09-22T15:29: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问卷调查法：在对A公司的市场细分和目标市场定位进行分析以及产品规划相关环节的问题研究和分析时候，本项目还采用了问卷调查法来进行数据收集。</w:t>
      </w:r>
    </w:p>
    <w:p w14:paraId="161F2F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（6）</w:t>
      </w:r>
      <w:del w:id="171" w:author="User" w:date="2019-09-22T15:29:00Z">
        <w:r w:rsidRPr="005058A9" w:rsidDel="007203F7">
          <w:rPr>
            <w:rFonts w:ascii="宋体" w:eastAsia="宋体" w:hAnsi="宋体" w:hint="eastAsia"/>
            <w:color w:val="000000" w:themeColor="text1"/>
          </w:rPr>
          <w:delText>、</w:delText>
        </w:r>
      </w:del>
      <w:r w:rsidRPr="005058A9">
        <w:rPr>
          <w:rFonts w:ascii="宋体" w:eastAsia="宋体" w:hAnsi="宋体" w:hint="eastAsia"/>
          <w:color w:val="000000" w:themeColor="text1"/>
        </w:rPr>
        <w:t>归纳法：在论文理论知识和公司现状问题及原因进行分析过程中还必不可少的采用了归纳法。</w:t>
      </w:r>
    </w:p>
    <w:p w14:paraId="4562B6AE" w14:textId="77777777" w:rsidR="00DD57C5" w:rsidRPr="005058A9" w:rsidRDefault="00076025">
      <w:pPr>
        <w:spacing w:line="360" w:lineRule="auto"/>
        <w:outlineLvl w:val="2"/>
        <w:rPr>
          <w:rFonts w:ascii="宋体" w:eastAsia="宋体" w:hAnsi="宋体"/>
          <w:b/>
          <w:color w:val="000000" w:themeColor="text1"/>
        </w:rPr>
      </w:pPr>
      <w:r w:rsidRPr="005058A9">
        <w:rPr>
          <w:rFonts w:ascii="宋体" w:eastAsia="宋体" w:hAnsi="宋体" w:hint="eastAsia"/>
          <w:b/>
          <w:color w:val="000000" w:themeColor="text1"/>
        </w:rPr>
        <w:t>1.3.3 研究内容和结构</w:t>
      </w:r>
    </w:p>
    <w:p w14:paraId="7707146A" w14:textId="3596DC5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w:t>
      </w:r>
      <w:del w:id="172" w:author="User" w:date="2019-09-22T15:29:00Z">
        <w:r w:rsidRPr="005058A9" w:rsidDel="007203F7">
          <w:rPr>
            <w:rFonts w:ascii="宋体" w:eastAsia="宋体" w:hAnsi="宋体" w:hint="eastAsia"/>
            <w:color w:val="000000" w:themeColor="text1"/>
          </w:rPr>
          <w:delText>论文的研究内容</w:delText>
        </w:r>
      </w:del>
      <w:ins w:id="173" w:author="User" w:date="2019-09-22T15:29:00Z">
        <w:r w:rsidR="007203F7">
          <w:rPr>
            <w:rFonts w:ascii="宋体" w:eastAsia="宋体" w:hAnsi="宋体" w:hint="eastAsia"/>
            <w:color w:val="000000" w:themeColor="text1"/>
          </w:rPr>
          <w:t>文</w:t>
        </w:r>
      </w:ins>
      <w:r w:rsidRPr="005058A9">
        <w:rPr>
          <w:rFonts w:ascii="宋体" w:eastAsia="宋体" w:hAnsi="宋体" w:hint="eastAsia"/>
          <w:color w:val="000000" w:themeColor="text1"/>
        </w:rPr>
        <w:t xml:space="preserve">主要包含以下内容： </w:t>
      </w:r>
    </w:p>
    <w:p w14:paraId="65A7133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第一章 绪论，主要介绍本论文的选题来源背景、研究意义、研究思路和方法并概要性的介绍本论文的内容和结构。</w:t>
      </w:r>
    </w:p>
    <w:p w14:paraId="559987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第二章 理论和文献综述，对本论文使用的产品管理、产品规划相关的概念和理论工具进行介绍，包括产品管理和产品规划概念、产品生命周期理论、STP</w:t>
      </w:r>
      <w:r w:rsidRPr="005058A9">
        <w:rPr>
          <w:rFonts w:ascii="宋体" w:eastAsia="宋体" w:hAnsi="宋体" w:hint="eastAsia"/>
          <w:color w:val="000000" w:themeColor="text1"/>
        </w:rPr>
        <w:lastRenderedPageBreak/>
        <w:t>理论和波士顿矩阵等。以便在后续章节使用这些理论进行问题分析和方案规划。最后对本论文所引用的文献进行综述，并对当前的一些研究现状进行总结。</w:t>
      </w:r>
    </w:p>
    <w:p w14:paraId="7DEFA41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第三章 A公司产品规划管理的现状和内容，首先对A公司的情况以及所处行业进行研究分析，然后介绍A公司的外部市场竞争情况和内部资源情况，得出A公司的战略与业务能力现状。并通过访谈和问卷调查等方式研究分析A公司的产品规划现状，进行发现A公司在产品规划管理中的问题并引出对产品规划改进优化的思考。</w:t>
      </w:r>
    </w:p>
    <w:p w14:paraId="6D762253" w14:textId="778EED75"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第四章 A公司产品</w:t>
      </w:r>
      <w:r w:rsidR="00E620FF">
        <w:rPr>
          <w:rFonts w:ascii="宋体" w:eastAsia="宋体" w:hAnsi="宋体" w:hint="eastAsia"/>
          <w:color w:val="000000" w:themeColor="text1"/>
        </w:rPr>
        <w:t>战略规划</w:t>
      </w:r>
      <w:r w:rsidRPr="005058A9">
        <w:rPr>
          <w:rFonts w:ascii="宋体" w:eastAsia="宋体" w:hAnsi="宋体" w:hint="eastAsia"/>
          <w:color w:val="000000" w:themeColor="text1"/>
        </w:rPr>
        <w:t>方案，在上一章节分析的基础上，提出A</w:t>
      </w:r>
      <w:r w:rsidR="00CD604F">
        <w:rPr>
          <w:rFonts w:ascii="宋体" w:eastAsia="宋体" w:hAnsi="宋体" w:hint="eastAsia"/>
          <w:color w:val="000000" w:themeColor="text1"/>
        </w:rPr>
        <w:t>公司</w:t>
      </w:r>
      <w:r w:rsidRPr="005058A9">
        <w:rPr>
          <w:rFonts w:ascii="宋体" w:eastAsia="宋体" w:hAnsi="宋体" w:hint="eastAsia"/>
          <w:color w:val="000000" w:themeColor="text1"/>
        </w:rPr>
        <w:t>产品</w:t>
      </w:r>
      <w:r w:rsidR="00A8144B">
        <w:rPr>
          <w:rFonts w:ascii="宋体" w:eastAsia="宋体" w:hAnsi="宋体" w:hint="eastAsia"/>
          <w:color w:val="000000" w:themeColor="text1"/>
        </w:rPr>
        <w:t>战略规划方案</w:t>
      </w:r>
      <w:r w:rsidRPr="005058A9">
        <w:rPr>
          <w:rFonts w:ascii="宋体" w:eastAsia="宋体" w:hAnsi="宋体" w:hint="eastAsia"/>
          <w:color w:val="000000" w:themeColor="text1"/>
        </w:rPr>
        <w:t>。首先提出A公司产品规划的整体思路，</w:t>
      </w:r>
      <w:r w:rsidR="00574632">
        <w:rPr>
          <w:rFonts w:ascii="宋体" w:eastAsia="宋体" w:hAnsi="宋体" w:hint="eastAsia"/>
          <w:color w:val="000000" w:themeColor="text1"/>
        </w:rPr>
        <w:t>再根据A</w:t>
      </w:r>
      <w:del w:id="174" w:author="User" w:date="2019-09-22T15:29:00Z">
        <w:r w:rsidR="00574632" w:rsidDel="007203F7">
          <w:rPr>
            <w:rFonts w:ascii="宋体" w:eastAsia="宋体" w:hAnsi="宋体" w:hint="eastAsia"/>
            <w:color w:val="000000" w:themeColor="text1"/>
          </w:rPr>
          <w:delText>哦你</w:delText>
        </w:r>
      </w:del>
      <w:r w:rsidR="00574632">
        <w:rPr>
          <w:rFonts w:ascii="宋体" w:eastAsia="宋体" w:hAnsi="宋体" w:hint="eastAsia"/>
          <w:color w:val="000000" w:themeColor="text1"/>
        </w:rPr>
        <w:t>公司的产品战略，对A公司的产品线进行优化，最后提出产品规划的具体方案和流程</w:t>
      </w:r>
      <w:r w:rsidRPr="005058A9">
        <w:rPr>
          <w:rFonts w:ascii="宋体" w:eastAsia="宋体" w:hAnsi="宋体" w:hint="eastAsia"/>
          <w:color w:val="000000" w:themeColor="text1"/>
        </w:rPr>
        <w:t>。</w:t>
      </w:r>
    </w:p>
    <w:p w14:paraId="339B1465" w14:textId="061D8889" w:rsidR="00B360AA" w:rsidRPr="005058A9" w:rsidRDefault="00B360AA">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第五章 </w:t>
      </w:r>
      <w:r w:rsidR="00CD604F">
        <w:rPr>
          <w:rFonts w:ascii="宋体" w:eastAsia="宋体" w:hAnsi="宋体" w:hint="eastAsia"/>
          <w:color w:val="000000" w:themeColor="text1"/>
        </w:rPr>
        <w:t>A公司产品战略规划实施案例分析，</w:t>
      </w:r>
      <w:r w:rsidR="00A12518">
        <w:rPr>
          <w:rFonts w:ascii="宋体" w:eastAsia="宋体" w:hAnsi="宋体" w:hint="eastAsia"/>
          <w:color w:val="000000" w:themeColor="text1"/>
        </w:rPr>
        <w:t>根据第四</w:t>
      </w:r>
      <w:proofErr w:type="gramStart"/>
      <w:r w:rsidR="00A12518">
        <w:rPr>
          <w:rFonts w:ascii="宋体" w:eastAsia="宋体" w:hAnsi="宋体" w:hint="eastAsia"/>
          <w:color w:val="000000" w:themeColor="text1"/>
        </w:rPr>
        <w:t>章产品</w:t>
      </w:r>
      <w:proofErr w:type="gramEnd"/>
      <w:r w:rsidR="00A12518">
        <w:rPr>
          <w:rFonts w:ascii="宋体" w:eastAsia="宋体" w:hAnsi="宋体" w:hint="eastAsia"/>
          <w:color w:val="000000" w:themeColor="text1"/>
        </w:rPr>
        <w:t>规划的整体思路，</w:t>
      </w:r>
      <w:r>
        <w:rPr>
          <w:rFonts w:ascii="宋体" w:eastAsia="宋体" w:hAnsi="宋体" w:hint="eastAsia"/>
          <w:color w:val="000000" w:themeColor="text1"/>
        </w:rPr>
        <w:t>以A公司面向中小学校园市场的智能学生卡为例，通过第二章的理论框架和工具，对A公司的产品规划进行案例分析。</w:t>
      </w:r>
    </w:p>
    <w:p w14:paraId="680FB79F" w14:textId="49D313EF"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B360AA">
        <w:rPr>
          <w:rFonts w:ascii="宋体" w:eastAsia="宋体" w:hAnsi="宋体" w:hint="eastAsia"/>
          <w:color w:val="000000" w:themeColor="text1"/>
        </w:rPr>
        <w:t>六</w:t>
      </w:r>
      <w:r w:rsidRPr="005058A9">
        <w:rPr>
          <w:rFonts w:ascii="宋体" w:eastAsia="宋体" w:hAnsi="宋体" w:hint="eastAsia"/>
          <w:color w:val="000000" w:themeColor="text1"/>
        </w:rPr>
        <w:t>章 方案设计的难点和风险，在上一章节已输出的产品规划管理方案的基础上，提出要在A公司完成产品规划管理改善和优化遇到的难点和可能的风险，包括考核导向风险、组织机构保障风险、产品经理指标体系建立风险、人才风险以及基于市场需求导向的产品文化养成的风险。提出理论和方案都只是一套方法论，要让产品规划的方案切实的帮助企业，打造出企业的产品核心竞争力，需要在上述方方面面进行具体举措的落地，并持之以恒。</w:t>
      </w:r>
    </w:p>
    <w:p w14:paraId="3E043723" w14:textId="41B09AE1"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w:t>
      </w:r>
      <w:r w:rsidR="00515992">
        <w:rPr>
          <w:rFonts w:ascii="宋体" w:eastAsia="宋体" w:hAnsi="宋体" w:hint="eastAsia"/>
          <w:color w:val="000000" w:themeColor="text1"/>
        </w:rPr>
        <w:t>七</w:t>
      </w:r>
      <w:r w:rsidRPr="005058A9">
        <w:rPr>
          <w:rFonts w:ascii="宋体" w:eastAsia="宋体" w:hAnsi="宋体" w:hint="eastAsia"/>
          <w:color w:val="000000" w:themeColor="text1"/>
        </w:rPr>
        <w:t>章 结束语，总结全文，并提出本文的创新性和不足。</w:t>
      </w:r>
    </w:p>
    <w:p w14:paraId="42C41487" w14:textId="781A81C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本论文的研究结构逻辑如下图</w:t>
      </w:r>
      <w:r w:rsidR="005F4F49">
        <w:rPr>
          <w:rFonts w:ascii="宋体" w:eastAsia="宋体" w:hAnsi="宋体" w:hint="eastAsia"/>
          <w:color w:val="000000" w:themeColor="text1"/>
        </w:rPr>
        <w:t>1-2</w:t>
      </w:r>
      <w:r w:rsidRPr="005058A9">
        <w:rPr>
          <w:rFonts w:ascii="宋体" w:eastAsia="宋体" w:hAnsi="宋体" w:hint="eastAsia"/>
          <w:color w:val="000000" w:themeColor="text1"/>
        </w:rPr>
        <w:t>：</w:t>
      </w:r>
    </w:p>
    <w:p w14:paraId="77545E93" w14:textId="54B5B4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w:t>
      </w:r>
      <w:r w:rsidR="007E19BB">
        <w:rPr>
          <w:rFonts w:ascii="宋体" w:eastAsia="宋体" w:hAnsi="宋体" w:hint="eastAsia"/>
          <w:color w:val="000000" w:themeColor="text1"/>
        </w:rPr>
        <w:t xml:space="preserve">    </w:t>
      </w:r>
      <w:r w:rsidR="00765CDB" w:rsidRPr="00854036">
        <w:rPr>
          <w:rFonts w:ascii="宋体" w:eastAsia="宋体" w:hAnsi="宋体"/>
          <w:noProof/>
          <w:color w:val="000000" w:themeColor="text1"/>
        </w:rPr>
        <w:drawing>
          <wp:inline distT="0" distB="0" distL="0" distR="0" wp14:anchorId="1888F19F" wp14:editId="58AA1C2E">
            <wp:extent cx="5270500" cy="2313305"/>
            <wp:effectExtent l="0" t="0" r="1270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313305"/>
                    </a:xfrm>
                    <a:prstGeom prst="rect">
                      <a:avLst/>
                    </a:prstGeom>
                  </pic:spPr>
                </pic:pic>
              </a:graphicData>
            </a:graphic>
          </wp:inline>
        </w:drawing>
      </w:r>
    </w:p>
    <w:p w14:paraId="7ABD1DF1" w14:textId="29E043E6"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sidR="00092589">
        <w:rPr>
          <w:rFonts w:ascii="宋体" w:eastAsia="宋体" w:hAnsi="宋体" w:hint="eastAsia"/>
          <w:color w:val="000000" w:themeColor="text1"/>
        </w:rPr>
        <w:t>1-</w:t>
      </w:r>
      <w:r w:rsidRPr="005058A9">
        <w:rPr>
          <w:rFonts w:ascii="宋体" w:eastAsia="宋体" w:hAnsi="宋体" w:hint="eastAsia"/>
          <w:color w:val="000000" w:themeColor="text1"/>
        </w:rPr>
        <w:t>2 本论文研究的逻辑结构</w:t>
      </w:r>
    </w:p>
    <w:p w14:paraId="428806DD" w14:textId="77777777" w:rsidR="00FA1207" w:rsidRDefault="00FA1207" w:rsidP="00FA1207">
      <w:pPr>
        <w:spacing w:line="360" w:lineRule="auto"/>
        <w:rPr>
          <w:rFonts w:ascii="宋体" w:eastAsia="宋体" w:hAnsi="宋体"/>
          <w:b/>
          <w:color w:val="000000" w:themeColor="text1"/>
        </w:rPr>
      </w:pPr>
    </w:p>
    <w:p w14:paraId="70E38A64" w14:textId="77777777" w:rsidR="00FA1207" w:rsidRDefault="00FA1207" w:rsidP="00FA1207">
      <w:pPr>
        <w:spacing w:line="360" w:lineRule="auto"/>
        <w:rPr>
          <w:rFonts w:ascii="宋体" w:eastAsia="宋体" w:hAnsi="宋体"/>
          <w:b/>
          <w:color w:val="000000" w:themeColor="text1"/>
        </w:rPr>
      </w:pPr>
    </w:p>
    <w:p w14:paraId="6441014E" w14:textId="77777777" w:rsidR="00FA1207" w:rsidRDefault="00FA1207" w:rsidP="00FA1207">
      <w:pPr>
        <w:spacing w:line="360" w:lineRule="auto"/>
        <w:rPr>
          <w:rFonts w:ascii="宋体" w:eastAsia="宋体" w:hAnsi="宋体"/>
          <w:b/>
          <w:color w:val="000000" w:themeColor="text1"/>
        </w:rPr>
      </w:pPr>
    </w:p>
    <w:p w14:paraId="2CDC0B97" w14:textId="77777777" w:rsidR="00FA1207" w:rsidRDefault="00FA1207" w:rsidP="00FA1207">
      <w:pPr>
        <w:spacing w:line="360" w:lineRule="auto"/>
        <w:rPr>
          <w:rFonts w:ascii="宋体" w:eastAsia="宋体" w:hAnsi="宋体"/>
          <w:b/>
          <w:color w:val="000000" w:themeColor="text1"/>
        </w:rPr>
      </w:pPr>
    </w:p>
    <w:p w14:paraId="10B57C2C" w14:textId="77777777" w:rsidR="00FA1207" w:rsidRDefault="00FA1207" w:rsidP="00FA1207">
      <w:pPr>
        <w:spacing w:line="360" w:lineRule="auto"/>
        <w:rPr>
          <w:rFonts w:ascii="宋体" w:eastAsia="宋体" w:hAnsi="宋体"/>
          <w:b/>
          <w:color w:val="000000" w:themeColor="text1"/>
        </w:rPr>
      </w:pPr>
    </w:p>
    <w:p w14:paraId="1D694F12" w14:textId="77777777" w:rsidR="00FA1207" w:rsidRDefault="00FA1207" w:rsidP="00FA1207">
      <w:pPr>
        <w:spacing w:line="360" w:lineRule="auto"/>
        <w:rPr>
          <w:rFonts w:ascii="宋体" w:eastAsia="宋体" w:hAnsi="宋体"/>
          <w:b/>
          <w:color w:val="000000" w:themeColor="text1"/>
        </w:rPr>
      </w:pPr>
    </w:p>
    <w:p w14:paraId="6C0B2A05" w14:textId="77777777" w:rsidR="00FA1207" w:rsidRDefault="00FA1207" w:rsidP="00FA1207">
      <w:pPr>
        <w:spacing w:line="360" w:lineRule="auto"/>
        <w:rPr>
          <w:rFonts w:ascii="宋体" w:eastAsia="宋体" w:hAnsi="宋体"/>
          <w:b/>
          <w:color w:val="000000" w:themeColor="text1"/>
        </w:rPr>
      </w:pPr>
    </w:p>
    <w:p w14:paraId="035802C6" w14:textId="77777777" w:rsidR="00FA1207" w:rsidRDefault="00FA1207" w:rsidP="00FA1207">
      <w:pPr>
        <w:spacing w:line="360" w:lineRule="auto"/>
        <w:rPr>
          <w:rFonts w:ascii="宋体" w:eastAsia="宋体" w:hAnsi="宋体"/>
          <w:b/>
          <w:color w:val="000000" w:themeColor="text1"/>
        </w:rPr>
      </w:pPr>
    </w:p>
    <w:p w14:paraId="626F0A45" w14:textId="77777777" w:rsidR="00FA1207" w:rsidRDefault="00FA1207" w:rsidP="00FA1207">
      <w:pPr>
        <w:spacing w:line="360" w:lineRule="auto"/>
        <w:rPr>
          <w:rFonts w:ascii="宋体" w:eastAsia="宋体" w:hAnsi="宋体"/>
          <w:b/>
          <w:color w:val="000000" w:themeColor="text1"/>
        </w:rPr>
      </w:pPr>
    </w:p>
    <w:p w14:paraId="58E9D693" w14:textId="77777777" w:rsidR="00FA1207" w:rsidRDefault="00FA1207" w:rsidP="00FA1207">
      <w:pPr>
        <w:spacing w:line="360" w:lineRule="auto"/>
        <w:rPr>
          <w:rFonts w:ascii="宋体" w:eastAsia="宋体" w:hAnsi="宋体"/>
          <w:b/>
          <w:color w:val="000000" w:themeColor="text1"/>
        </w:rPr>
      </w:pPr>
    </w:p>
    <w:p w14:paraId="1DD9B99E" w14:textId="77777777" w:rsidR="00FA1207" w:rsidRDefault="00FA1207" w:rsidP="00FA1207">
      <w:pPr>
        <w:spacing w:line="360" w:lineRule="auto"/>
        <w:rPr>
          <w:rFonts w:ascii="宋体" w:eastAsia="宋体" w:hAnsi="宋体"/>
          <w:b/>
          <w:color w:val="000000" w:themeColor="text1"/>
        </w:rPr>
      </w:pPr>
    </w:p>
    <w:p w14:paraId="44B2B1AC" w14:textId="77777777" w:rsidR="00FA1207" w:rsidRDefault="00FA1207" w:rsidP="00FA1207">
      <w:pPr>
        <w:spacing w:line="360" w:lineRule="auto"/>
        <w:rPr>
          <w:rFonts w:ascii="宋体" w:eastAsia="宋体" w:hAnsi="宋体"/>
          <w:b/>
          <w:color w:val="000000" w:themeColor="text1"/>
        </w:rPr>
      </w:pPr>
    </w:p>
    <w:p w14:paraId="1656F412" w14:textId="77777777" w:rsidR="00FA1207" w:rsidRDefault="00FA1207" w:rsidP="00FA1207">
      <w:pPr>
        <w:spacing w:line="360" w:lineRule="auto"/>
        <w:rPr>
          <w:rFonts w:ascii="宋体" w:eastAsia="宋体" w:hAnsi="宋体"/>
          <w:b/>
          <w:color w:val="000000" w:themeColor="text1"/>
        </w:rPr>
      </w:pPr>
    </w:p>
    <w:p w14:paraId="20DE0F30" w14:textId="77777777" w:rsidR="00FA1207" w:rsidRDefault="00FA1207" w:rsidP="00FA1207">
      <w:pPr>
        <w:spacing w:line="360" w:lineRule="auto"/>
        <w:rPr>
          <w:rFonts w:ascii="宋体" w:eastAsia="宋体" w:hAnsi="宋体"/>
          <w:b/>
          <w:color w:val="000000" w:themeColor="text1"/>
        </w:rPr>
      </w:pPr>
    </w:p>
    <w:p w14:paraId="4432A029" w14:textId="519B51E0"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 xml:space="preserve">第二章 </w:t>
      </w:r>
      <w:r w:rsidR="002B51FF">
        <w:rPr>
          <w:rFonts w:ascii="宋体" w:eastAsia="宋体" w:hAnsi="宋体" w:hint="eastAsia"/>
          <w:b/>
          <w:color w:val="000000" w:themeColor="text1"/>
        </w:rPr>
        <w:t>相关理论和分析工具</w:t>
      </w:r>
    </w:p>
    <w:p w14:paraId="6537173D" w14:textId="16C8A690" w:rsidR="00DD57C5" w:rsidRPr="00D140CD" w:rsidRDefault="00076025">
      <w:pPr>
        <w:spacing w:line="360" w:lineRule="auto"/>
        <w:outlineLvl w:val="1"/>
        <w:rPr>
          <w:rFonts w:ascii="宋体" w:eastAsia="宋体" w:hAnsi="宋体"/>
          <w:b/>
          <w:color w:val="000000" w:themeColor="text1"/>
        </w:rPr>
      </w:pPr>
      <w:r w:rsidRPr="00D140CD">
        <w:rPr>
          <w:rFonts w:ascii="宋体" w:eastAsia="宋体" w:hAnsi="宋体" w:hint="eastAsia"/>
          <w:b/>
          <w:color w:val="000000" w:themeColor="text1"/>
        </w:rPr>
        <w:t xml:space="preserve">2.1 </w:t>
      </w:r>
      <w:r w:rsidR="00F435BA">
        <w:rPr>
          <w:rFonts w:ascii="宋体" w:eastAsia="宋体" w:hAnsi="宋体" w:hint="eastAsia"/>
          <w:b/>
          <w:color w:val="000000" w:themeColor="text1"/>
        </w:rPr>
        <w:t>基本</w:t>
      </w:r>
      <w:r w:rsidRPr="00D140CD">
        <w:rPr>
          <w:rFonts w:ascii="宋体" w:eastAsia="宋体" w:hAnsi="宋体" w:hint="eastAsia"/>
          <w:b/>
          <w:color w:val="000000" w:themeColor="text1"/>
        </w:rPr>
        <w:t>概念</w:t>
      </w:r>
    </w:p>
    <w:p w14:paraId="0D8370E8"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2.1.1 产品管理</w:t>
      </w:r>
    </w:p>
    <w:p w14:paraId="3B6860FF" w14:textId="0BC3C600" w:rsidR="00DD57C5" w:rsidRPr="005058A9" w:rsidRDefault="00076025" w:rsidP="00AC6EDF">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产品管理，（英文名称Product Management），</w:t>
      </w:r>
      <w:r w:rsidR="00AC6EDF" w:rsidRPr="005058A9" w:rsidDel="00AC6EDF">
        <w:rPr>
          <w:rFonts w:ascii="宋体" w:eastAsia="宋体" w:hAnsi="宋体"/>
          <w:color w:val="000000" w:themeColor="text1"/>
        </w:rPr>
        <w:t xml:space="preserve"> </w:t>
      </w:r>
      <w:r w:rsidR="00AC6EDF">
        <w:rPr>
          <w:rFonts w:ascii="宋体" w:eastAsia="宋体" w:hAnsi="宋体" w:hint="eastAsia"/>
          <w:color w:val="000000" w:themeColor="text1"/>
        </w:rPr>
        <w:t>就</w:t>
      </w:r>
      <w:r w:rsidRPr="005058A9">
        <w:rPr>
          <w:rFonts w:ascii="宋体" w:eastAsia="宋体" w:hAnsi="宋体"/>
          <w:color w:val="000000" w:themeColor="text1"/>
        </w:rPr>
        <w:t>是企业为了实现顾客长期、稳定的满意度进而保持企业自身在行业内竞争优势和领导力而将企业某一系列产品整合作为一个“虚拟企业”来进行细致、有效的管理。产品管理作为若干管理思想中的一种，控制着从产品概念到产品上市，从后期跟踪到把握市场风险等一系列活动的进程，贯穿着一个公司所有的业务部门，覆盖着产品全部的生命历程，能够引导企业整体的文化发展和产品形象的设计，有利于实现企业发展策略和经营思想</w:t>
      </w:r>
      <w:r w:rsidRPr="005058A9">
        <w:rPr>
          <w:rFonts w:ascii="宋体" w:eastAsia="宋体" w:hAnsi="宋体" w:hint="eastAsia"/>
          <w:color w:val="000000" w:themeColor="text1"/>
        </w:rPr>
        <w:t>。</w:t>
      </w:r>
      <w:commentRangeStart w:id="175"/>
      <w:r w:rsidRPr="005058A9">
        <w:rPr>
          <w:rFonts w:ascii="宋体" w:eastAsia="宋体" w:hAnsi="宋体"/>
          <w:color w:val="000000" w:themeColor="text1"/>
        </w:rPr>
        <w:t>[1] 万莉，金鑫．医药企业产品管理研究[J]．现代商贸工业，2008，20(1)．</w:t>
      </w:r>
      <w:commentRangeEnd w:id="175"/>
      <w:r w:rsidR="00BB3257">
        <w:rPr>
          <w:rStyle w:val="ac"/>
        </w:rPr>
        <w:commentReference w:id="175"/>
      </w:r>
    </w:p>
    <w:p w14:paraId="63CB5668" w14:textId="661167EA" w:rsidR="00DD57C5" w:rsidRPr="005058A9" w:rsidRDefault="00076025" w:rsidP="005058A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产品管理的产生</w:t>
      </w:r>
      <w:del w:id="176" w:author="User" w:date="2019-09-22T15:30:00Z">
        <w:r w:rsidRPr="005058A9" w:rsidDel="007203F7">
          <w:rPr>
            <w:rFonts w:ascii="宋体" w:eastAsia="宋体" w:hAnsi="宋体" w:hint="eastAsia"/>
            <w:color w:val="000000" w:themeColor="text1"/>
          </w:rPr>
          <w:delText>有其必要性，</w:delText>
        </w:r>
      </w:del>
      <w:r w:rsidRPr="005058A9">
        <w:rPr>
          <w:rFonts w:ascii="宋体" w:eastAsia="宋体" w:hAnsi="宋体" w:hint="eastAsia"/>
          <w:color w:val="000000" w:themeColor="text1"/>
        </w:rPr>
        <w:t>主要有内外两方面的原因</w:t>
      </w:r>
      <w:del w:id="177" w:author="User" w:date="2019-09-22T15:31:00Z">
        <w:r w:rsidRPr="005058A9" w:rsidDel="007203F7">
          <w:rPr>
            <w:rFonts w:ascii="宋体" w:eastAsia="宋体" w:hAnsi="宋体" w:hint="eastAsia"/>
            <w:color w:val="000000" w:themeColor="text1"/>
          </w:rPr>
          <w:delText>，使得企业迫切需要产品管理。</w:delText>
        </w:r>
      </w:del>
      <w:ins w:id="178" w:author="User" w:date="2019-09-22T15:31:00Z">
        <w:r w:rsidR="007203F7">
          <w:rPr>
            <w:rFonts w:ascii="宋体" w:eastAsia="宋体" w:hAnsi="宋体" w:hint="eastAsia"/>
            <w:color w:val="000000" w:themeColor="text1"/>
          </w:rPr>
          <w:t>：</w:t>
        </w:r>
      </w:ins>
      <w:del w:id="179" w:author="User" w:date="2019-09-22T15:31:00Z">
        <w:r w:rsidRPr="005058A9" w:rsidDel="007203F7">
          <w:rPr>
            <w:rFonts w:ascii="宋体" w:eastAsia="宋体" w:hAnsi="宋体" w:hint="eastAsia"/>
            <w:color w:val="000000" w:themeColor="text1"/>
          </w:rPr>
          <w:delText>首先</w:delText>
        </w:r>
      </w:del>
      <w:ins w:id="180" w:author="User" w:date="2019-09-22T15:31:00Z">
        <w:r w:rsidR="007203F7">
          <w:rPr>
            <w:rFonts w:ascii="宋体" w:eastAsia="宋体" w:hAnsi="宋体" w:hint="eastAsia"/>
            <w:color w:val="000000" w:themeColor="text1"/>
          </w:rPr>
          <w:t>一</w:t>
        </w:r>
      </w:ins>
      <w:r w:rsidRPr="005058A9">
        <w:rPr>
          <w:rFonts w:ascii="宋体" w:eastAsia="宋体" w:hAnsi="宋体" w:hint="eastAsia"/>
          <w:color w:val="000000" w:themeColor="text1"/>
        </w:rPr>
        <w:t>是外部原因，市场需求变化越来越快，竞争越来越激烈，技术不断更新换代，产品</w:t>
      </w:r>
      <w:del w:id="181" w:author="User" w:date="2019-09-22T15:31:00Z">
        <w:r w:rsidRPr="005058A9" w:rsidDel="007203F7">
          <w:rPr>
            <w:rFonts w:ascii="宋体" w:eastAsia="宋体" w:hAnsi="宋体" w:hint="eastAsia"/>
            <w:color w:val="000000" w:themeColor="text1"/>
          </w:rPr>
          <w:delText>-</w:delText>
        </w:r>
      </w:del>
      <w:ins w:id="182" w:author="User" w:date="2019-09-22T15:31:00Z">
        <w:r w:rsidR="007203F7">
          <w:rPr>
            <w:rFonts w:ascii="宋体" w:eastAsia="宋体" w:hAnsi="宋体" w:hint="eastAsia"/>
            <w:color w:val="000000" w:themeColor="text1"/>
          </w:rPr>
          <w:t>、</w:t>
        </w:r>
      </w:ins>
      <w:r w:rsidRPr="005058A9">
        <w:rPr>
          <w:rFonts w:ascii="宋体" w:eastAsia="宋体" w:hAnsi="宋体" w:hint="eastAsia"/>
          <w:color w:val="000000" w:themeColor="text1"/>
        </w:rPr>
        <w:t>尤其是产品背后的核心技术成为企业制胜的关键。面对纷繁复杂和变化多端的外部环境，企业如何应对?企业需要对市场和产品进行细分，选择自己的细分市场，根据目标客户群不断变化的需求提供不断更新的产品。这时就需要不同的产品管理团队自始自</w:t>
      </w:r>
      <w:proofErr w:type="gramStart"/>
      <w:r w:rsidRPr="005058A9">
        <w:rPr>
          <w:rFonts w:ascii="宋体" w:eastAsia="宋体" w:hAnsi="宋体" w:hint="eastAsia"/>
          <w:color w:val="000000" w:themeColor="text1"/>
        </w:rPr>
        <w:t>终关注</w:t>
      </w:r>
      <w:proofErr w:type="gramEnd"/>
      <w:r w:rsidRPr="005058A9">
        <w:rPr>
          <w:rFonts w:ascii="宋体" w:eastAsia="宋体" w:hAnsi="宋体" w:hint="eastAsia"/>
          <w:color w:val="000000" w:themeColor="text1"/>
        </w:rPr>
        <w:t>不同客户群需求，有效把握市场和竞争的变化，并提供满足市场需要的产品。</w:t>
      </w:r>
      <w:ins w:id="183" w:author="User" w:date="2019-09-22T15:31:00Z">
        <w:r w:rsidR="007203F7">
          <w:rPr>
            <w:rFonts w:ascii="宋体" w:eastAsia="宋体" w:hAnsi="宋体" w:hint="eastAsia"/>
            <w:color w:val="000000" w:themeColor="text1"/>
          </w:rPr>
          <w:t>其次，</w:t>
        </w:r>
      </w:ins>
      <w:r w:rsidRPr="005058A9">
        <w:rPr>
          <w:rFonts w:ascii="宋体" w:eastAsia="宋体" w:hAnsi="宋体" w:hint="eastAsia"/>
          <w:color w:val="000000" w:themeColor="text1"/>
        </w:rPr>
        <w:t>从内部来看，当企业的产品</w:t>
      </w:r>
      <w:proofErr w:type="gramStart"/>
      <w:r w:rsidRPr="005058A9">
        <w:rPr>
          <w:rFonts w:ascii="宋体" w:eastAsia="宋体" w:hAnsi="宋体" w:hint="eastAsia"/>
          <w:color w:val="000000" w:themeColor="text1"/>
        </w:rPr>
        <w:t>线成长</w:t>
      </w:r>
      <w:proofErr w:type="gramEnd"/>
      <w:r w:rsidRPr="005058A9">
        <w:rPr>
          <w:rFonts w:ascii="宋体" w:eastAsia="宋体" w:hAnsi="宋体" w:hint="eastAsia"/>
          <w:color w:val="000000" w:themeColor="text1"/>
        </w:rPr>
        <w:t>到原来以职能划分的组织架构难以负荷的程度时，这时就需要产品管理了。</w:t>
      </w:r>
    </w:p>
    <w:p w14:paraId="0ABEB92A" w14:textId="611FF59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目前经济全球化是大势所趋，深刻的影响了发展中国家的企业。一方面市场在不断的扩大，商业机会不断增多；但是另一方面，企业之间的竞争更趋激烈，</w:t>
      </w:r>
      <w:r w:rsidRPr="005058A9">
        <w:rPr>
          <w:rFonts w:ascii="宋体" w:eastAsia="宋体" w:hAnsi="宋体" w:hint="eastAsia"/>
          <w:color w:val="000000" w:themeColor="text1"/>
        </w:rPr>
        <w:lastRenderedPageBreak/>
        <w:t>技术竞争、成本竞争、人才竞争等各个方面的竞争，这对中国企业的生存和发展带来了非常严峻的挑战。与外资跨国公司相比，中国大部分企业技术上落后、缺乏现代化管理制度和理念、专业化程度不高，竞争能力和抵抗风险能力明显不足。中国企业要生存和发展，要和跨国公司抗衡，要抵御住国际经济风险，必须大力发展自己的核心竞争力。</w:t>
      </w:r>
      <w:del w:id="184" w:author="User" w:date="2019-09-22T15:32:00Z">
        <w:r w:rsidRPr="005058A9" w:rsidDel="007203F7">
          <w:rPr>
            <w:rFonts w:ascii="宋体" w:eastAsia="宋体" w:hAnsi="宋体" w:hint="eastAsia"/>
            <w:color w:val="000000" w:themeColor="text1"/>
          </w:rPr>
          <w:delText>研发</w:delText>
        </w:r>
      </w:del>
      <w:ins w:id="185" w:author="User" w:date="2019-09-22T15:32:00Z">
        <w:r w:rsidR="007203F7">
          <w:rPr>
            <w:rFonts w:ascii="宋体" w:eastAsia="宋体" w:hAnsi="宋体" w:hint="eastAsia"/>
            <w:color w:val="000000" w:themeColor="text1"/>
          </w:rPr>
          <w:t>产品</w:t>
        </w:r>
      </w:ins>
      <w:r w:rsidRPr="005058A9">
        <w:rPr>
          <w:rFonts w:ascii="宋体" w:eastAsia="宋体" w:hAnsi="宋体" w:hint="eastAsia"/>
          <w:color w:val="000000" w:themeColor="text1"/>
        </w:rPr>
        <w:t>创新能力就是企业的核心竞争力之一，视为重中之重，企业要想在全球化的竞争环境中取得胜利，产品研发能力必不可少。因此，产品管理工作对企业创新增收、降本提效，为企业创造最大价值有着至关重要的作用。</w:t>
      </w:r>
      <w:r w:rsidRPr="005058A9">
        <w:rPr>
          <w:rFonts w:ascii="宋体" w:eastAsia="宋体" w:hAnsi="宋体"/>
          <w:color w:val="000000" w:themeColor="text1"/>
        </w:rPr>
        <w:t>以IT行业为例，IT行业是过去的二三十年里发展最快的行业，无论是硬件还是软件产品都是日新月异，迭代和创新的速度之快，令人眼花缭乱。</w:t>
      </w:r>
      <w:commentRangeStart w:id="186"/>
      <w:del w:id="187" w:author="User" w:date="2019-09-22T15:32:00Z">
        <w:r w:rsidRPr="005058A9" w:rsidDel="007203F7">
          <w:rPr>
            <w:rFonts w:ascii="宋体" w:eastAsia="宋体" w:hAnsi="宋体"/>
            <w:color w:val="000000" w:themeColor="text1"/>
          </w:rPr>
          <w:delText>但根据调查机构统计，在近二十年的时间中，真正在市场上取得成功的软件项目占所有软件产品研发项目的一小部分</w:delText>
        </w:r>
        <w:commentRangeEnd w:id="186"/>
        <w:r w:rsidR="003C070E" w:rsidDel="007203F7">
          <w:rPr>
            <w:rStyle w:val="ac"/>
          </w:rPr>
          <w:commentReference w:id="186"/>
        </w:r>
      </w:del>
      <w:r w:rsidRPr="005058A9">
        <w:rPr>
          <w:rFonts w:ascii="宋体" w:eastAsia="宋体" w:hAnsi="宋体"/>
          <w:color w:val="000000" w:themeColor="text1"/>
        </w:rPr>
        <w:t>。根据Standish Group的数据统计</w:t>
      </w:r>
      <w:r w:rsidRPr="005058A9">
        <w:rPr>
          <w:rFonts w:ascii="宋体" w:eastAsia="宋体" w:hAnsi="宋体" w:hint="eastAsia"/>
          <w:color w:val="000000" w:themeColor="text1"/>
        </w:rPr>
        <w:t>如下图</w:t>
      </w:r>
      <w:r w:rsidR="00FC7109">
        <w:rPr>
          <w:rFonts w:ascii="宋体" w:eastAsia="宋体" w:hAnsi="宋体" w:hint="eastAsia"/>
          <w:color w:val="000000" w:themeColor="text1"/>
        </w:rPr>
        <w:t>2-1</w:t>
      </w:r>
      <w:r w:rsidRPr="005058A9">
        <w:rPr>
          <w:rFonts w:ascii="宋体" w:eastAsia="宋体" w:hAnsi="宋体" w:hint="eastAsia"/>
          <w:color w:val="000000" w:themeColor="text1"/>
        </w:rPr>
        <w:t>示</w:t>
      </w:r>
      <w:r w:rsidRPr="005058A9">
        <w:rPr>
          <w:rFonts w:ascii="宋体" w:eastAsia="宋体" w:hAnsi="宋体"/>
          <w:color w:val="000000" w:themeColor="text1"/>
        </w:rPr>
        <w:t>，在所有软件项目里，只有约16%的项目取得了成功，大约31%的项目被中途取消，其他53%</w:t>
      </w:r>
      <w:r w:rsidR="00A328DA">
        <w:rPr>
          <w:rFonts w:ascii="宋体" w:eastAsia="宋体" w:hAnsi="宋体"/>
          <w:color w:val="000000" w:themeColor="text1"/>
        </w:rPr>
        <w:t>的项目因各种原因而出现各种各样的问题。分析这些项目失败的原因和出现的问题时，</w:t>
      </w:r>
      <w:r w:rsidRPr="005058A9">
        <w:rPr>
          <w:rFonts w:ascii="宋体" w:eastAsia="宋体" w:hAnsi="宋体"/>
          <w:color w:val="000000" w:themeColor="text1"/>
        </w:rPr>
        <w:t>发现24%的比例是市场分析不充分，16%原因是产品问题和缺陷，14%是产品缺乏有效的营销活动，简单总结一下这些因素，不难发现，大多与产品规划工作有关。比如，“市场分析不充分”说明对客户需求了解不充分，产品规划强调要了解客户、要清楚地知道谁是产品的最终用户，他们有什么需求，在什么时间需要，愿意承受的价位。显然，一个连客户的需求都了解得不充分的产品规划是失败的产品规划，必然导致产品的失败。</w:t>
      </w:r>
    </w:p>
    <w:p w14:paraId="51D22A84" w14:textId="7987CDD7" w:rsidR="00DD57C5" w:rsidRPr="005058A9" w:rsidRDefault="00076025">
      <w:pPr>
        <w:spacing w:line="360" w:lineRule="auto"/>
        <w:ind w:firstLine="420"/>
        <w:jc w:val="center"/>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0E93315E" wp14:editId="3FD98BD6">
            <wp:extent cx="5270500" cy="260223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0500" cy="2602230"/>
                    </a:xfrm>
                    <a:prstGeom prst="rect">
                      <a:avLst/>
                    </a:prstGeom>
                  </pic:spPr>
                </pic:pic>
              </a:graphicData>
            </a:graphic>
          </wp:inline>
        </w:drawing>
      </w:r>
      <w:r w:rsidRPr="005058A9">
        <w:rPr>
          <w:rFonts w:ascii="宋体" w:eastAsia="宋体" w:hAnsi="宋体" w:hint="eastAsia"/>
          <w:color w:val="000000" w:themeColor="text1"/>
        </w:rPr>
        <w:br/>
        <w:t xml:space="preserve">　图</w:t>
      </w:r>
      <w:r w:rsidR="009D52C4">
        <w:rPr>
          <w:rFonts w:ascii="宋体" w:eastAsia="宋体" w:hAnsi="宋体" w:hint="eastAsia"/>
          <w:color w:val="000000" w:themeColor="text1"/>
        </w:rPr>
        <w:t>2-1</w:t>
      </w:r>
      <w:r w:rsidRPr="005058A9">
        <w:rPr>
          <w:rFonts w:ascii="宋体" w:eastAsia="宋体" w:hAnsi="宋体"/>
          <w:color w:val="000000" w:themeColor="text1"/>
        </w:rPr>
        <w:t>软件产品研发成功率统计与问题分析</w:t>
      </w:r>
    </w:p>
    <w:p w14:paraId="06B5F4E1" w14:textId="3718BF88" w:rsidR="00DD57C5"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产品管理</w:t>
      </w:r>
      <w:r w:rsidRPr="005058A9">
        <w:rPr>
          <w:rFonts w:ascii="宋体" w:eastAsia="宋体" w:hAnsi="宋体"/>
          <w:color w:val="000000" w:themeColor="text1"/>
        </w:rPr>
        <w:t>是公司为了管理一个产品或者产品线的产品计划、产品市场和产品生命周期所采用的组织架构。</w:t>
      </w:r>
      <w:r w:rsidR="00FA2707">
        <w:rPr>
          <w:rFonts w:ascii="宋体" w:eastAsia="宋体" w:hAnsi="宋体" w:hint="eastAsia"/>
          <w:color w:val="000000" w:themeColor="text1"/>
        </w:rPr>
        <w:t>产品管理涵盖</w:t>
      </w:r>
      <w:r w:rsidR="001E4C32">
        <w:rPr>
          <w:rFonts w:ascii="宋体" w:eastAsia="宋体" w:hAnsi="宋体" w:hint="eastAsia"/>
          <w:color w:val="000000" w:themeColor="text1"/>
        </w:rPr>
        <w:t>产品规划、产品开发和产品运营维护三个阶段。其中产品规划包括</w:t>
      </w:r>
      <w:r w:rsidRPr="005058A9">
        <w:rPr>
          <w:rFonts w:ascii="宋体" w:eastAsia="宋体" w:hAnsi="宋体"/>
          <w:color w:val="000000" w:themeColor="text1"/>
        </w:rPr>
        <w:t>调查市场状况、明确市场需求、制定产品规划，这是产品管理的核心</w:t>
      </w:r>
      <w:r w:rsidR="001E4C32">
        <w:rPr>
          <w:rFonts w:ascii="宋体" w:eastAsia="宋体" w:hAnsi="宋体" w:hint="eastAsia"/>
          <w:color w:val="000000" w:themeColor="text1"/>
        </w:rPr>
        <w:t>阶段</w:t>
      </w:r>
      <w:r w:rsidR="00866118">
        <w:rPr>
          <w:rFonts w:ascii="宋体" w:eastAsia="宋体" w:hAnsi="宋体" w:hint="eastAsia"/>
          <w:color w:val="000000" w:themeColor="text1"/>
        </w:rPr>
        <w:t>。</w:t>
      </w:r>
      <w:r w:rsidRPr="005058A9">
        <w:rPr>
          <w:rFonts w:ascii="宋体" w:eastAsia="宋体" w:hAnsi="宋体"/>
          <w:color w:val="000000" w:themeColor="text1"/>
        </w:rPr>
        <w:t>一份研究资料透露，从产品创意到设计和样品制作，再到正式生产和营销，粗略的估计是每一个阶段的犯错的成本都是将前一个阶段的10倍（见表</w:t>
      </w:r>
      <w:r w:rsidR="00AA6C7B">
        <w:rPr>
          <w:rFonts w:ascii="宋体" w:eastAsia="宋体" w:hAnsi="宋体" w:hint="eastAsia"/>
          <w:color w:val="000000" w:themeColor="text1"/>
        </w:rPr>
        <w:t>2-1</w:t>
      </w:r>
      <w:r w:rsidRPr="005058A9">
        <w:rPr>
          <w:rFonts w:ascii="宋体" w:eastAsia="宋体" w:hAnsi="宋体"/>
          <w:color w:val="000000" w:themeColor="text1"/>
        </w:rPr>
        <w:t>）。 一个好的产品管理，不但能为企业建立相应的竞争优势，同时能在一定程度上节省成本和减少新产品的风险。</w:t>
      </w:r>
    </w:p>
    <w:p w14:paraId="22647199" w14:textId="4B78A8BC" w:rsidR="00B93D34" w:rsidRPr="005058A9" w:rsidRDefault="00B93D34" w:rsidP="00B93D34">
      <w:pPr>
        <w:spacing w:line="360" w:lineRule="auto"/>
        <w:jc w:val="center"/>
        <w:rPr>
          <w:rFonts w:ascii="宋体" w:eastAsia="宋体" w:hAnsi="宋体"/>
          <w:color w:val="000000" w:themeColor="text1"/>
        </w:rPr>
      </w:pPr>
      <w:commentRangeStart w:id="188"/>
      <w:r w:rsidRPr="005058A9">
        <w:rPr>
          <w:rFonts w:ascii="宋体" w:eastAsia="宋体" w:hAnsi="宋体" w:hint="eastAsia"/>
          <w:color w:val="000000" w:themeColor="text1"/>
        </w:rPr>
        <w:t>表</w:t>
      </w:r>
      <w:r>
        <w:rPr>
          <w:rFonts w:ascii="宋体" w:eastAsia="宋体" w:hAnsi="宋体" w:hint="eastAsia"/>
          <w:color w:val="000000" w:themeColor="text1"/>
        </w:rPr>
        <w:t>2-1</w:t>
      </w:r>
      <w:commentRangeEnd w:id="188"/>
      <w:r>
        <w:rPr>
          <w:rStyle w:val="ac"/>
        </w:rPr>
        <w:commentReference w:id="188"/>
      </w:r>
    </w:p>
    <w:p w14:paraId="3D02958B" w14:textId="77777777" w:rsidR="00B93D34" w:rsidRPr="005058A9" w:rsidRDefault="00B93D34">
      <w:pPr>
        <w:spacing w:line="360" w:lineRule="auto"/>
        <w:rPr>
          <w:rFonts w:ascii="宋体" w:eastAsia="宋体" w:hAnsi="宋体"/>
          <w:color w:val="000000" w:themeColor="text1"/>
        </w:rPr>
      </w:pPr>
    </w:p>
    <w:tbl>
      <w:tblPr>
        <w:tblW w:w="5060" w:type="dxa"/>
        <w:tblInd w:w="18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0"/>
        <w:gridCol w:w="2380"/>
      </w:tblGrid>
      <w:tr w:rsidR="005058A9" w:rsidRPr="005058A9" w14:paraId="45F9B4CC" w14:textId="77777777">
        <w:trPr>
          <w:trHeight w:val="320"/>
        </w:trPr>
        <w:tc>
          <w:tcPr>
            <w:tcW w:w="2680" w:type="dxa"/>
            <w:shd w:val="clear" w:color="auto" w:fill="auto"/>
            <w:noWrap/>
            <w:vAlign w:val="bottom"/>
          </w:tcPr>
          <w:p w14:paraId="0D8016E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错误发现的阶段</w:t>
            </w:r>
          </w:p>
        </w:tc>
        <w:tc>
          <w:tcPr>
            <w:tcW w:w="2380" w:type="dxa"/>
            <w:shd w:val="clear" w:color="auto" w:fill="auto"/>
            <w:noWrap/>
            <w:vAlign w:val="bottom"/>
          </w:tcPr>
          <w:p w14:paraId="05FC9556"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改进错误的成本比例</w:t>
            </w:r>
          </w:p>
        </w:tc>
      </w:tr>
      <w:tr w:rsidR="005058A9" w:rsidRPr="005058A9" w14:paraId="579D5A49" w14:textId="77777777">
        <w:trPr>
          <w:trHeight w:val="320"/>
        </w:trPr>
        <w:tc>
          <w:tcPr>
            <w:tcW w:w="2680" w:type="dxa"/>
            <w:shd w:val="clear" w:color="auto" w:fill="auto"/>
            <w:noWrap/>
            <w:vAlign w:val="bottom"/>
          </w:tcPr>
          <w:p w14:paraId="1799C49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需求确定阶段</w:t>
            </w:r>
          </w:p>
        </w:tc>
        <w:tc>
          <w:tcPr>
            <w:tcW w:w="2380" w:type="dxa"/>
            <w:shd w:val="clear" w:color="auto" w:fill="auto"/>
            <w:noWrap/>
            <w:vAlign w:val="bottom"/>
          </w:tcPr>
          <w:p w14:paraId="0116829C"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w:t>
            </w:r>
          </w:p>
        </w:tc>
      </w:tr>
      <w:tr w:rsidR="005058A9" w:rsidRPr="005058A9" w14:paraId="3AA1FF67" w14:textId="77777777">
        <w:trPr>
          <w:trHeight w:val="320"/>
        </w:trPr>
        <w:tc>
          <w:tcPr>
            <w:tcW w:w="2680" w:type="dxa"/>
            <w:shd w:val="clear" w:color="auto" w:fill="auto"/>
            <w:noWrap/>
            <w:vAlign w:val="bottom"/>
          </w:tcPr>
          <w:p w14:paraId="4A9D848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产品设计阶段</w:t>
            </w:r>
          </w:p>
        </w:tc>
        <w:tc>
          <w:tcPr>
            <w:tcW w:w="2380" w:type="dxa"/>
            <w:shd w:val="clear" w:color="auto" w:fill="auto"/>
            <w:noWrap/>
            <w:vAlign w:val="bottom"/>
          </w:tcPr>
          <w:p w14:paraId="17F2047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3-5</w:t>
            </w:r>
          </w:p>
        </w:tc>
      </w:tr>
      <w:tr w:rsidR="005058A9" w:rsidRPr="005058A9" w14:paraId="44AEDA83" w14:textId="77777777">
        <w:trPr>
          <w:trHeight w:val="320"/>
        </w:trPr>
        <w:tc>
          <w:tcPr>
            <w:tcW w:w="2680" w:type="dxa"/>
            <w:shd w:val="clear" w:color="auto" w:fill="auto"/>
            <w:noWrap/>
            <w:vAlign w:val="bottom"/>
          </w:tcPr>
          <w:p w14:paraId="73CFF8C4"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产品实现阶段</w:t>
            </w:r>
          </w:p>
        </w:tc>
        <w:tc>
          <w:tcPr>
            <w:tcW w:w="2380" w:type="dxa"/>
            <w:shd w:val="clear" w:color="auto" w:fill="auto"/>
            <w:noWrap/>
            <w:vAlign w:val="bottom"/>
          </w:tcPr>
          <w:p w14:paraId="0C877C0E"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10</w:t>
            </w:r>
          </w:p>
        </w:tc>
      </w:tr>
      <w:tr w:rsidR="005058A9" w:rsidRPr="005058A9" w14:paraId="5B381BB0" w14:textId="77777777">
        <w:trPr>
          <w:trHeight w:val="320"/>
        </w:trPr>
        <w:tc>
          <w:tcPr>
            <w:tcW w:w="2680" w:type="dxa"/>
            <w:shd w:val="clear" w:color="auto" w:fill="auto"/>
            <w:noWrap/>
            <w:vAlign w:val="bottom"/>
          </w:tcPr>
          <w:p w14:paraId="03019AA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开发测试阶段</w:t>
            </w:r>
          </w:p>
        </w:tc>
        <w:tc>
          <w:tcPr>
            <w:tcW w:w="2380" w:type="dxa"/>
            <w:shd w:val="clear" w:color="auto" w:fill="auto"/>
            <w:noWrap/>
            <w:vAlign w:val="bottom"/>
          </w:tcPr>
          <w:p w14:paraId="6F95A717"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15-40</w:t>
            </w:r>
          </w:p>
        </w:tc>
      </w:tr>
      <w:tr w:rsidR="005058A9" w:rsidRPr="005058A9" w14:paraId="607E18A6" w14:textId="77777777">
        <w:trPr>
          <w:trHeight w:val="320"/>
        </w:trPr>
        <w:tc>
          <w:tcPr>
            <w:tcW w:w="2680" w:type="dxa"/>
            <w:shd w:val="clear" w:color="auto" w:fill="auto"/>
            <w:noWrap/>
            <w:vAlign w:val="bottom"/>
          </w:tcPr>
          <w:p w14:paraId="128B02E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应用测试阶段</w:t>
            </w:r>
          </w:p>
        </w:tc>
        <w:tc>
          <w:tcPr>
            <w:tcW w:w="2380" w:type="dxa"/>
            <w:shd w:val="clear" w:color="auto" w:fill="auto"/>
            <w:noWrap/>
            <w:vAlign w:val="bottom"/>
          </w:tcPr>
          <w:p w14:paraId="79FC560D"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30-70</w:t>
            </w:r>
          </w:p>
        </w:tc>
      </w:tr>
      <w:tr w:rsidR="005058A9" w:rsidRPr="005058A9" w14:paraId="7FE5406B" w14:textId="77777777">
        <w:trPr>
          <w:trHeight w:val="320"/>
        </w:trPr>
        <w:tc>
          <w:tcPr>
            <w:tcW w:w="2680" w:type="dxa"/>
            <w:shd w:val="clear" w:color="auto" w:fill="auto"/>
            <w:noWrap/>
            <w:vAlign w:val="bottom"/>
          </w:tcPr>
          <w:p w14:paraId="60846FBF"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lastRenderedPageBreak/>
              <w:t>实际运行阶段</w:t>
            </w:r>
          </w:p>
        </w:tc>
        <w:tc>
          <w:tcPr>
            <w:tcW w:w="2380" w:type="dxa"/>
            <w:shd w:val="clear" w:color="auto" w:fill="auto"/>
            <w:noWrap/>
            <w:vAlign w:val="bottom"/>
          </w:tcPr>
          <w:p w14:paraId="53BFCB40" w14:textId="77777777" w:rsidR="00DD57C5" w:rsidRPr="005058A9" w:rsidRDefault="00076025">
            <w:pPr>
              <w:rPr>
                <w:rFonts w:ascii="宋体" w:eastAsia="宋体" w:hAnsi="宋体"/>
                <w:color w:val="000000" w:themeColor="text1"/>
              </w:rPr>
            </w:pPr>
            <w:r w:rsidRPr="005058A9">
              <w:rPr>
                <w:rFonts w:ascii="宋体" w:eastAsia="宋体" w:hAnsi="宋体" w:hint="eastAsia"/>
                <w:color w:val="000000" w:themeColor="text1"/>
              </w:rPr>
              <w:t>40-1000</w:t>
            </w:r>
          </w:p>
        </w:tc>
      </w:tr>
    </w:tbl>
    <w:p w14:paraId="692A7040" w14:textId="09E08A2B" w:rsidR="00DD57C5" w:rsidRPr="005058A9" w:rsidRDefault="00076025" w:rsidP="00854036">
      <w:pPr>
        <w:spacing w:line="360" w:lineRule="auto"/>
        <w:ind w:left="420"/>
        <w:rPr>
          <w:rFonts w:ascii="宋体" w:eastAsia="宋体" w:hAnsi="宋体"/>
          <w:color w:val="000000" w:themeColor="text1"/>
        </w:rPr>
      </w:pPr>
      <w:commentRangeStart w:id="189"/>
      <w:r w:rsidRPr="005058A9">
        <w:rPr>
          <w:rFonts w:ascii="宋体" w:eastAsia="宋体" w:hAnsi="宋体"/>
          <w:color w:val="000000" w:themeColor="text1"/>
        </w:rPr>
        <w:t>产品管理的</w:t>
      </w:r>
      <w:del w:id="190" w:author="User" w:date="2019-09-22T15:34:00Z">
        <w:r w:rsidRPr="005058A9" w:rsidDel="007203F7">
          <w:rPr>
            <w:rFonts w:ascii="宋体" w:eastAsia="宋体" w:hAnsi="宋体"/>
            <w:color w:val="000000" w:themeColor="text1"/>
          </w:rPr>
          <w:delText>最终目的不在于如何使产品得到客户的接受，而</w:delText>
        </w:r>
      </w:del>
      <w:ins w:id="191" w:author="User" w:date="2019-09-22T15:34:00Z">
        <w:r w:rsidR="007203F7">
          <w:rPr>
            <w:rFonts w:ascii="宋体" w:eastAsia="宋体" w:hAnsi="宋体" w:hint="eastAsia"/>
            <w:color w:val="000000" w:themeColor="text1"/>
          </w:rPr>
          <w:t>目标</w:t>
        </w:r>
      </w:ins>
      <w:r w:rsidRPr="005058A9">
        <w:rPr>
          <w:rFonts w:ascii="宋体" w:eastAsia="宋体" w:hAnsi="宋体"/>
          <w:color w:val="000000" w:themeColor="text1"/>
        </w:rPr>
        <w:t>是</w:t>
      </w:r>
      <w:ins w:id="192" w:author="User" w:date="2019-09-22T15:34:00Z">
        <w:r w:rsidR="007203F7">
          <w:rPr>
            <w:rFonts w:ascii="宋体" w:eastAsia="宋体" w:hAnsi="宋体" w:hint="eastAsia"/>
            <w:color w:val="000000" w:themeColor="text1"/>
          </w:rPr>
          <w:t>让</w:t>
        </w:r>
      </w:ins>
      <w:r w:rsidRPr="005058A9">
        <w:rPr>
          <w:rFonts w:ascii="宋体" w:eastAsia="宋体" w:hAnsi="宋体"/>
          <w:color w:val="000000" w:themeColor="text1"/>
        </w:rPr>
        <w:t>企业</w:t>
      </w:r>
      <w:del w:id="193" w:author="User" w:date="2019-09-22T15:34:00Z">
        <w:r w:rsidRPr="005058A9" w:rsidDel="007203F7">
          <w:rPr>
            <w:rFonts w:ascii="宋体" w:eastAsia="宋体" w:hAnsi="宋体" w:hint="eastAsia"/>
            <w:color w:val="000000" w:themeColor="text1"/>
          </w:rPr>
          <w:delText>如何</w:delText>
        </w:r>
      </w:del>
      <w:r w:rsidRPr="005058A9">
        <w:rPr>
          <w:rFonts w:ascii="宋体" w:eastAsia="宋体" w:hAnsi="宋体"/>
          <w:color w:val="000000" w:themeColor="text1"/>
        </w:rPr>
        <w:t>最大程度的满足客户的各种不同需求。产品创新在技术层面上能为企业带来竞争优势，从而获得较大的市场份额和可观的市场利润。产品规划可以为企业建立迭代兴起、连绵不断的产品竞争优势，为企业在新常态的竞争环境中获取持续的竞争优势。</w:t>
      </w:r>
      <w:commentRangeEnd w:id="189"/>
      <w:r w:rsidR="007203F7">
        <w:rPr>
          <w:rStyle w:val="ac"/>
          <w:rFonts w:asciiTheme="minorHAnsi" w:hAnsiTheme="minorHAnsi" w:cstheme="minorBidi"/>
          <w:kern w:val="2"/>
        </w:rPr>
        <w:commentReference w:id="189"/>
      </w:r>
      <w:r w:rsidRPr="005058A9">
        <w:rPr>
          <w:rFonts w:ascii="宋体" w:eastAsia="宋体" w:hAnsi="宋体"/>
          <w:color w:val="000000" w:themeColor="text1"/>
        </w:rPr>
        <w:t xml:space="preserve">[ </w:t>
      </w:r>
      <w:r w:rsidRPr="005058A9">
        <w:rPr>
          <w:rFonts w:ascii="宋体" w:eastAsia="宋体" w:hAnsi="宋体" w:hint="eastAsia"/>
          <w:color w:val="000000" w:themeColor="text1"/>
        </w:rPr>
        <w:t>2</w:t>
      </w:r>
      <w:r w:rsidRPr="005058A9">
        <w:rPr>
          <w:rFonts w:ascii="宋体" w:eastAsia="宋体" w:hAnsi="宋体"/>
          <w:color w:val="000000" w:themeColor="text1"/>
        </w:rPr>
        <w:t>关于产品管理对增强企业竞争优势的研究</w:t>
      </w:r>
      <w:r w:rsidRPr="005058A9">
        <w:rPr>
          <w:rFonts w:ascii="宋体" w:eastAsia="宋体" w:hAnsi="宋体" w:hint="eastAsia"/>
          <w:color w:val="000000" w:themeColor="text1"/>
        </w:rPr>
        <w:t xml:space="preserve"> </w:t>
      </w:r>
      <w:r w:rsidRPr="005058A9">
        <w:rPr>
          <w:rFonts w:ascii="宋体" w:eastAsia="宋体" w:hAnsi="宋体"/>
          <w:color w:val="000000" w:themeColor="text1"/>
        </w:rPr>
        <w:t>王</w:t>
      </w:r>
      <w:proofErr w:type="gramStart"/>
      <w:r w:rsidRPr="005058A9">
        <w:rPr>
          <w:rFonts w:ascii="宋体" w:eastAsia="宋体" w:hAnsi="宋体"/>
          <w:color w:val="000000" w:themeColor="text1"/>
        </w:rPr>
        <w:t>浩</w:t>
      </w:r>
      <w:proofErr w:type="gramEnd"/>
      <w:r w:rsidRPr="005058A9">
        <w:rPr>
          <w:rFonts w:ascii="宋体" w:eastAsia="宋体" w:hAnsi="宋体"/>
          <w:color w:val="000000" w:themeColor="text1"/>
        </w:rPr>
        <w:t>龙</w:t>
      </w:r>
      <w:r w:rsidRPr="005058A9">
        <w:rPr>
          <w:rFonts w:ascii="宋体" w:eastAsia="宋体" w:hAnsi="宋体" w:hint="eastAsia"/>
          <w:color w:val="000000" w:themeColor="text1"/>
        </w:rPr>
        <w:t xml:space="preserve"> </w:t>
      </w:r>
      <w:r w:rsidRPr="005058A9">
        <w:rPr>
          <w:rFonts w:ascii="宋体" w:eastAsia="宋体" w:hAnsi="宋体"/>
          <w:color w:val="000000" w:themeColor="text1"/>
        </w:rPr>
        <w:t>《品牌研究》 2015年第15期 P205页</w:t>
      </w:r>
      <w:r w:rsidRPr="005058A9">
        <w:rPr>
          <w:rFonts w:ascii="宋体" w:eastAsia="宋体" w:hAnsi="宋体" w:hint="eastAsia"/>
          <w:color w:val="000000" w:themeColor="text1"/>
        </w:rPr>
        <w:t xml:space="preserve"> ]</w:t>
      </w:r>
    </w:p>
    <w:p w14:paraId="1C2138EB"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 xml:space="preserve">2.1.2 </w:t>
      </w:r>
      <w:commentRangeStart w:id="194"/>
      <w:r w:rsidRPr="00D140CD">
        <w:rPr>
          <w:rFonts w:ascii="宋体" w:eastAsia="宋体" w:hAnsi="宋体" w:hint="eastAsia"/>
          <w:b/>
          <w:color w:val="000000" w:themeColor="text1"/>
        </w:rPr>
        <w:t>产品规划</w:t>
      </w:r>
      <w:commentRangeEnd w:id="194"/>
      <w:r w:rsidR="00955035">
        <w:rPr>
          <w:rStyle w:val="ac"/>
        </w:rPr>
        <w:commentReference w:id="194"/>
      </w:r>
    </w:p>
    <w:p w14:paraId="419157E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产品规划是指产品规划人员通过调查研究，在了解市场、了解客户需求、了解竞争对手、了解外在机会与风险以及市场和技术发展态势的基础上，根据公司自身的情况和发展方向，制定出可以把握市场机会，满足消费者需要的产品的远景目标（Vision）以及实施该远景目标的战略、战术的过程。产品规划的内容包括产品各类别结构规划，产品系列化规划，</w:t>
      </w:r>
      <w:r w:rsidRPr="005058A9">
        <w:rPr>
          <w:rFonts w:ascii="宋体" w:eastAsia="宋体" w:hAnsi="宋体" w:hint="eastAsia"/>
          <w:color w:val="000000" w:themeColor="text1"/>
        </w:rPr>
        <w:t>产品</w:t>
      </w:r>
      <w:r w:rsidRPr="005058A9">
        <w:rPr>
          <w:rFonts w:ascii="宋体" w:eastAsia="宋体" w:hAnsi="宋体"/>
          <w:color w:val="000000" w:themeColor="text1"/>
        </w:rPr>
        <w:t>定位规划，产品长度和宽度规划，产品生命周期规划等。产品规划（product planning）概念最早见于1948年美国营销协会。但到目前为止，学术界对产品规划并没有一个公认的确切定义。各种研究对其共性的认识是：产品规划阶段为决定新产品开发方向的前端位置，对新产品开发的成败起着决定性的作用。</w:t>
      </w:r>
      <w:commentRangeStart w:id="195"/>
      <w:r w:rsidRPr="005058A9">
        <w:rPr>
          <w:rFonts w:ascii="宋体" w:eastAsia="宋体" w:hAnsi="宋体"/>
          <w:color w:val="000000" w:themeColor="text1"/>
        </w:rPr>
        <w:t>[2 胡宗倩. 企业战略思维下产品规划提升方向的探索[J]. 经营者(理论版), 2016, (8):66.</w:t>
      </w:r>
      <w:r w:rsidRPr="005058A9">
        <w:rPr>
          <w:rFonts w:ascii="宋体" w:eastAsia="宋体" w:hAnsi="宋体" w:hint="eastAsia"/>
          <w:color w:val="000000" w:themeColor="text1"/>
        </w:rPr>
        <w:t>]</w:t>
      </w:r>
      <w:commentRangeEnd w:id="195"/>
      <w:r w:rsidR="00955035">
        <w:rPr>
          <w:rStyle w:val="ac"/>
        </w:rPr>
        <w:commentReference w:id="195"/>
      </w:r>
    </w:p>
    <w:p w14:paraId="7FE60C2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面对激烈的市场竞争，</w:t>
      </w:r>
      <w:commentRangeStart w:id="196"/>
      <w:r w:rsidRPr="005058A9">
        <w:rPr>
          <w:rFonts w:ascii="宋体" w:eastAsia="宋体" w:hAnsi="宋体"/>
          <w:color w:val="000000" w:themeColor="text1"/>
        </w:rPr>
        <w:t>传统的技术导向型企业势必逐步向市场导向型</w:t>
      </w:r>
      <w:commentRangeEnd w:id="196"/>
      <w:r w:rsidR="00955035">
        <w:rPr>
          <w:rStyle w:val="ac"/>
        </w:rPr>
        <w:commentReference w:id="196"/>
      </w:r>
      <w:r w:rsidRPr="005058A9">
        <w:rPr>
          <w:rFonts w:ascii="宋体" w:eastAsia="宋体" w:hAnsi="宋体"/>
          <w:color w:val="000000" w:themeColor="text1"/>
        </w:rPr>
        <w:t>转变才能得以长足发展。现代企业要赢得市场，就必须不断地了解顾客的需求，从而调整企业的经营行为，其中产品规划策略是企业实现持续发展的关键环节之一。</w:t>
      </w:r>
      <w:r w:rsidRPr="005058A9">
        <w:rPr>
          <w:rFonts w:ascii="宋体" w:eastAsia="宋体" w:hAnsi="宋体" w:hint="eastAsia"/>
          <w:color w:val="000000" w:themeColor="text1"/>
        </w:rPr>
        <w:t>[27</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w:t>
      </w:r>
    </w:p>
    <w:p w14:paraId="376D7988" w14:textId="34707B2C" w:rsidR="00DD57C5" w:rsidRDefault="00076025">
      <w:pPr>
        <w:spacing w:line="360" w:lineRule="auto"/>
        <w:rPr>
          <w:rFonts w:ascii="宋体" w:eastAsia="宋体" w:hAnsi="宋体"/>
          <w:noProof/>
          <w:color w:val="FF0000"/>
        </w:rPr>
      </w:pPr>
      <w:r w:rsidRPr="005058A9">
        <w:rPr>
          <w:rFonts w:ascii="宋体" w:eastAsia="宋体" w:hAnsi="宋体"/>
          <w:color w:val="000000" w:themeColor="text1"/>
        </w:rPr>
        <w:lastRenderedPageBreak/>
        <w:t>企业产品规划是在市场经济高度发展的条件下，</w:t>
      </w:r>
      <w:r w:rsidRPr="005058A9">
        <w:rPr>
          <w:rFonts w:ascii="宋体" w:eastAsia="宋体" w:hAnsi="宋体" w:hint="eastAsia"/>
          <w:color w:val="000000" w:themeColor="text1"/>
        </w:rPr>
        <w:t>了</w:t>
      </w:r>
      <w:r w:rsidRPr="005058A9">
        <w:rPr>
          <w:rFonts w:ascii="宋体" w:eastAsia="宋体" w:hAnsi="宋体"/>
          <w:color w:val="000000" w:themeColor="text1"/>
        </w:rPr>
        <w:t>解市场、客户需求、竞争对手、外在机会与风险，以及市场和技术发展态势的基础上，企业以超越对手、 发展自身为目的，以争夺顾客、占领市场为主要内容所展开的一系列带有全局性、 根本性和长远性的产品开发谋划</w:t>
      </w:r>
      <w:r w:rsidRPr="005058A9">
        <w:rPr>
          <w:rFonts w:ascii="宋体" w:eastAsia="宋体" w:hAnsi="宋体" w:hint="eastAsia"/>
          <w:color w:val="000000" w:themeColor="text1"/>
        </w:rPr>
        <w:t>。</w:t>
      </w:r>
      <w:r w:rsidRPr="005058A9">
        <w:rPr>
          <w:rFonts w:ascii="宋体" w:eastAsia="宋体" w:hAnsi="宋体"/>
          <w:color w:val="000000" w:themeColor="text1"/>
        </w:rPr>
        <w:t>它能使企业在竞争中提高市场吸引力，提升其产品竞争地位，实现其远景目标，因此做好研发产品的规划至关重要，它能帮助企业建立清晰的战略愿景，描绘出产品的长远目标，并为其目标的实现奠定坚实的基础。</w:t>
      </w:r>
      <w:r w:rsidR="00E04C38">
        <w:rPr>
          <w:rFonts w:ascii="宋体" w:eastAsia="宋体" w:hAnsi="宋体" w:hint="eastAsia"/>
          <w:color w:val="000000" w:themeColor="text1"/>
        </w:rPr>
        <w:t>如图2-2</w:t>
      </w:r>
      <w:r w:rsidR="00294097">
        <w:rPr>
          <w:rFonts w:ascii="宋体" w:eastAsia="宋体" w:hAnsi="宋体" w:hint="eastAsia"/>
          <w:color w:val="000000" w:themeColor="text1"/>
        </w:rPr>
        <w:t>基于市场综合</w:t>
      </w:r>
      <w:del w:id="197" w:author="User" w:date="2019-09-22T15:35:00Z">
        <w:r w:rsidR="00294097" w:rsidDel="00E33545">
          <w:rPr>
            <w:rFonts w:ascii="宋体" w:eastAsia="宋体" w:hAnsi="宋体" w:hint="eastAsia"/>
            <w:color w:val="000000" w:themeColor="text1"/>
          </w:rPr>
          <w:delText>分</w:delText>
        </w:r>
      </w:del>
      <w:r w:rsidR="00294097">
        <w:rPr>
          <w:rFonts w:ascii="宋体" w:eastAsia="宋体" w:hAnsi="宋体" w:hint="eastAsia"/>
          <w:color w:val="000000" w:themeColor="text1"/>
        </w:rPr>
        <w:t>分析的产品规划流程图，</w:t>
      </w:r>
      <w:r w:rsidRPr="005058A9">
        <w:rPr>
          <w:rFonts w:ascii="宋体" w:eastAsia="宋体" w:hAnsi="宋体" w:hint="eastAsia"/>
          <w:color w:val="000000" w:themeColor="text1"/>
        </w:rPr>
        <w:t>产品规划务必要以市场信息为驱动，</w:t>
      </w:r>
      <w:r w:rsidRPr="005058A9">
        <w:rPr>
          <w:rFonts w:ascii="宋体" w:eastAsia="宋体" w:hAnsi="宋体"/>
          <w:color w:val="000000" w:themeColor="text1"/>
        </w:rPr>
        <w:t>市场信息驱动的产品规划包括相互关联</w:t>
      </w:r>
      <w:r w:rsidR="00090F6B">
        <w:rPr>
          <w:rFonts w:ascii="宋体" w:eastAsia="宋体" w:hAnsi="宋体" w:hint="eastAsia"/>
          <w:color w:val="000000" w:themeColor="text1"/>
        </w:rPr>
        <w:t>的多</w:t>
      </w:r>
      <w:r w:rsidRPr="005058A9">
        <w:rPr>
          <w:rFonts w:ascii="宋体" w:eastAsia="宋体" w:hAnsi="宋体"/>
          <w:color w:val="000000" w:themeColor="text1"/>
        </w:rPr>
        <w:t xml:space="preserve">个方面: </w:t>
      </w:r>
      <w:r w:rsidR="00090F6B">
        <w:rPr>
          <w:rFonts w:ascii="宋体" w:eastAsia="宋体" w:hAnsi="宋体" w:hint="eastAsia"/>
          <w:color w:val="000000" w:themeColor="text1"/>
        </w:rPr>
        <w:t>市场环境趋势分析、</w:t>
      </w:r>
      <w:r w:rsidRPr="005058A9">
        <w:rPr>
          <w:rFonts w:ascii="宋体" w:eastAsia="宋体" w:hAnsi="宋体"/>
          <w:color w:val="000000" w:themeColor="text1"/>
        </w:rPr>
        <w:t>竞争对手态势分析、以新产品竞争力分析为核心的产品规划与综合评价，由此确定从市场宏观角度出发的系统化产品规划</w:t>
      </w:r>
      <w:r w:rsidR="00582091">
        <w:rPr>
          <w:rFonts w:ascii="宋体" w:eastAsia="宋体" w:hAnsi="宋体" w:hint="eastAsia"/>
          <w:color w:val="000000" w:themeColor="text1"/>
        </w:rPr>
        <w:t>。</w:t>
      </w:r>
      <w:r w:rsidRPr="005058A9">
        <w:rPr>
          <w:rFonts w:ascii="宋体" w:eastAsia="宋体" w:hAnsi="宋体"/>
          <w:color w:val="000000" w:themeColor="text1"/>
        </w:rPr>
        <w:t>产品规划是产品设计开发的前提，是连接市场、 研发、生产过程的桥梁，其任务的核心是在掌握客户需求变化与技术发展趋势的基础上，结合市场竞争状况，决定开发有市场前景的产品，明确产品设计技术指标及经济指标，并制订企业产品开发的近期和远期计划，推出适应市场的有竞争力的产品组合，从而为顾客创造价值。</w:t>
      </w:r>
      <w:r w:rsidRPr="005058A9">
        <w:rPr>
          <w:rFonts w:ascii="宋体" w:eastAsia="宋体" w:hAnsi="宋体" w:hint="eastAsia"/>
          <w:color w:val="000000" w:themeColor="text1"/>
        </w:rPr>
        <w:t xml:space="preserve"> </w:t>
      </w:r>
      <w:r w:rsidRPr="00854036">
        <w:rPr>
          <w:rFonts w:ascii="宋体" w:eastAsia="宋体" w:hAnsi="宋体"/>
          <w:color w:val="FF0000"/>
        </w:rPr>
        <w:t>[27]段世彦,王卫安,何政军.基于市场导向的研发产品规划的应用[J]</w:t>
      </w:r>
      <w:r w:rsidR="00644FDD" w:rsidRPr="00854036">
        <w:rPr>
          <w:rFonts w:ascii="宋体" w:eastAsia="宋体" w:hAnsi="宋体"/>
          <w:noProof/>
          <w:color w:val="FF0000"/>
        </w:rPr>
        <w:t xml:space="preserve"> </w:t>
      </w:r>
    </w:p>
    <w:p w14:paraId="0D70BE42" w14:textId="7B9102CB" w:rsidR="00CE7FEC" w:rsidRDefault="00CE7FEC">
      <w:pPr>
        <w:spacing w:line="360" w:lineRule="auto"/>
        <w:rPr>
          <w:rFonts w:ascii="宋体" w:eastAsia="宋体" w:hAnsi="宋体"/>
          <w:noProof/>
          <w:color w:val="000000" w:themeColor="text1"/>
        </w:rPr>
      </w:pPr>
      <w:r w:rsidRPr="00854036">
        <w:rPr>
          <w:rFonts w:ascii="宋体" w:eastAsia="宋体" w:hAnsi="宋体"/>
          <w:noProof/>
          <w:color w:val="000000" w:themeColor="text1"/>
        </w:rPr>
        <w:drawing>
          <wp:inline distT="0" distB="0" distL="0" distR="0" wp14:anchorId="73574429" wp14:editId="53235495">
            <wp:extent cx="5270500" cy="2117090"/>
            <wp:effectExtent l="0" t="0" r="1270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117090"/>
                    </a:xfrm>
                    <a:prstGeom prst="rect">
                      <a:avLst/>
                    </a:prstGeom>
                  </pic:spPr>
                </pic:pic>
              </a:graphicData>
            </a:graphic>
          </wp:inline>
        </w:drawing>
      </w:r>
    </w:p>
    <w:p w14:paraId="68EFB6B6" w14:textId="54117666" w:rsidR="00CE7FEC" w:rsidRPr="005058A9" w:rsidRDefault="00CE7FEC" w:rsidP="00CE7FEC">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2-2</w:t>
      </w:r>
      <w:r w:rsidRPr="005058A9">
        <w:rPr>
          <w:rFonts w:ascii="宋体" w:eastAsia="宋体" w:hAnsi="宋体" w:hint="eastAsia"/>
          <w:color w:val="000000" w:themeColor="text1"/>
        </w:rPr>
        <w:t xml:space="preserve"> </w:t>
      </w:r>
      <w:r w:rsidR="000974F2">
        <w:rPr>
          <w:rFonts w:ascii="宋体" w:eastAsia="宋体" w:hAnsi="宋体" w:hint="eastAsia"/>
          <w:color w:val="000000" w:themeColor="text1"/>
        </w:rPr>
        <w:t>基于市场综合分析的产品规划过程</w:t>
      </w:r>
    </w:p>
    <w:p w14:paraId="05251624" w14:textId="77777777" w:rsidR="00CE7FEC" w:rsidRPr="00CE7FEC" w:rsidRDefault="00CE7FEC">
      <w:pPr>
        <w:spacing w:line="360" w:lineRule="auto"/>
        <w:rPr>
          <w:rFonts w:ascii="宋体" w:eastAsia="宋体" w:hAnsi="宋体"/>
          <w:noProof/>
          <w:color w:val="000000" w:themeColor="text1"/>
        </w:rPr>
      </w:pPr>
    </w:p>
    <w:p w14:paraId="1B38788B" w14:textId="21EA46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规划对企业至关重要，它在市场和研发之间架起了一座桥梁，产品规划必须是在充分理解客户需求，充分理解市场的情况下，结合企业实际情况所做出的未来产品研发规划。只有做好产品规划，在产品规划的基础上做产品研发，才能真正做出满足市场需求的产品或服务，否则便是闭门造车，必定不会被市场和客户所接受。产品规划与市场及研发的关系如图</w:t>
      </w:r>
      <w:r w:rsidR="004234C6">
        <w:rPr>
          <w:rFonts w:ascii="宋体" w:eastAsia="宋体" w:hAnsi="宋体" w:hint="eastAsia"/>
          <w:color w:val="000000" w:themeColor="text1"/>
        </w:rPr>
        <w:t>2-3</w:t>
      </w:r>
      <w:r w:rsidR="00146635">
        <w:rPr>
          <w:rFonts w:ascii="宋体" w:eastAsia="宋体" w:hAnsi="宋体" w:hint="eastAsia"/>
          <w:color w:val="000000" w:themeColor="text1"/>
        </w:rPr>
        <w:t>所</w:t>
      </w:r>
      <w:r w:rsidRPr="005058A9">
        <w:rPr>
          <w:rFonts w:ascii="宋体" w:eastAsia="宋体" w:hAnsi="宋体" w:hint="eastAsia"/>
          <w:color w:val="000000" w:themeColor="text1"/>
        </w:rPr>
        <w:t>示：</w:t>
      </w:r>
    </w:p>
    <w:p w14:paraId="60752AF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5E0D0F86" wp14:editId="36198230">
            <wp:extent cx="3896360" cy="29933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3902680" cy="2998010"/>
                    </a:xfrm>
                    <a:prstGeom prst="rect">
                      <a:avLst/>
                    </a:prstGeom>
                  </pic:spPr>
                </pic:pic>
              </a:graphicData>
            </a:graphic>
          </wp:inline>
        </w:drawing>
      </w:r>
    </w:p>
    <w:p w14:paraId="09FEFFF2" w14:textId="33A125A1"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sidR="00076FC0">
        <w:rPr>
          <w:rFonts w:ascii="宋体" w:eastAsia="宋体" w:hAnsi="宋体" w:hint="eastAsia"/>
          <w:color w:val="000000" w:themeColor="text1"/>
        </w:rPr>
        <w:t>2-3</w:t>
      </w:r>
      <w:r w:rsidRPr="005058A9">
        <w:rPr>
          <w:rFonts w:ascii="宋体" w:eastAsia="宋体" w:hAnsi="宋体" w:hint="eastAsia"/>
          <w:color w:val="000000" w:themeColor="text1"/>
        </w:rPr>
        <w:t xml:space="preserve"> 产品规划与市场及研发的关系</w:t>
      </w:r>
    </w:p>
    <w:p w14:paraId="16ADA269" w14:textId="482D50E1"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 xml:space="preserve">2.2 </w:t>
      </w:r>
      <w:r w:rsidR="00856DC9">
        <w:rPr>
          <w:rFonts w:ascii="宋体" w:eastAsia="宋体" w:hAnsi="宋体" w:hint="eastAsia"/>
          <w:color w:val="000000" w:themeColor="text1"/>
        </w:rPr>
        <w:t>产品</w:t>
      </w:r>
      <w:r w:rsidR="00B934A1">
        <w:rPr>
          <w:rFonts w:ascii="宋体" w:eastAsia="宋体" w:hAnsi="宋体" w:hint="eastAsia"/>
          <w:color w:val="000000" w:themeColor="text1"/>
        </w:rPr>
        <w:t>战略规划</w:t>
      </w:r>
      <w:r w:rsidR="00856DC9">
        <w:rPr>
          <w:rFonts w:ascii="宋体" w:eastAsia="宋体" w:hAnsi="宋体" w:hint="eastAsia"/>
          <w:color w:val="000000" w:themeColor="text1"/>
        </w:rPr>
        <w:t>相关的理论和分析工具</w:t>
      </w:r>
    </w:p>
    <w:p w14:paraId="1E3C522A" w14:textId="324ED26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本论文在研究过程中，主要用到产品生命周期理论、STP理论</w:t>
      </w:r>
      <w:r w:rsidR="00B56B10">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B56B10">
        <w:rPr>
          <w:rFonts w:ascii="宋体" w:eastAsia="宋体" w:hAnsi="宋体" w:hint="eastAsia"/>
          <w:color w:val="000000" w:themeColor="text1"/>
        </w:rPr>
        <w:t>以及安索夫矩阵</w:t>
      </w:r>
      <w:r w:rsidRPr="005058A9">
        <w:rPr>
          <w:rFonts w:ascii="宋体" w:eastAsia="宋体" w:hAnsi="宋体" w:hint="eastAsia"/>
          <w:color w:val="000000" w:themeColor="text1"/>
        </w:rPr>
        <w:t>等工具。STP理论主要用于行业市场细分以及确定企业的目标市场和市场定位。产品生命周期理论</w:t>
      </w:r>
      <w:r w:rsidR="00A06F46">
        <w:rPr>
          <w:rFonts w:ascii="宋体" w:eastAsia="宋体" w:hAnsi="宋体" w:hint="eastAsia"/>
          <w:color w:val="000000" w:themeColor="text1"/>
        </w:rPr>
        <w:t>、</w:t>
      </w:r>
      <w:r w:rsidRPr="005058A9">
        <w:rPr>
          <w:rFonts w:ascii="宋体" w:eastAsia="宋体" w:hAnsi="宋体" w:hint="eastAsia"/>
          <w:color w:val="000000" w:themeColor="text1"/>
        </w:rPr>
        <w:t>波士顿矩阵</w:t>
      </w:r>
      <w:r w:rsidR="00A06F46">
        <w:rPr>
          <w:rFonts w:ascii="宋体" w:eastAsia="宋体" w:hAnsi="宋体" w:hint="eastAsia"/>
          <w:color w:val="000000" w:themeColor="text1"/>
        </w:rPr>
        <w:t>以及安索夫矩阵</w:t>
      </w:r>
      <w:r w:rsidRPr="005058A9">
        <w:rPr>
          <w:rFonts w:ascii="宋体" w:eastAsia="宋体" w:hAnsi="宋体" w:hint="eastAsia"/>
          <w:color w:val="000000" w:themeColor="text1"/>
        </w:rPr>
        <w:t>主要用于指导</w:t>
      </w:r>
      <w:r w:rsidR="00B854D3">
        <w:rPr>
          <w:rFonts w:ascii="宋体" w:eastAsia="宋体" w:hAnsi="宋体" w:hint="eastAsia"/>
          <w:color w:val="000000" w:themeColor="text1"/>
        </w:rPr>
        <w:t>目标市场选择和</w:t>
      </w:r>
      <w:r w:rsidRPr="005058A9">
        <w:rPr>
          <w:rFonts w:ascii="宋体" w:eastAsia="宋体" w:hAnsi="宋体" w:hint="eastAsia"/>
          <w:color w:val="000000" w:themeColor="text1"/>
        </w:rPr>
        <w:t>产品组合规划。</w:t>
      </w:r>
    </w:p>
    <w:p w14:paraId="0B28DBB2" w14:textId="77777777"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2.2.1 产品生命周期理论</w:t>
      </w:r>
    </w:p>
    <w:p w14:paraId="702B4A92" w14:textId="77777777" w:rsidR="00DD57C5"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产品生命周期是相对于产品的物质寿命或使用寿命而言的，产品生命周期一般分为四个阶段：引入期、成长期、成熟期、衰退期。产品引入阶段是指在市场上推出新产品，产品销售呈缓慢增长状态的阶段；成长阶段是指产品在市场上迅速为顾客所接受、销售额迅速上升的阶段；成熟阶段是指大多数购买者已经接受该项产品，市场销售额缓慢增长或下降的阶段；衰退阶段是指销售额急剧下降、利润渐趋于零的阶段。</w:t>
      </w:r>
    </w:p>
    <w:p w14:paraId="6D287802" w14:textId="14C565E9" w:rsidR="001A22D4" w:rsidRPr="005058A9" w:rsidRDefault="00B90E18">
      <w:pPr>
        <w:spacing w:line="360" w:lineRule="auto"/>
        <w:ind w:firstLine="420"/>
        <w:rPr>
          <w:rFonts w:ascii="宋体" w:eastAsia="宋体" w:hAnsi="宋体"/>
          <w:color w:val="000000" w:themeColor="text1"/>
        </w:rPr>
      </w:pPr>
      <w:r>
        <w:rPr>
          <w:rFonts w:ascii="宋体" w:eastAsia="宋体" w:hAnsi="宋体" w:hint="eastAsia"/>
          <w:color w:val="000000" w:themeColor="text1"/>
        </w:rPr>
        <w:t>根据图2-4所示，</w:t>
      </w:r>
      <w:r w:rsidR="001A22D4">
        <w:rPr>
          <w:rFonts w:ascii="宋体" w:eastAsia="宋体" w:hAnsi="宋体" w:hint="eastAsia"/>
          <w:color w:val="000000" w:themeColor="text1"/>
        </w:rPr>
        <w:t>产品生命周期各个阶段的典型特征分析如下：</w:t>
      </w:r>
    </w:p>
    <w:p w14:paraId="47D8AC8A" w14:textId="3EF277E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导人期:产品技术尚不完全成熟、性能还不尽完善，消费者对该产品还不了解因此需求处于需求较为隐蔽产品批量小、单位成本高，尚未建立起稳固的销售渠道，促销费用大，因 而此阶段利润较少，甚至亏损。</w:t>
      </w:r>
    </w:p>
    <w:p w14:paraId="5E5FFA61" w14:textId="76EF480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Pr="005058A9">
        <w:rPr>
          <w:rFonts w:ascii="宋体" w:eastAsia="宋体" w:hAnsi="宋体"/>
          <w:color w:val="000000" w:themeColor="text1"/>
        </w:rPr>
        <w:t>成长期:产品技术已成熟、工艺稳定，消费者对此产品已 较为熟悉，因而销量大增使大批量生产形成，单位成本迅速降低，已建立起了较稳固的销售渠道，在增长率进一步增加的情况下，销售量亦大增，从而利润迅速成长 。</w:t>
      </w:r>
    </w:p>
    <w:p w14:paraId="231549AF" w14:textId="54AA8C8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（3）</w:t>
      </w:r>
      <w:r w:rsidRPr="005058A9">
        <w:rPr>
          <w:rFonts w:ascii="宋体" w:eastAsia="宋体" w:hAnsi="宋体"/>
          <w:color w:val="000000" w:themeColor="text1"/>
        </w:rPr>
        <w:t>成熟期:市场需求趋于饱和，销售增长率开始下降，利润增 长率也开始下降，全行业出现过剩，市场竞争更趋激烈，部分竞争者开始退出，此时企业销量很大</w:t>
      </w:r>
      <w:r w:rsidRPr="005058A9">
        <w:rPr>
          <w:rFonts w:ascii="宋体" w:eastAsia="宋体" w:hAnsi="宋体" w:hint="eastAsia"/>
          <w:color w:val="000000" w:themeColor="text1"/>
        </w:rPr>
        <w:t>，</w:t>
      </w:r>
      <w:r w:rsidRPr="005058A9">
        <w:rPr>
          <w:rFonts w:ascii="宋体" w:eastAsia="宋体" w:hAnsi="宋体"/>
          <w:color w:val="000000" w:themeColor="text1"/>
        </w:rPr>
        <w:t>利润多，现金收入多。</w:t>
      </w:r>
    </w:p>
    <w:p w14:paraId="02B88E60" w14:textId="2DDE178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r w:rsidRPr="005058A9">
        <w:rPr>
          <w:rFonts w:ascii="宋体" w:eastAsia="宋体" w:hAnsi="宋体"/>
          <w:color w:val="000000" w:themeColor="text1"/>
        </w:rPr>
        <w:t>衰退期 :产品已逐渐由新产品所替代，产品销售增长率由开始下降转为迅速下降，甚至负增长率，从而销量也开始下降，消费者兴趣已转向其他产品或持币待购，竞争使价格下降至最低水平，多数企业已无利而被迫退出 。</w:t>
      </w:r>
    </w:p>
    <w:p w14:paraId="7D3ABD8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0BA4449B" wp14:editId="37E8A7A1">
            <wp:extent cx="5270500" cy="3091815"/>
            <wp:effectExtent l="0" t="0" r="1270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0500" cy="3091815"/>
                    </a:xfrm>
                    <a:prstGeom prst="rect">
                      <a:avLst/>
                    </a:prstGeom>
                  </pic:spPr>
                </pic:pic>
              </a:graphicData>
            </a:graphic>
          </wp:inline>
        </w:drawing>
      </w:r>
    </w:p>
    <w:p w14:paraId="51850CC1" w14:textId="3C3A1D0B" w:rsidR="00DD57C5" w:rsidRPr="005058A9" w:rsidRDefault="00076025">
      <w:pPr>
        <w:spacing w:line="360" w:lineRule="auto"/>
        <w:jc w:val="center"/>
        <w:rPr>
          <w:rFonts w:ascii="宋体" w:eastAsia="宋体" w:hAnsi="宋体"/>
          <w:color w:val="000000" w:themeColor="text1"/>
        </w:rPr>
      </w:pPr>
      <w:r w:rsidRPr="005058A9">
        <w:rPr>
          <w:rFonts w:ascii="宋体" w:eastAsia="宋体" w:hAnsi="宋体"/>
          <w:color w:val="000000" w:themeColor="text1"/>
        </w:rPr>
        <w:t>图</w:t>
      </w:r>
      <w:r w:rsidR="007845D0">
        <w:rPr>
          <w:rFonts w:ascii="宋体" w:eastAsia="宋体" w:hAnsi="宋体" w:hint="eastAsia"/>
          <w:color w:val="000000" w:themeColor="text1"/>
        </w:rPr>
        <w:t>2-4</w:t>
      </w:r>
      <w:r w:rsidRPr="005058A9">
        <w:rPr>
          <w:rFonts w:ascii="宋体" w:eastAsia="宋体" w:hAnsi="宋体"/>
          <w:color w:val="000000" w:themeColor="text1"/>
        </w:rPr>
        <w:t xml:space="preserve"> </w:t>
      </w:r>
      <w:r w:rsidRPr="005058A9">
        <w:rPr>
          <w:rFonts w:ascii="宋体" w:eastAsia="宋体" w:hAnsi="宋体" w:hint="eastAsia"/>
          <w:color w:val="000000" w:themeColor="text1"/>
        </w:rPr>
        <w:t>典型的产品生命周期曲线</w:t>
      </w:r>
    </w:p>
    <w:p w14:paraId="78472180" w14:textId="6B8E4D4A" w:rsidR="00DD57C5" w:rsidRPr="00D140CD" w:rsidRDefault="00076025">
      <w:pPr>
        <w:spacing w:line="360" w:lineRule="auto"/>
        <w:outlineLvl w:val="2"/>
        <w:rPr>
          <w:rFonts w:ascii="宋体" w:eastAsia="宋体" w:hAnsi="宋体"/>
          <w:b/>
          <w:color w:val="000000" w:themeColor="text1"/>
        </w:rPr>
      </w:pPr>
      <w:r w:rsidRPr="00D140CD">
        <w:rPr>
          <w:rFonts w:ascii="宋体" w:eastAsia="宋体" w:hAnsi="宋体" w:hint="eastAsia"/>
          <w:b/>
          <w:color w:val="000000" w:themeColor="text1"/>
        </w:rPr>
        <w:t>2.2.2 STP</w:t>
      </w:r>
      <w:r w:rsidR="00D65DC3" w:rsidRPr="00D140CD">
        <w:rPr>
          <w:rFonts w:ascii="宋体" w:eastAsia="宋体" w:hAnsi="宋体" w:hint="eastAsia"/>
          <w:b/>
          <w:color w:val="000000" w:themeColor="text1"/>
        </w:rPr>
        <w:t>理论</w:t>
      </w:r>
    </w:p>
    <w:p w14:paraId="5BDD2016"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美国营销学家温德尔·史密斯在1956年最早提出市场细分的概念，此后，美国营销学家菲利浦·科特勒进一步发展和完善了温德尔·史密斯的理论并最终形成了成熟的STP理论——市场细分、目标市场选择和定位，它是战略营销的核心内容。</w:t>
      </w:r>
    </w:p>
    <w:p w14:paraId="0147FA1D" w14:textId="77777777" w:rsidR="00F5226A" w:rsidRDefault="00A920FA" w:rsidP="00EB5850">
      <w:pPr>
        <w:spacing w:line="360" w:lineRule="auto"/>
        <w:ind w:firstLine="420"/>
        <w:rPr>
          <w:rFonts w:ascii="宋体" w:eastAsia="宋体" w:hAnsi="宋体"/>
          <w:color w:val="000000" w:themeColor="text1"/>
        </w:rPr>
      </w:pPr>
      <w:r w:rsidRPr="00C91B0C">
        <w:rPr>
          <w:rFonts w:ascii="宋体" w:eastAsia="宋体" w:hAnsi="宋体"/>
          <w:color w:val="000000" w:themeColor="text1"/>
        </w:rPr>
        <w:t>STP理论的根本要义在于选择确定目标消费者或客户，或称</w:t>
      </w:r>
      <w:hyperlink r:id="rId17" w:tooltip="市场定位理论" w:history="1">
        <w:r w:rsidRPr="00C91B0C">
          <w:rPr>
            <w:rFonts w:ascii="宋体" w:eastAsia="宋体" w:hAnsi="宋体"/>
            <w:color w:val="000000" w:themeColor="text1"/>
          </w:rPr>
          <w:t>市场定位理论</w:t>
        </w:r>
      </w:hyperlink>
      <w:r w:rsidRPr="00C91B0C">
        <w:rPr>
          <w:rFonts w:ascii="宋体" w:eastAsia="宋体" w:hAnsi="宋体"/>
          <w:color w:val="000000" w:themeColor="text1"/>
        </w:rPr>
        <w:t>。根据STP理论，</w:t>
      </w:r>
      <w:hyperlink r:id="rId18" w:tooltip="市场" w:history="1">
        <w:r w:rsidRPr="00C91B0C">
          <w:rPr>
            <w:rFonts w:ascii="宋体" w:eastAsia="宋体" w:hAnsi="宋体"/>
            <w:color w:val="000000" w:themeColor="text1"/>
          </w:rPr>
          <w:t>市场</w:t>
        </w:r>
      </w:hyperlink>
      <w:r w:rsidRPr="00C91B0C">
        <w:rPr>
          <w:rFonts w:ascii="宋体" w:eastAsia="宋体" w:hAnsi="宋体"/>
          <w:color w:val="000000" w:themeColor="text1"/>
        </w:rPr>
        <w:t>是一个综合体，是多层次、多元化的</w:t>
      </w:r>
      <w:hyperlink r:id="rId19" w:tooltip="消费需求" w:history="1">
        <w:r w:rsidRPr="00C91B0C">
          <w:rPr>
            <w:rFonts w:ascii="宋体" w:eastAsia="宋体" w:hAnsi="宋体"/>
            <w:color w:val="000000" w:themeColor="text1"/>
          </w:rPr>
          <w:t>消费需求</w:t>
        </w:r>
      </w:hyperlink>
      <w:r w:rsidRPr="00C91B0C">
        <w:rPr>
          <w:rFonts w:ascii="宋体" w:eastAsia="宋体" w:hAnsi="宋体"/>
          <w:color w:val="000000" w:themeColor="text1"/>
        </w:rPr>
        <w:t>集合体，任何企业都无法满足所有的需求，企业应该根据不同需求、</w:t>
      </w:r>
      <w:hyperlink r:id="rId20" w:tooltip="购买力" w:history="1">
        <w:r w:rsidRPr="00C91B0C">
          <w:rPr>
            <w:rFonts w:ascii="宋体" w:eastAsia="宋体" w:hAnsi="宋体"/>
            <w:color w:val="000000" w:themeColor="text1"/>
          </w:rPr>
          <w:t>购买力</w:t>
        </w:r>
      </w:hyperlink>
      <w:r w:rsidRPr="00C91B0C">
        <w:rPr>
          <w:rFonts w:ascii="宋体" w:eastAsia="宋体" w:hAnsi="宋体"/>
          <w:color w:val="000000" w:themeColor="text1"/>
        </w:rPr>
        <w:t>等因素把市场分为由相似需求构成的消费群，即若干子市场。这就是</w:t>
      </w:r>
      <w:hyperlink r:id="rId21" w:tooltip="市场细分" w:history="1">
        <w:r w:rsidRPr="00C91B0C">
          <w:rPr>
            <w:rFonts w:ascii="宋体" w:eastAsia="宋体" w:hAnsi="宋体"/>
            <w:color w:val="000000" w:themeColor="text1"/>
          </w:rPr>
          <w:t>市场细分</w:t>
        </w:r>
      </w:hyperlink>
      <w:r w:rsidRPr="00C91B0C">
        <w:rPr>
          <w:rFonts w:ascii="宋体" w:eastAsia="宋体" w:hAnsi="宋体"/>
          <w:color w:val="000000" w:themeColor="text1"/>
        </w:rPr>
        <w:t>。企业可以根据自身战略和产品情况从子市场中选取有一定规模和发展前景，并且符合公司的目标和能力的</w:t>
      </w:r>
      <w:hyperlink r:id="rId22" w:tooltip="细分市场" w:history="1">
        <w:r w:rsidRPr="00C91B0C">
          <w:rPr>
            <w:rFonts w:ascii="宋体" w:eastAsia="宋体" w:hAnsi="宋体"/>
            <w:color w:val="000000" w:themeColor="text1"/>
          </w:rPr>
          <w:t>细分市场</w:t>
        </w:r>
      </w:hyperlink>
      <w:r w:rsidRPr="00C91B0C">
        <w:rPr>
          <w:rFonts w:ascii="宋体" w:eastAsia="宋体" w:hAnsi="宋体"/>
          <w:color w:val="000000" w:themeColor="text1"/>
        </w:rPr>
        <w:t>作为公司的</w:t>
      </w:r>
      <w:hyperlink r:id="rId23" w:tooltip="目标市场" w:history="1">
        <w:r w:rsidRPr="00C91B0C">
          <w:rPr>
            <w:rFonts w:ascii="宋体" w:eastAsia="宋体" w:hAnsi="宋体"/>
            <w:color w:val="000000" w:themeColor="text1"/>
          </w:rPr>
          <w:t>目标市场</w:t>
        </w:r>
      </w:hyperlink>
      <w:r w:rsidRPr="00C91B0C">
        <w:rPr>
          <w:rFonts w:ascii="宋体" w:eastAsia="宋体" w:hAnsi="宋体"/>
          <w:color w:val="000000" w:themeColor="text1"/>
        </w:rPr>
        <w:t>。随后，企业需要将</w:t>
      </w:r>
      <w:hyperlink r:id="rId24" w:tooltip="产品定位" w:history="1">
        <w:r w:rsidRPr="00C91B0C">
          <w:rPr>
            <w:rFonts w:ascii="宋体" w:eastAsia="宋体" w:hAnsi="宋体"/>
            <w:color w:val="000000" w:themeColor="text1"/>
          </w:rPr>
          <w:t>产品定位</w:t>
        </w:r>
      </w:hyperlink>
      <w:r w:rsidRPr="00C91B0C">
        <w:rPr>
          <w:rFonts w:ascii="宋体" w:eastAsia="宋体" w:hAnsi="宋体"/>
          <w:color w:val="000000" w:themeColor="text1"/>
        </w:rPr>
        <w:t>在目标消费者所偏好的位置上，并通过一系列营销活动向目标消费者传达这一定位信息，让他们注意到</w:t>
      </w:r>
      <w:hyperlink r:id="rId25" w:tooltip="品牌" w:history="1">
        <w:r w:rsidRPr="00C91B0C">
          <w:rPr>
            <w:rFonts w:ascii="宋体" w:eastAsia="宋体" w:hAnsi="宋体"/>
            <w:color w:val="000000" w:themeColor="text1"/>
          </w:rPr>
          <w:t>品牌</w:t>
        </w:r>
      </w:hyperlink>
      <w:r w:rsidRPr="00C91B0C">
        <w:rPr>
          <w:rFonts w:ascii="宋体" w:eastAsia="宋体" w:hAnsi="宋体"/>
          <w:color w:val="000000" w:themeColor="text1"/>
        </w:rPr>
        <w:t>，并感知到这就是他们所需要的。</w:t>
      </w:r>
      <w:r w:rsidR="008F0A67" w:rsidRPr="00C91B0C">
        <w:rPr>
          <w:rFonts w:ascii="宋体" w:eastAsia="宋体" w:hAnsi="宋体" w:hint="eastAsia"/>
          <w:color w:val="000000" w:themeColor="text1"/>
        </w:rPr>
        <w:t>STP市场营销战略模型图由以下</w:t>
      </w:r>
      <w:r w:rsidR="008F0A67" w:rsidRPr="00C91B0C">
        <w:rPr>
          <w:rFonts w:ascii="宋体" w:eastAsia="宋体" w:hAnsi="宋体" w:hint="eastAsia"/>
          <w:color w:val="000000" w:themeColor="text1"/>
        </w:rPr>
        <w:lastRenderedPageBreak/>
        <w:t>几个板块组成，见图2-5市场营销战略的关键是进行市场细分，也是</w:t>
      </w:r>
      <w:r w:rsidR="008F0A67" w:rsidRPr="00C91B0C">
        <w:rPr>
          <w:rFonts w:ascii="宋体" w:eastAsia="宋体" w:hAnsi="宋体"/>
          <w:color w:val="000000" w:themeColor="text1"/>
        </w:rPr>
        <w:t>STP</w:t>
      </w:r>
      <w:r w:rsidR="008F0A67" w:rsidRPr="00C91B0C">
        <w:rPr>
          <w:rFonts w:ascii="宋体" w:eastAsia="宋体" w:hAnsi="宋体" w:hint="eastAsia"/>
          <w:color w:val="000000" w:themeColor="text1"/>
        </w:rPr>
        <w:t>战略的首要步骤。</w:t>
      </w:r>
    </w:p>
    <w:p w14:paraId="1340F10A" w14:textId="77777777" w:rsidR="00F5226A" w:rsidRPr="005058A9" w:rsidRDefault="00F5226A" w:rsidP="00F5226A">
      <w:pPr>
        <w:autoSpaceDE w:val="0"/>
        <w:autoSpaceDN w:val="0"/>
        <w:adjustRightInd w:val="0"/>
        <w:jc w:val="center"/>
        <w:rPr>
          <w:rFonts w:ascii="宋体" w:eastAsia="宋体" w:hAnsi="宋体" w:cs="Songti SC"/>
          <w:color w:val="000000" w:themeColor="text1"/>
          <w:sz w:val="25"/>
          <w:szCs w:val="25"/>
        </w:rPr>
      </w:pPr>
      <w:r w:rsidRPr="00854036">
        <w:rPr>
          <w:rFonts w:ascii="宋体" w:eastAsia="宋体" w:hAnsi="宋体" w:cs="Songti SC"/>
          <w:noProof/>
          <w:color w:val="000000" w:themeColor="text1"/>
          <w:sz w:val="25"/>
          <w:szCs w:val="25"/>
        </w:rPr>
        <w:drawing>
          <wp:inline distT="0" distB="0" distL="0" distR="0" wp14:anchorId="68D87B75" wp14:editId="540515B0">
            <wp:extent cx="4507230" cy="34486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508660" cy="3449940"/>
                    </a:xfrm>
                    <a:prstGeom prst="rect">
                      <a:avLst/>
                    </a:prstGeom>
                  </pic:spPr>
                </pic:pic>
              </a:graphicData>
            </a:graphic>
          </wp:inline>
        </w:drawing>
      </w:r>
    </w:p>
    <w:p w14:paraId="00107ABA" w14:textId="621DE723" w:rsidR="00F5226A" w:rsidRPr="00F5226A" w:rsidRDefault="00F5226A" w:rsidP="00F5226A">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2-5</w:t>
      </w:r>
      <w:r w:rsidRPr="005058A9">
        <w:rPr>
          <w:rFonts w:ascii="宋体" w:eastAsia="宋体" w:hAnsi="宋体" w:cs="Songti SC"/>
          <w:color w:val="000000" w:themeColor="text1"/>
        </w:rPr>
        <w:t xml:space="preserve"> STP</w:t>
      </w:r>
      <w:r w:rsidRPr="005058A9">
        <w:rPr>
          <w:rFonts w:ascii="宋体" w:eastAsia="宋体" w:hAnsi="宋体" w:cs="Songti SC" w:hint="eastAsia"/>
          <w:color w:val="000000" w:themeColor="text1"/>
        </w:rPr>
        <w:t>营销战略模型</w:t>
      </w:r>
    </w:p>
    <w:p w14:paraId="47FEB90D" w14:textId="4152EBF3" w:rsidR="008F0A67" w:rsidRPr="006500DE" w:rsidRDefault="008F0A67" w:rsidP="00EB5850">
      <w:pPr>
        <w:spacing w:line="360" w:lineRule="auto"/>
        <w:ind w:firstLine="420"/>
        <w:rPr>
          <w:rFonts w:ascii="宋体" w:eastAsia="宋体" w:hAnsi="宋体"/>
          <w:color w:val="000000" w:themeColor="text1"/>
        </w:rPr>
      </w:pPr>
      <w:r w:rsidRPr="00C91B0C">
        <w:rPr>
          <w:rFonts w:ascii="宋体" w:eastAsia="宋体" w:hAnsi="宋体" w:hint="eastAsia"/>
          <w:color w:val="000000" w:themeColor="text1"/>
        </w:rPr>
        <w:t>另外进行市场细分的一个关键点是细分基础的选择，正确的市场细分变量使得企业能够快速发现潜在市场，发挥企业竞争优势，选择最有利可图的目标市场，进而进行市场定位。</w:t>
      </w:r>
      <w:r w:rsidRPr="00C91B0C">
        <w:rPr>
          <w:rFonts w:ascii="宋体" w:eastAsia="宋体" w:hAnsi="宋体"/>
          <w:color w:val="000000" w:themeColor="text1"/>
        </w:rPr>
        <w:t>Kotler</w:t>
      </w:r>
      <w:r w:rsidRPr="00C91B0C">
        <w:rPr>
          <w:rFonts w:ascii="宋体" w:eastAsia="宋体" w:hAnsi="宋体" w:hint="eastAsia"/>
          <w:color w:val="000000" w:themeColor="text1"/>
        </w:rPr>
        <w:t>（</w:t>
      </w:r>
      <w:r w:rsidRPr="00C91B0C">
        <w:rPr>
          <w:rFonts w:ascii="宋体" w:eastAsia="宋体" w:hAnsi="宋体"/>
          <w:color w:val="000000" w:themeColor="text1"/>
        </w:rPr>
        <w:t>1992</w:t>
      </w:r>
      <w:r w:rsidRPr="00C91B0C">
        <w:rPr>
          <w:rFonts w:ascii="宋体" w:eastAsia="宋体" w:hAnsi="宋体" w:hint="eastAsia"/>
          <w:color w:val="000000" w:themeColor="text1"/>
        </w:rPr>
        <w:t>）将市场细分中的变量选主要择概括为地理、人口统计、心理、行为这四个变量（</w:t>
      </w:r>
      <w:r w:rsidRPr="005058A9">
        <w:rPr>
          <w:rFonts w:ascii="宋体" w:eastAsia="宋体" w:hAnsi="宋体" w:hint="eastAsia"/>
          <w:color w:val="000000" w:themeColor="text1"/>
        </w:rPr>
        <w:t>见表2</w:t>
      </w:r>
      <w:r>
        <w:rPr>
          <w:rFonts w:ascii="宋体" w:eastAsia="宋体" w:hAnsi="宋体" w:hint="eastAsia"/>
          <w:color w:val="000000" w:themeColor="text1"/>
        </w:rPr>
        <w:t>-2</w:t>
      </w:r>
      <w:r w:rsidRPr="005058A9">
        <w:rPr>
          <w:rFonts w:ascii="宋体" w:eastAsia="宋体" w:hAnsi="宋体" w:hint="eastAsia"/>
          <w:color w:val="000000" w:themeColor="text1"/>
        </w:rPr>
        <w:t>）。</w:t>
      </w:r>
    </w:p>
    <w:p w14:paraId="48854A2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3C798C56"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1E098980"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EECA733"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07D7361C"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664376E8" w14:textId="77777777" w:rsidR="008F0A67" w:rsidRDefault="008F0A67" w:rsidP="008F0A67">
      <w:pPr>
        <w:autoSpaceDE w:val="0"/>
        <w:autoSpaceDN w:val="0"/>
        <w:adjustRightInd w:val="0"/>
        <w:rPr>
          <w:rFonts w:ascii="宋体" w:eastAsia="宋体" w:hAnsi="宋体" w:cs="Songti SC"/>
          <w:color w:val="000000" w:themeColor="text1"/>
          <w:sz w:val="32"/>
          <w:szCs w:val="32"/>
        </w:rPr>
      </w:pPr>
    </w:p>
    <w:p w14:paraId="45359EF6" w14:textId="77777777" w:rsidR="008F0A67" w:rsidRPr="00E43CDF" w:rsidRDefault="008F0A67" w:rsidP="008F0A67">
      <w:pPr>
        <w:autoSpaceDE w:val="0"/>
        <w:autoSpaceDN w:val="0"/>
        <w:adjustRightInd w:val="0"/>
        <w:jc w:val="center"/>
        <w:rPr>
          <w:rFonts w:ascii="宋体" w:eastAsia="宋体" w:hAnsi="宋体" w:cs="Songti SC"/>
          <w:color w:val="000000" w:themeColor="text1"/>
        </w:rPr>
      </w:pPr>
      <w:r w:rsidRPr="00E43CDF">
        <w:rPr>
          <w:rFonts w:ascii="宋体" w:eastAsia="宋体" w:hAnsi="宋体" w:cs="Songti SC" w:hint="eastAsia"/>
          <w:color w:val="000000" w:themeColor="text1"/>
        </w:rPr>
        <w:t>表2-2</w:t>
      </w:r>
      <w:r w:rsidRPr="005058A9">
        <w:rPr>
          <w:rFonts w:ascii="宋体" w:eastAsia="宋体" w:hAnsi="宋体" w:cs="Songti SC" w:hint="eastAsia"/>
          <w:color w:val="000000" w:themeColor="text1"/>
        </w:rPr>
        <w:t>市场细分变量</w:t>
      </w:r>
    </w:p>
    <w:p w14:paraId="1269979F" w14:textId="58351F3E" w:rsidR="00A920FA" w:rsidRPr="00AC39BD" w:rsidRDefault="008F0A67" w:rsidP="00AC39BD">
      <w:pPr>
        <w:autoSpaceDE w:val="0"/>
        <w:autoSpaceDN w:val="0"/>
        <w:adjustRightInd w:val="0"/>
        <w:rPr>
          <w:rFonts w:ascii="宋体" w:eastAsia="宋体" w:hAnsi="宋体" w:cs="Songti SC"/>
          <w:color w:val="000000" w:themeColor="text1"/>
          <w:sz w:val="32"/>
          <w:szCs w:val="32"/>
        </w:rPr>
      </w:pPr>
      <w:r w:rsidRPr="00854036">
        <w:rPr>
          <w:rFonts w:ascii="宋体" w:eastAsia="宋体" w:hAnsi="宋体" w:cs="Songti SC"/>
          <w:noProof/>
          <w:color w:val="000000" w:themeColor="text1"/>
          <w:sz w:val="32"/>
          <w:szCs w:val="32"/>
        </w:rPr>
        <w:lastRenderedPageBreak/>
        <w:drawing>
          <wp:inline distT="0" distB="0" distL="0" distR="0" wp14:anchorId="2B764F97" wp14:editId="74D82932">
            <wp:extent cx="5270500" cy="1955165"/>
            <wp:effectExtent l="0" t="0" r="1270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0500" cy="1955165"/>
                    </a:xfrm>
                    <a:prstGeom prst="rect">
                      <a:avLst/>
                    </a:prstGeom>
                  </pic:spPr>
                </pic:pic>
              </a:graphicData>
            </a:graphic>
          </wp:inline>
        </w:drawing>
      </w:r>
    </w:p>
    <w:p w14:paraId="72CE02B5" w14:textId="0B1B1090" w:rsidR="008D3C3F" w:rsidRPr="00367280" w:rsidRDefault="006A5EA9" w:rsidP="006A5EA9">
      <w:pPr>
        <w:spacing w:line="360" w:lineRule="auto"/>
        <w:ind w:firstLine="420"/>
        <w:rPr>
          <w:rFonts w:ascii="宋体" w:eastAsia="宋体" w:hAnsi="宋体"/>
          <w:color w:val="000000" w:themeColor="text1"/>
        </w:rPr>
      </w:pPr>
      <w:r w:rsidRPr="00367280">
        <w:rPr>
          <w:rFonts w:ascii="宋体" w:eastAsia="宋体" w:hAnsi="宋体"/>
          <w:color w:val="000000" w:themeColor="text1"/>
        </w:rPr>
        <w:t>对于生产企业来说，企业的资源、人力、物力、资金都是有限的，如何运用最少公司资源，争取最大的经济效益，这就需要运用</w:t>
      </w:r>
      <w:r w:rsidRPr="00367280">
        <w:rPr>
          <w:rFonts w:ascii="宋体" w:eastAsia="宋体" w:hAnsi="宋体" w:hint="eastAsia"/>
          <w:color w:val="000000" w:themeColor="text1"/>
        </w:rPr>
        <w:t>STP</w:t>
      </w:r>
      <w:r w:rsidRPr="00367280">
        <w:rPr>
          <w:rFonts w:ascii="宋体" w:eastAsia="宋体" w:hAnsi="宋体"/>
          <w:color w:val="000000" w:themeColor="text1"/>
        </w:rPr>
        <w:t>理论指导公司将市场</w:t>
      </w:r>
      <w:r w:rsidRPr="00367280">
        <w:rPr>
          <w:rFonts w:ascii="宋体" w:eastAsia="宋体" w:hAnsi="宋体" w:hint="eastAsia"/>
          <w:color w:val="000000" w:themeColor="text1"/>
        </w:rPr>
        <w:t>进行</w:t>
      </w:r>
      <w:r w:rsidRPr="00367280">
        <w:rPr>
          <w:rFonts w:ascii="宋体" w:eastAsia="宋体" w:hAnsi="宋体"/>
          <w:color w:val="000000" w:themeColor="text1"/>
        </w:rPr>
        <w:t>细分，从细分市场中选出目标市场，最后把产品或服务定位在目标市场中的确定位置上。</w:t>
      </w:r>
      <w:hyperlink r:id="rId28" w:tooltip="市场细分" w:history="1">
        <w:r w:rsidR="00A920FA" w:rsidRPr="00367280">
          <w:rPr>
            <w:rFonts w:ascii="宋体" w:eastAsia="宋体" w:hAnsi="宋体"/>
            <w:color w:val="000000" w:themeColor="text1"/>
          </w:rPr>
          <w:t>市场细分</w:t>
        </w:r>
      </w:hyperlink>
      <w:r w:rsidR="00A920FA" w:rsidRPr="00367280">
        <w:rPr>
          <w:rFonts w:ascii="宋体" w:eastAsia="宋体" w:hAnsi="宋体"/>
          <w:color w:val="000000" w:themeColor="text1"/>
        </w:rPr>
        <w:t>是指根据</w:t>
      </w:r>
      <w:hyperlink r:id="rId29" w:tooltip="顾客需求" w:history="1">
        <w:r w:rsidR="00A920FA" w:rsidRPr="00367280">
          <w:rPr>
            <w:rFonts w:ascii="宋体" w:eastAsia="宋体" w:hAnsi="宋体"/>
            <w:color w:val="000000" w:themeColor="text1"/>
          </w:rPr>
          <w:t>顾客需求</w:t>
        </w:r>
      </w:hyperlink>
      <w:r w:rsidR="00A920FA" w:rsidRPr="00367280">
        <w:rPr>
          <w:rFonts w:ascii="宋体" w:eastAsia="宋体" w:hAnsi="宋体"/>
          <w:color w:val="000000" w:themeColor="text1"/>
        </w:rPr>
        <w:t>上的差异把某个产品或服务的市场逐一细分的过程。</w:t>
      </w:r>
      <w:hyperlink r:id="rId30" w:tooltip="目标市场" w:history="1">
        <w:r w:rsidR="00A920FA" w:rsidRPr="00367280">
          <w:rPr>
            <w:rFonts w:ascii="宋体" w:eastAsia="宋体" w:hAnsi="宋体"/>
            <w:color w:val="000000" w:themeColor="text1"/>
          </w:rPr>
          <w:t>目标市场</w:t>
        </w:r>
      </w:hyperlink>
      <w:r w:rsidR="00A920FA" w:rsidRPr="00367280">
        <w:rPr>
          <w:rFonts w:ascii="宋体" w:eastAsia="宋体" w:hAnsi="宋体"/>
          <w:color w:val="000000" w:themeColor="text1"/>
        </w:rPr>
        <w:t>是指企业从细分后的市场中选择出来的决定进入的</w:t>
      </w:r>
      <w:hyperlink r:id="rId31" w:tooltip="细分市场" w:history="1">
        <w:r w:rsidR="00A920FA" w:rsidRPr="00367280">
          <w:rPr>
            <w:rFonts w:ascii="宋体" w:eastAsia="宋体" w:hAnsi="宋体"/>
            <w:color w:val="000000" w:themeColor="text1"/>
          </w:rPr>
          <w:t>细分市场</w:t>
        </w:r>
      </w:hyperlink>
      <w:r w:rsidR="00A920FA" w:rsidRPr="00367280">
        <w:rPr>
          <w:rFonts w:ascii="宋体" w:eastAsia="宋体" w:hAnsi="宋体"/>
          <w:color w:val="000000" w:themeColor="text1"/>
        </w:rPr>
        <w:t>，也是对企业最有利的市场组成部分。而</w:t>
      </w:r>
      <w:hyperlink r:id="rId32" w:tooltip="市场定位" w:history="1">
        <w:r w:rsidR="00A920FA" w:rsidRPr="00367280">
          <w:rPr>
            <w:rFonts w:ascii="宋体" w:eastAsia="宋体" w:hAnsi="宋体"/>
            <w:color w:val="000000" w:themeColor="text1"/>
          </w:rPr>
          <w:t>市场定位</w:t>
        </w:r>
      </w:hyperlink>
      <w:r w:rsidR="00A920FA" w:rsidRPr="00367280">
        <w:rPr>
          <w:rFonts w:ascii="宋体" w:eastAsia="宋体" w:hAnsi="宋体"/>
          <w:color w:val="000000" w:themeColor="text1"/>
        </w:rPr>
        <w:t>就是在营销过程中把其产品或服务确定在</w:t>
      </w:r>
      <w:hyperlink r:id="rId33" w:tooltip="目标市场" w:history="1">
        <w:r w:rsidR="00A920FA" w:rsidRPr="00367280">
          <w:rPr>
            <w:rFonts w:ascii="宋体" w:eastAsia="宋体" w:hAnsi="宋体"/>
            <w:color w:val="000000" w:themeColor="text1"/>
          </w:rPr>
          <w:t>目标市场</w:t>
        </w:r>
      </w:hyperlink>
      <w:r w:rsidR="00A920FA" w:rsidRPr="00367280">
        <w:rPr>
          <w:rFonts w:ascii="宋体" w:eastAsia="宋体" w:hAnsi="宋体"/>
          <w:color w:val="000000" w:themeColor="text1"/>
        </w:rPr>
        <w:t>中的一定位置上，即确定自己产品或服务在目标市场上的</w:t>
      </w:r>
      <w:hyperlink r:id="rId34" w:tooltip="竞争地位" w:history="1">
        <w:r w:rsidR="00A920FA" w:rsidRPr="00367280">
          <w:rPr>
            <w:rFonts w:ascii="宋体" w:eastAsia="宋体" w:hAnsi="宋体"/>
            <w:color w:val="000000" w:themeColor="text1"/>
          </w:rPr>
          <w:t>竞争地位</w:t>
        </w:r>
      </w:hyperlink>
      <w:r w:rsidR="00A920FA" w:rsidRPr="00367280">
        <w:rPr>
          <w:rFonts w:ascii="宋体" w:eastAsia="宋体" w:hAnsi="宋体"/>
          <w:color w:val="000000" w:themeColor="text1"/>
        </w:rPr>
        <w:t>，也叫“</w:t>
      </w:r>
      <w:hyperlink r:id="rId35" w:tooltip="竞争性定位" w:history="1">
        <w:r w:rsidR="00A920FA" w:rsidRPr="00367280">
          <w:rPr>
            <w:rFonts w:ascii="宋体" w:eastAsia="宋体" w:hAnsi="宋体"/>
            <w:color w:val="000000" w:themeColor="text1"/>
          </w:rPr>
          <w:t>竞争性定位</w:t>
        </w:r>
      </w:hyperlink>
      <w:r w:rsidR="00A920FA" w:rsidRPr="00367280">
        <w:rPr>
          <w:rFonts w:ascii="宋体" w:eastAsia="宋体" w:hAnsi="宋体"/>
          <w:color w:val="000000" w:themeColor="text1"/>
        </w:rPr>
        <w:t>”。</w:t>
      </w:r>
      <w:r w:rsidR="00A06284" w:rsidRPr="00367280">
        <w:rPr>
          <w:rFonts w:ascii="宋体" w:eastAsia="宋体" w:hAnsi="宋体" w:hint="eastAsia"/>
          <w:color w:val="000000" w:themeColor="text1"/>
        </w:rPr>
        <w:t>因此企业希望自己的产品或服务投放在目标市场上获得竞争地位，就该在产品规划一开始便充分应用STP理论，对明确产品的目标市场，并明确产品在目标市场的定位，从产品规划源头保证了产品规划与目标市场的需求匹配性以及相比竞争对手的竞争优势定位。</w:t>
      </w:r>
    </w:p>
    <w:p w14:paraId="0F43AC4E"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2.2.3 波士顿矩阵</w:t>
      </w:r>
    </w:p>
    <w:p w14:paraId="3235D5FF" w14:textId="7C6D823D"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color w:val="000000" w:themeColor="text1"/>
        </w:rPr>
        <w:t>波士顿矩阵是由美国大型商业咨询公司—波士顿咨询集团( Boston Consulting Group)首创的一种规划企业产品组合的方法，其核心是要解决如何使企业的产品品种及其结构适合市场需求的变化，将企业有限的资源有效地分配 到合理的产品结构中去，以保证企业收益的问题。波士顿矩阵认为一般决定产品</w:t>
      </w:r>
      <w:r w:rsidRPr="005058A9">
        <w:rPr>
          <w:rFonts w:ascii="宋体" w:eastAsia="宋体" w:hAnsi="宋体"/>
          <w:color w:val="000000" w:themeColor="text1"/>
        </w:rPr>
        <w:lastRenderedPageBreak/>
        <w:t>结构的基本因素有两个:即市场</w:t>
      </w:r>
      <w:r w:rsidR="00CB2DE2">
        <w:rPr>
          <w:rFonts w:ascii="宋体" w:eastAsia="宋体" w:hAnsi="宋体" w:hint="eastAsia"/>
          <w:color w:val="000000" w:themeColor="text1"/>
        </w:rPr>
        <w:t>吸引力</w:t>
      </w:r>
      <w:r w:rsidRPr="005058A9">
        <w:rPr>
          <w:rFonts w:ascii="宋体" w:eastAsia="宋体" w:hAnsi="宋体"/>
          <w:color w:val="000000" w:themeColor="text1"/>
        </w:rPr>
        <w:t>与企业实力。市场</w:t>
      </w:r>
      <w:r w:rsidR="00CB2DE2">
        <w:rPr>
          <w:rFonts w:ascii="宋体" w:eastAsia="宋体" w:hAnsi="宋体" w:hint="eastAsia"/>
          <w:color w:val="000000" w:themeColor="text1"/>
        </w:rPr>
        <w:t>吸</w:t>
      </w:r>
      <w:r w:rsidRPr="005058A9">
        <w:rPr>
          <w:rFonts w:ascii="宋体" w:eastAsia="宋体" w:hAnsi="宋体"/>
          <w:color w:val="000000" w:themeColor="text1"/>
        </w:rPr>
        <w:t>引力包括企业销售量(额)增长率、目标市场容量、竞争对手强弱及利润高低等，其中最主要的是反映市场引力的综合指标</w:t>
      </w:r>
      <w:r w:rsidRPr="005058A9">
        <w:rPr>
          <w:rFonts w:ascii="宋体" w:eastAsia="宋体" w:hAnsi="宋体" w:hint="eastAsia"/>
          <w:color w:val="000000" w:themeColor="text1"/>
        </w:rPr>
        <w:t>—</w:t>
      </w:r>
      <w:r w:rsidRPr="005058A9">
        <w:rPr>
          <w:rFonts w:ascii="宋体" w:eastAsia="宋体" w:hAnsi="宋体"/>
          <w:color w:val="000000" w:themeColor="text1"/>
        </w:rPr>
        <w:t>销售增长率，这是决定企业产品结构是否合理的外在因素。企业实力包括相对市场占有率</w:t>
      </w:r>
      <w:r w:rsidRPr="005058A9">
        <w:rPr>
          <w:rFonts w:ascii="宋体" w:eastAsia="宋体" w:hAnsi="宋体" w:hint="eastAsia"/>
          <w:color w:val="000000" w:themeColor="text1"/>
        </w:rPr>
        <w:t>，</w:t>
      </w:r>
      <w:r w:rsidRPr="005058A9">
        <w:rPr>
          <w:rFonts w:ascii="宋体" w:eastAsia="宋体" w:hAnsi="宋体"/>
          <w:color w:val="000000" w:themeColor="text1"/>
        </w:rPr>
        <w:t>技术、设备、资金利用能力等，其中相对市场占有率是决定企业产品结构的内在要素，它直接显示出企业竞争实力。通过以上两个因素相互作用，会出现四种不同性质的产品类型，形成不同的产品发展前景:( 1) 销售增长率和相对市场占有率“双高”的产品群(明星类产品);(2)销售增长率和相对市场占有率“双低”的产品群(瘦狗类产品);</w:t>
      </w:r>
      <w:r w:rsidRPr="005058A9">
        <w:rPr>
          <w:rFonts w:ascii="宋体" w:eastAsia="宋体" w:hAnsi="宋体" w:hint="eastAsia"/>
          <w:color w:val="000000" w:themeColor="text1"/>
        </w:rPr>
        <w:t>（3）增长率高、相对</w:t>
      </w:r>
      <w:r w:rsidRPr="005058A9">
        <w:rPr>
          <w:rFonts w:ascii="宋体" w:eastAsia="宋体" w:hAnsi="宋体"/>
          <w:color w:val="000000" w:themeColor="text1"/>
        </w:rPr>
        <w:t>市场占有率低的产品群(问号类产品); (4)销售增长率低、相对市场占有率高的产品群(金牛类产品)。将企业所有产品从销售增长率和相对市场占有率角度进行再组合。</w:t>
      </w:r>
      <w:r w:rsidR="00741A67">
        <w:rPr>
          <w:rFonts w:ascii="宋体" w:eastAsia="宋体" w:hAnsi="宋体" w:hint="eastAsia"/>
          <w:color w:val="000000" w:themeColor="text1"/>
        </w:rPr>
        <w:t>如图2-6</w:t>
      </w:r>
      <w:proofErr w:type="gramStart"/>
      <w:r w:rsidRPr="005058A9">
        <w:rPr>
          <w:rFonts w:ascii="宋体" w:eastAsia="宋体" w:hAnsi="宋体"/>
          <w:color w:val="000000" w:themeColor="text1"/>
        </w:rPr>
        <w:t>在坐</w:t>
      </w:r>
      <w:proofErr w:type="gramEnd"/>
      <w:r w:rsidRPr="005058A9">
        <w:rPr>
          <w:rFonts w:ascii="宋体" w:eastAsia="宋体" w:hAnsi="宋体"/>
          <w:color w:val="000000" w:themeColor="text1"/>
        </w:rPr>
        <w:t>标图上，以纵轴表示企业销售增长率，横轴表示相对市场占有率，各以10%和1.0作为区分高、低的中点，将坐标图划分为四个象限， 依次为“问号(?)”</w:t>
      </w:r>
      <w:r w:rsidRPr="005058A9">
        <w:rPr>
          <w:rFonts w:ascii="宋体" w:eastAsia="宋体" w:hAnsi="宋体" w:hint="eastAsia"/>
          <w:color w:val="000000" w:themeColor="text1"/>
        </w:rPr>
        <w:t>、</w:t>
      </w:r>
      <w:r w:rsidRPr="005058A9">
        <w:rPr>
          <w:rFonts w:ascii="宋体" w:eastAsia="宋体" w:hAnsi="宋体"/>
          <w:color w:val="000000" w:themeColor="text1"/>
        </w:rPr>
        <w:t>“明星( 食 )”、 “金牛(¥)”、“瘦狗( x)。在使用中，企业可将产品按各自的销售增长率和相对市场占有率归入不同象限，使企业现有产品组合一目了然，同时便于对处于不同象限的产品做出不同的发展决策。其目的在于通过产品所处不同象限的划分，使企业采取不同决策，以保证其不断地淘汰无发展前景的产品，保持“问号”“明星”、“金牛”产 品的合理组合，实现产品及资源分配结构的良性循环。波士顿矩阵是一种分析和规划企业产品组合的重要而有效的方法。通过波士顿分析,在市场和产品细分的基础上,有针对性的对不同产品采取不同的发展策略,从而使企业资源配置达到最优,使企业持续健康良性发展。</w:t>
      </w:r>
    </w:p>
    <w:p w14:paraId="6AE3371C" w14:textId="77777777" w:rsidR="00C76488" w:rsidRPr="005058A9" w:rsidRDefault="00C76488" w:rsidP="00C76488">
      <w:pPr>
        <w:spacing w:line="360" w:lineRule="auto"/>
        <w:ind w:firstLine="420"/>
        <w:rPr>
          <w:rFonts w:ascii="宋体" w:eastAsia="宋体" w:hAnsi="宋体"/>
          <w:color w:val="000000" w:themeColor="text1"/>
        </w:rPr>
      </w:pPr>
      <w:r w:rsidRPr="00854036">
        <w:rPr>
          <w:rFonts w:ascii="宋体" w:eastAsia="宋体" w:hAnsi="宋体"/>
          <w:noProof/>
          <w:color w:val="000000" w:themeColor="text1"/>
        </w:rPr>
        <w:lastRenderedPageBreak/>
        <w:drawing>
          <wp:inline distT="0" distB="0" distL="0" distR="0" wp14:anchorId="30D36420" wp14:editId="38B4F425">
            <wp:extent cx="5270500" cy="3317875"/>
            <wp:effectExtent l="0" t="0" r="1270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5270500" cy="3317875"/>
                    </a:xfrm>
                    <a:prstGeom prst="rect">
                      <a:avLst/>
                    </a:prstGeom>
                  </pic:spPr>
                </pic:pic>
              </a:graphicData>
            </a:graphic>
          </wp:inline>
        </w:drawing>
      </w:r>
    </w:p>
    <w:p w14:paraId="10924947" w14:textId="1EC98502" w:rsidR="00C76488" w:rsidRPr="00C76488" w:rsidRDefault="00C76488" w:rsidP="00854036">
      <w:pPr>
        <w:spacing w:line="360" w:lineRule="auto"/>
        <w:ind w:firstLine="420"/>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2-6</w:t>
      </w:r>
      <w:r w:rsidRPr="005058A9">
        <w:rPr>
          <w:rFonts w:ascii="宋体" w:eastAsia="宋体" w:hAnsi="宋体" w:hint="eastAsia"/>
          <w:color w:val="000000" w:themeColor="text1"/>
        </w:rPr>
        <w:t xml:space="preserve"> 波士顿四象限的划分和四类产品</w:t>
      </w:r>
    </w:p>
    <w:p w14:paraId="565F712D" w14:textId="236D9E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如果企业经营多种产品，可以根据不同产品所对应的不同界面划分数量标准，对各种产品分别进行归类:或是“瘦狗类”，或是“问题类”，或是 “明星类”，或是“金牛类”，然后对这四类产品按类别制定不同策略。</w:t>
      </w:r>
      <w:r w:rsidR="00247620">
        <w:rPr>
          <w:rFonts w:ascii="宋体" w:eastAsia="宋体" w:hAnsi="宋体" w:hint="eastAsia"/>
          <w:color w:val="000000" w:themeColor="text1"/>
        </w:rPr>
        <w:t>另外需要指出</w:t>
      </w:r>
      <w:r w:rsidRPr="005058A9">
        <w:rPr>
          <w:rFonts w:ascii="宋体" w:eastAsia="宋体" w:hAnsi="宋体"/>
          <w:color w:val="000000" w:themeColor="text1"/>
        </w:rPr>
        <w:t>的是制定产品策略</w:t>
      </w:r>
      <w:r w:rsidRPr="005058A9">
        <w:rPr>
          <w:rFonts w:ascii="宋体" w:eastAsia="宋体" w:hAnsi="宋体" w:hint="eastAsia"/>
          <w:color w:val="000000" w:themeColor="text1"/>
        </w:rPr>
        <w:t>，</w:t>
      </w:r>
      <w:r w:rsidRPr="005058A9">
        <w:rPr>
          <w:rFonts w:ascii="宋体" w:eastAsia="宋体" w:hAnsi="宋体"/>
          <w:color w:val="000000" w:themeColor="text1"/>
        </w:rPr>
        <w:t>不仅仅要考虑产品类别，还必须考虑其他众多因素，如产品销量的变化趋势，企业的资源和能力，产品的盈利和风险等。波士顿法只是一种根据两个因素进行静态分析的方法，本身存在许多缺陷。如“瘦狗类”产品，如果不考虑其销量变化方向就简单地放弃，可能会把进入导入期的产品舍弃掉;“明星类”</w:t>
      </w:r>
      <w:r w:rsidR="00A328DA">
        <w:rPr>
          <w:rFonts w:ascii="宋体" w:eastAsia="宋体" w:hAnsi="宋体"/>
          <w:color w:val="000000" w:themeColor="text1"/>
        </w:rPr>
        <w:t>产品虽处在高占有率和高销量增长率状态，但风险也许相当大。所以</w:t>
      </w:r>
      <w:r w:rsidRPr="005058A9">
        <w:rPr>
          <w:rFonts w:ascii="宋体" w:eastAsia="宋体" w:hAnsi="宋体"/>
          <w:color w:val="000000" w:themeColor="text1"/>
        </w:rPr>
        <w:t>不能简单地根据产品分类的类别公式化地制定所谓的产品策略。波士顿法不仅可以用来评价某种产品，而且还可以用来进一步优化产品组合，但评价产品和优化产品组合必须注重动态原则、系统原则、企业资源与经营业务匹配原则、产品盈利与风险匹配原则，这样才能确保产品组合的真正优化。</w:t>
      </w:r>
    </w:p>
    <w:p w14:paraId="70781019" w14:textId="0EC86C53" w:rsidR="00DD57C5" w:rsidRPr="005058A9" w:rsidRDefault="00076025" w:rsidP="00854036">
      <w:pPr>
        <w:spacing w:line="360" w:lineRule="auto"/>
        <w:rPr>
          <w:rFonts w:ascii="宋体" w:eastAsia="宋体" w:hAnsi="宋体"/>
          <w:color w:val="000000" w:themeColor="text1"/>
        </w:rPr>
      </w:pPr>
      <w:r w:rsidRPr="005058A9">
        <w:rPr>
          <w:rFonts w:ascii="宋体" w:eastAsia="宋体" w:hAnsi="宋体"/>
          <w:color w:val="000000" w:themeColor="text1"/>
        </w:rPr>
        <w:lastRenderedPageBreak/>
        <w:t>[1]黄文馨.波士顿法的理论探讨[J].中国流通经济,2005(03):</w:t>
      </w:r>
      <w:proofErr w:type="gramStart"/>
      <w:r w:rsidRPr="005058A9">
        <w:rPr>
          <w:rFonts w:ascii="宋体" w:eastAsia="宋体" w:hAnsi="宋体"/>
          <w:color w:val="000000" w:themeColor="text1"/>
        </w:rPr>
        <w:t>36-39.</w:t>
      </w:r>
      <w:proofErr w:type="gramEnd"/>
    </w:p>
    <w:p w14:paraId="3975DF27" w14:textId="52449FA8" w:rsidR="00C22BB2" w:rsidRPr="00D65DC3" w:rsidRDefault="008D7344" w:rsidP="00C22BB2">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2.2.4</w:t>
      </w:r>
      <w:r w:rsidR="00C22BB2" w:rsidRPr="00D65DC3">
        <w:rPr>
          <w:rFonts w:ascii="宋体" w:eastAsia="宋体" w:hAnsi="宋体" w:hint="eastAsia"/>
          <w:b/>
          <w:color w:val="000000" w:themeColor="text1"/>
        </w:rPr>
        <w:t xml:space="preserve"> </w:t>
      </w:r>
      <w:r w:rsidR="008E36A7" w:rsidRPr="00D65DC3">
        <w:rPr>
          <w:rFonts w:ascii="宋体" w:eastAsia="宋体" w:hAnsi="宋体" w:hint="eastAsia"/>
          <w:b/>
          <w:color w:val="000000" w:themeColor="text1"/>
        </w:rPr>
        <w:t>安索夫</w:t>
      </w:r>
      <w:r w:rsidR="00C22BB2" w:rsidRPr="00D65DC3">
        <w:rPr>
          <w:rFonts w:ascii="宋体" w:eastAsia="宋体" w:hAnsi="宋体" w:hint="eastAsia"/>
          <w:b/>
          <w:color w:val="000000" w:themeColor="text1"/>
        </w:rPr>
        <w:t>矩阵</w:t>
      </w:r>
    </w:p>
    <w:p w14:paraId="1B0A3CD8" w14:textId="158F398A" w:rsidR="0053720D" w:rsidRPr="005058A9" w:rsidRDefault="002E6FC2"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3720D" w:rsidRPr="005058A9">
        <w:rPr>
          <w:rFonts w:ascii="宋体" w:eastAsia="宋体" w:hAnsi="宋体"/>
          <w:color w:val="000000" w:themeColor="text1"/>
        </w:rPr>
        <w:t>策略管理之父安索夫博士于1957年提出安索夫矩阵。以产品和市场作为两大基本面向，区别出四种产品/市场组合和相对应的营销策略，是应用最广泛的营销分析工具之一。</w:t>
      </w:r>
      <w:r w:rsidR="0001028A">
        <w:rPr>
          <w:rFonts w:ascii="宋体" w:eastAsia="宋体" w:hAnsi="宋体" w:hint="eastAsia"/>
          <w:color w:val="000000" w:themeColor="text1"/>
        </w:rPr>
        <w:t>如图2-7，</w:t>
      </w:r>
      <w:r w:rsidR="0053720D" w:rsidRPr="005058A9">
        <w:rPr>
          <w:rFonts w:ascii="宋体" w:eastAsia="宋体" w:hAnsi="宋体"/>
          <w:color w:val="000000" w:themeColor="text1"/>
        </w:rPr>
        <w:t>安索夫矩阵是以2 X 2的矩阵代表企业企图使收入或获利成长的四种选择，其主要的逻辑是企业可以选择四种不同的成长性策略来达成增加收入的目标。</w:t>
      </w:r>
    </w:p>
    <w:p w14:paraId="72CCF98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5058A9">
        <w:rPr>
          <w:rFonts w:ascii="宋体" w:eastAsia="宋体" w:hAnsi="宋体"/>
          <w:noProof/>
          <w:color w:val="000000" w:themeColor="text1"/>
        </w:rPr>
        <w:drawing>
          <wp:inline distT="0" distB="0" distL="0" distR="0" wp14:anchorId="2F9129D9" wp14:editId="6EFF3F79">
            <wp:extent cx="3556985" cy="249179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1905" cy="2495238"/>
                    </a:xfrm>
                    <a:prstGeom prst="rect">
                      <a:avLst/>
                    </a:prstGeom>
                  </pic:spPr>
                </pic:pic>
              </a:graphicData>
            </a:graphic>
          </wp:inline>
        </w:drawing>
      </w:r>
    </w:p>
    <w:p w14:paraId="3C8D2EFF" w14:textId="2C203FC2" w:rsidR="0053720D" w:rsidRPr="0001028A" w:rsidRDefault="0001028A" w:rsidP="00877E57">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图</w:t>
      </w:r>
      <w:r>
        <w:rPr>
          <w:rFonts w:ascii="宋体" w:eastAsia="宋体" w:hAnsi="宋体" w:hint="eastAsia"/>
          <w:color w:val="000000" w:themeColor="text1"/>
        </w:rPr>
        <w:t>2-7</w:t>
      </w:r>
      <w:r w:rsidRPr="005058A9">
        <w:rPr>
          <w:rFonts w:ascii="宋体" w:eastAsia="宋体" w:hAnsi="宋体" w:hint="eastAsia"/>
          <w:color w:val="000000" w:themeColor="text1"/>
        </w:rPr>
        <w:t xml:space="preserve"> </w:t>
      </w:r>
      <w:r w:rsidR="00C16F8D">
        <w:rPr>
          <w:rFonts w:ascii="宋体" w:eastAsia="宋体" w:hAnsi="宋体" w:hint="eastAsia"/>
          <w:color w:val="000000" w:themeColor="text1"/>
        </w:rPr>
        <w:t>安索夫矩阵划分的市场策略</w:t>
      </w:r>
    </w:p>
    <w:p w14:paraId="0F50B1CD"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安索夫认为</w:t>
      </w:r>
      <w:r w:rsidRPr="005058A9">
        <w:rPr>
          <w:rFonts w:ascii="宋体" w:eastAsia="宋体" w:hAnsi="宋体"/>
          <w:color w:val="000000" w:themeColor="text1"/>
        </w:rPr>
        <w:t>企业经营战略由四个要素构成：产品与市场领域、成长方向、竞争优势和</w:t>
      </w:r>
      <w:r w:rsidRPr="005058A9">
        <w:rPr>
          <w:rFonts w:ascii="宋体" w:eastAsia="宋体" w:hAnsi="宋体" w:hint="eastAsia"/>
          <w:color w:val="000000" w:themeColor="text1"/>
        </w:rPr>
        <w:t>协同</w:t>
      </w:r>
      <w:r w:rsidRPr="005058A9">
        <w:rPr>
          <w:rFonts w:ascii="宋体" w:eastAsia="宋体" w:hAnsi="宋体"/>
          <w:color w:val="000000" w:themeColor="text1"/>
        </w:rPr>
        <w:t>作用。</w:t>
      </w:r>
    </w:p>
    <w:p w14:paraId="25C1ABB0"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(l)要确定企业定位，即产品定位和市场定位，企业在哪个行业经营，生产该行业何种产品，为</w:t>
      </w:r>
      <w:proofErr w:type="gramStart"/>
      <w:r w:rsidRPr="005058A9">
        <w:rPr>
          <w:rFonts w:ascii="宋体" w:eastAsia="宋体" w:hAnsi="宋体"/>
          <w:color w:val="000000" w:themeColor="text1"/>
        </w:rPr>
        <w:t>哪个或</w:t>
      </w:r>
      <w:proofErr w:type="gramEnd"/>
      <w:r w:rsidRPr="005058A9">
        <w:rPr>
          <w:rFonts w:ascii="宋体" w:eastAsia="宋体" w:hAnsi="宋体"/>
          <w:color w:val="000000" w:themeColor="text1"/>
        </w:rPr>
        <w:t>哪些市场领域服务，这</w:t>
      </w:r>
      <w:proofErr w:type="gramStart"/>
      <w:r w:rsidRPr="005058A9">
        <w:rPr>
          <w:rFonts w:ascii="宋体" w:eastAsia="宋体" w:hAnsi="宋体"/>
          <w:color w:val="000000" w:themeColor="text1"/>
        </w:rPr>
        <w:t>就是安索夫</w:t>
      </w:r>
      <w:proofErr w:type="gramEnd"/>
      <w:r w:rsidRPr="005058A9">
        <w:rPr>
          <w:rFonts w:ascii="宋体" w:eastAsia="宋体" w:hAnsi="宋体"/>
          <w:color w:val="000000" w:themeColor="text1"/>
        </w:rPr>
        <w:t>的产品与市场组合定位理论，简称企业定位理论。</w:t>
      </w:r>
    </w:p>
    <w:p w14:paraId="11E44AD8"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(2)确定企业的成长方向，即在企业已选定的产品和市场领域中，企业经营活动朝着什么方向发展。安索夫认为根据现有产品与市场领域和企业未来要发展</w:t>
      </w:r>
      <w:r w:rsidRPr="005058A9">
        <w:rPr>
          <w:rFonts w:ascii="宋体" w:eastAsia="宋体" w:hAnsi="宋体"/>
          <w:color w:val="000000" w:themeColor="text1"/>
        </w:rPr>
        <w:lastRenderedPageBreak/>
        <w:t>的新产品与新市场领域的组合，提出了四个可供选择的方向，即实施四种不同的经营战略，这就是市场渗透战略、市场开拓战略、产品开发战略、多角化经营战略。</w:t>
      </w:r>
    </w:p>
    <w:p w14:paraId="7E17F404" w14:textId="77777777" w:rsidR="0053720D" w:rsidRPr="005058A9" w:rsidRDefault="0053720D" w:rsidP="0053720D">
      <w:pPr>
        <w:spacing w:line="360" w:lineRule="auto"/>
        <w:ind w:firstLine="420"/>
        <w:rPr>
          <w:rFonts w:ascii="宋体" w:eastAsia="宋体" w:hAnsi="宋体"/>
          <w:color w:val="000000" w:themeColor="text1"/>
        </w:rPr>
      </w:pPr>
      <w:r w:rsidRPr="005058A9">
        <w:rPr>
          <w:rFonts w:ascii="宋体" w:eastAsia="宋体" w:hAnsi="宋体"/>
          <w:color w:val="000000" w:themeColor="text1"/>
        </w:rPr>
        <w:t>(3)企业制定和选择经营战略时必须考虑企业有</w:t>
      </w:r>
      <w:proofErr w:type="gramStart"/>
      <w:r w:rsidRPr="005058A9">
        <w:rPr>
          <w:rFonts w:ascii="宋体" w:eastAsia="宋体" w:hAnsi="宋体"/>
          <w:color w:val="000000" w:themeColor="text1"/>
        </w:rPr>
        <w:t>何竞争</w:t>
      </w:r>
      <w:proofErr w:type="gramEnd"/>
      <w:r w:rsidRPr="005058A9">
        <w:rPr>
          <w:rFonts w:ascii="宋体" w:eastAsia="宋体" w:hAnsi="宋体"/>
          <w:color w:val="000000" w:themeColor="text1"/>
        </w:rPr>
        <w:t>优势，各个产品和市场领域之间有无协同作用，应根据企业的竞争优势和各领域之间的协同效应</w:t>
      </w:r>
      <w:proofErr w:type="gramStart"/>
      <w:r w:rsidRPr="005058A9">
        <w:rPr>
          <w:rFonts w:ascii="宋体" w:eastAsia="宋体" w:hAnsi="宋体"/>
          <w:color w:val="000000" w:themeColor="text1"/>
        </w:rPr>
        <w:t>作出</w:t>
      </w:r>
      <w:proofErr w:type="gramEnd"/>
      <w:r w:rsidRPr="005058A9">
        <w:rPr>
          <w:rFonts w:ascii="宋体" w:eastAsia="宋体" w:hAnsi="宋体"/>
          <w:color w:val="000000" w:themeColor="text1"/>
        </w:rPr>
        <w:t>战略选择。</w:t>
      </w:r>
    </w:p>
    <w:p w14:paraId="4EBDD678" w14:textId="7B5B22EA" w:rsidR="00C22BB2" w:rsidRPr="005058A9" w:rsidRDefault="0053720D" w:rsidP="00854036">
      <w:pPr>
        <w:spacing w:line="360" w:lineRule="auto"/>
        <w:ind w:firstLine="420"/>
        <w:rPr>
          <w:rFonts w:ascii="宋体" w:eastAsia="宋体" w:hAnsi="宋体"/>
          <w:color w:val="000000" w:themeColor="text1"/>
        </w:rPr>
      </w:pPr>
      <w:r w:rsidRPr="005058A9">
        <w:rPr>
          <w:rFonts w:ascii="宋体" w:eastAsia="宋体" w:hAnsi="宋体"/>
          <w:color w:val="000000" w:themeColor="text1"/>
        </w:rPr>
        <w:t>安索夫的战略管理理论和企业定位理论(即产品与市场的组合理论)，对企业的战略管理实践起了十分重大的推动作用。</w:t>
      </w:r>
    </w:p>
    <w:p w14:paraId="64608F53" w14:textId="77777777" w:rsidR="00DD57C5" w:rsidRPr="00D65DC3" w:rsidRDefault="00076025">
      <w:pPr>
        <w:spacing w:line="360" w:lineRule="auto"/>
        <w:outlineLvl w:val="1"/>
        <w:rPr>
          <w:rFonts w:ascii="宋体" w:eastAsia="宋体" w:hAnsi="宋体"/>
          <w:b/>
          <w:color w:val="000000" w:themeColor="text1"/>
        </w:rPr>
      </w:pPr>
      <w:r w:rsidRPr="00D65DC3">
        <w:rPr>
          <w:rFonts w:ascii="宋体" w:eastAsia="宋体" w:hAnsi="宋体" w:hint="eastAsia"/>
          <w:b/>
          <w:color w:val="000000" w:themeColor="text1"/>
        </w:rPr>
        <w:t>2.3 研究现状与文献综述</w:t>
      </w:r>
    </w:p>
    <w:p w14:paraId="67673C8A"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2.3.1 研究现状</w:t>
      </w:r>
    </w:p>
    <w:p w14:paraId="7E8A6EB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针对产品管理及产品规划方面的研究，国外尤其是欧美发达国家开展的比较早。宝洁公司早在20世纪30年代就开始使用产品管理的组织形式来管理产品线。20世纪70年代以来，国际上开始大量发表关于产品管理、产品规划开发的研究，其研究角度广泛，包括营销、组织、产品规划、集成产品开发等。后来美国产品创新管理委员会（PDMA）比较系统地研究了产品管理、产品规划和产品创新，这是世界上比较</w:t>
      </w:r>
      <w:proofErr w:type="gramStart"/>
      <w:r w:rsidRPr="005058A9">
        <w:rPr>
          <w:rFonts w:ascii="宋体" w:eastAsia="宋体" w:hAnsi="宋体" w:hint="eastAsia"/>
          <w:color w:val="000000" w:themeColor="text1"/>
        </w:rPr>
        <w:t>早针对</w:t>
      </w:r>
      <w:proofErr w:type="gramEnd"/>
      <w:r w:rsidRPr="005058A9">
        <w:rPr>
          <w:rFonts w:ascii="宋体" w:eastAsia="宋体" w:hAnsi="宋体" w:hint="eastAsia"/>
          <w:color w:val="000000" w:themeColor="text1"/>
        </w:rPr>
        <w:t>产品规划领域进行的研究。在中国，产品创新是伴随着改革开放以来的经济体制改革发生的。随着人民生活水平的提高和收入增加，人们对于新产品、新服务的需求也在不断提高，再加之中国城乡区域差异较大，产品需求呈现出相当的多元化。尤其是最近10年来，中国经济高速增长，人民生活水平显著提高，对产品的需求呈现更加高品质化、多样化和个性化。同时移动互联网的高速发展，在一批互联网企业的先进产品理念带动下，最近10年国内</w:t>
      </w:r>
      <w:proofErr w:type="gramStart"/>
      <w:r w:rsidRPr="005058A9">
        <w:rPr>
          <w:rFonts w:ascii="宋体" w:eastAsia="宋体" w:hAnsi="宋体" w:hint="eastAsia"/>
          <w:color w:val="000000" w:themeColor="text1"/>
        </w:rPr>
        <w:t>才兴趣</w:t>
      </w:r>
      <w:proofErr w:type="gramEnd"/>
      <w:r w:rsidRPr="005058A9">
        <w:rPr>
          <w:rFonts w:ascii="宋体" w:eastAsia="宋体" w:hAnsi="宋体" w:hint="eastAsia"/>
          <w:color w:val="000000" w:themeColor="text1"/>
        </w:rPr>
        <w:t>了一波“产品经理”热。因此目前绝对大多数的产品管理、产品规划的</w:t>
      </w:r>
      <w:r w:rsidRPr="005058A9">
        <w:rPr>
          <w:rFonts w:ascii="宋体" w:eastAsia="宋体" w:hAnsi="宋体" w:hint="eastAsia"/>
          <w:color w:val="000000" w:themeColor="text1"/>
        </w:rPr>
        <w:lastRenderedPageBreak/>
        <w:t>实践仍然是参考的国外发达国家的理论研究成果，国内企业也是最近十几年才陆续从国外引入有关产品管理的体系来对企业进行产品规划。通过对多个期刊进行检索，发现管理产品管理、产品规划方面的研究也比较少。</w:t>
      </w:r>
    </w:p>
    <w:p w14:paraId="1FC67AF6" w14:textId="77777777" w:rsidR="00DD57C5" w:rsidRPr="00D65DC3" w:rsidRDefault="00076025">
      <w:pPr>
        <w:spacing w:line="360" w:lineRule="auto"/>
        <w:outlineLvl w:val="2"/>
        <w:rPr>
          <w:rFonts w:ascii="宋体" w:eastAsia="宋体" w:hAnsi="宋体"/>
          <w:b/>
          <w:color w:val="000000" w:themeColor="text1"/>
        </w:rPr>
      </w:pPr>
      <w:r w:rsidRPr="00D65DC3">
        <w:rPr>
          <w:rFonts w:ascii="宋体" w:eastAsia="宋体" w:hAnsi="宋体" w:hint="eastAsia"/>
          <w:b/>
          <w:color w:val="000000" w:themeColor="text1"/>
        </w:rPr>
        <w:t>2.3.2 文献综述</w:t>
      </w:r>
    </w:p>
    <w:p w14:paraId="1C67FB6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以下列出最近20年以来国内外有关产品管理和产品规划理论和实践研究的一些主要代表。</w:t>
      </w:r>
    </w:p>
    <w:p w14:paraId="5C251FB8" w14:textId="725760B8"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Pr="005058A9">
        <w:rPr>
          <w:rFonts w:ascii="宋体" w:eastAsia="宋体" w:hAnsi="宋体"/>
          <w:color w:val="000000" w:themeColor="text1"/>
        </w:rPr>
        <w:t>罗伯特·G·库</w:t>
      </w:r>
      <w:proofErr w:type="gramStart"/>
      <w:r w:rsidRPr="005058A9">
        <w:rPr>
          <w:rFonts w:ascii="宋体" w:eastAsia="宋体" w:hAnsi="宋体"/>
          <w:color w:val="000000" w:themeColor="text1"/>
        </w:rPr>
        <w:t>珀</w:t>
      </w:r>
      <w:proofErr w:type="gramEnd"/>
      <w:r w:rsidRPr="005058A9">
        <w:rPr>
          <w:rFonts w:ascii="宋体" w:eastAsia="宋体" w:hAnsi="宋体" w:hint="eastAsia"/>
          <w:color w:val="000000" w:themeColor="text1"/>
        </w:rPr>
        <w:t>在</w:t>
      </w:r>
      <w:r w:rsidRPr="005058A9">
        <w:rPr>
          <w:rFonts w:ascii="宋体" w:eastAsia="宋体" w:hAnsi="宋体"/>
          <w:color w:val="000000" w:themeColor="text1"/>
        </w:rPr>
        <w:t>(Cooper.R.G)</w:t>
      </w:r>
      <w:r w:rsidRPr="005058A9">
        <w:rPr>
          <w:rFonts w:ascii="宋体" w:eastAsia="宋体" w:hAnsi="宋体" w:hint="eastAsia"/>
          <w:color w:val="000000" w:themeColor="text1"/>
        </w:rPr>
        <w:t>在</w:t>
      </w:r>
      <w:r w:rsidRPr="005058A9">
        <w:rPr>
          <w:rFonts w:ascii="宋体" w:eastAsia="宋体" w:hAnsi="宋体"/>
          <w:color w:val="000000" w:themeColor="text1"/>
        </w:rPr>
        <w:t>《新产品开发流程管理：以市场为驱动》</w:t>
      </w:r>
      <w:r w:rsidRPr="005058A9">
        <w:rPr>
          <w:rFonts w:ascii="宋体" w:eastAsia="宋体" w:hAnsi="宋体" w:hint="eastAsia"/>
          <w:color w:val="000000" w:themeColor="text1"/>
        </w:rPr>
        <w:t>一书中提出</w:t>
      </w:r>
      <w:r w:rsidRPr="005058A9">
        <w:rPr>
          <w:rFonts w:ascii="宋体" w:eastAsia="宋体" w:hAnsi="宋体"/>
          <w:color w:val="000000" w:themeColor="text1"/>
        </w:rPr>
        <w:t>为什么协同开发对公司的成长至关重要、如何最大限度地提高新产品开发的成功率等</w:t>
      </w:r>
      <w:r w:rsidRPr="005058A9">
        <w:rPr>
          <w:rFonts w:ascii="宋体" w:eastAsia="宋体" w:hAnsi="宋体" w:hint="eastAsia"/>
          <w:color w:val="000000" w:themeColor="text1"/>
        </w:rPr>
        <w:t>。</w:t>
      </w:r>
      <w:r w:rsidRPr="005058A9">
        <w:rPr>
          <w:rFonts w:ascii="宋体" w:eastAsia="宋体" w:hAnsi="宋体"/>
          <w:color w:val="000000" w:themeColor="text1"/>
        </w:rPr>
        <w:t>描绘了从产品构思产生到发布的整个过程中的每个步骤，主要包括：选择优胜者，做出继续和终止的决策；让客户参与产品开发前的发现阶段；评估项目组合；聆听客户的声音；制定产品发布计划；加快产品发布的速度。</w:t>
      </w:r>
      <w:r w:rsidRPr="005058A9">
        <w:rPr>
          <w:rFonts w:ascii="宋体" w:eastAsia="宋体" w:hAnsi="宋体" w:hint="eastAsia"/>
          <w:color w:val="000000" w:themeColor="text1"/>
        </w:rPr>
        <w:t>在</w:t>
      </w:r>
      <w:r w:rsidRPr="005058A9">
        <w:rPr>
          <w:rFonts w:ascii="宋体" w:eastAsia="宋体" w:hAnsi="宋体"/>
          <w:color w:val="000000" w:themeColor="text1"/>
        </w:rPr>
        <w:t>库</w:t>
      </w:r>
      <w:proofErr w:type="gramStart"/>
      <w:r w:rsidRPr="005058A9">
        <w:rPr>
          <w:rFonts w:ascii="宋体" w:eastAsia="宋体" w:hAnsi="宋体"/>
          <w:color w:val="000000" w:themeColor="text1"/>
        </w:rPr>
        <w:t>珀</w:t>
      </w:r>
      <w:proofErr w:type="gramEnd"/>
      <w:r w:rsidRPr="005058A9">
        <w:rPr>
          <w:rFonts w:ascii="宋体" w:eastAsia="宋体" w:hAnsi="宋体" w:hint="eastAsia"/>
          <w:color w:val="000000" w:themeColor="text1"/>
        </w:rPr>
        <w:t>的另外一本著作</w:t>
      </w:r>
      <w:r w:rsidRPr="005058A9">
        <w:rPr>
          <w:rFonts w:ascii="宋体" w:eastAsia="宋体" w:hAnsi="宋体"/>
          <w:color w:val="000000" w:themeColor="text1"/>
        </w:rPr>
        <w:t>《新产品组合管理》</w:t>
      </w:r>
      <w:r w:rsidRPr="005058A9">
        <w:rPr>
          <w:rFonts w:ascii="宋体" w:eastAsia="宋体" w:hAnsi="宋体" w:hint="eastAsia"/>
          <w:color w:val="000000" w:themeColor="text1"/>
        </w:rPr>
        <w:t>，</w:t>
      </w:r>
      <w:r w:rsidRPr="005058A9">
        <w:rPr>
          <w:rFonts w:ascii="宋体" w:eastAsia="宋体" w:hAnsi="宋体"/>
          <w:color w:val="000000" w:themeColor="text1"/>
        </w:rPr>
        <w:t>能够为企业领导者提供新产品项目</w:t>
      </w:r>
      <w:r w:rsidR="00E16694">
        <w:rPr>
          <w:rFonts w:ascii="宋体" w:eastAsia="宋体" w:hAnsi="宋体" w:hint="eastAsia"/>
          <w:color w:val="000000" w:themeColor="text1"/>
        </w:rPr>
        <w:t>组</w:t>
      </w:r>
      <w:r w:rsidRPr="005058A9">
        <w:rPr>
          <w:rFonts w:ascii="宋体" w:eastAsia="宋体" w:hAnsi="宋体"/>
          <w:color w:val="000000" w:themeColor="text1"/>
        </w:rPr>
        <w:t>合的工具，实践指南以及行之有效的战略，以有效地进行新产品组合管理，使</w:t>
      </w:r>
      <w:proofErr w:type="gramStart"/>
      <w:r w:rsidRPr="005058A9">
        <w:rPr>
          <w:rFonts w:ascii="宋体" w:eastAsia="宋体" w:hAnsi="宋体"/>
          <w:color w:val="000000" w:themeColor="text1"/>
        </w:rPr>
        <w:t>研</w:t>
      </w:r>
      <w:proofErr w:type="gramEnd"/>
      <w:r w:rsidRPr="005058A9">
        <w:rPr>
          <w:rFonts w:ascii="宋体" w:eastAsia="宋体" w:hAnsi="宋体"/>
          <w:color w:val="000000" w:themeColor="text1"/>
        </w:rPr>
        <w:t>法投资效益最大化，进一步推进新产品开发中的竞争与发展。（罗伯特·G·库</w:t>
      </w:r>
      <w:proofErr w:type="gramStart"/>
      <w:r w:rsidRPr="005058A9">
        <w:rPr>
          <w:rFonts w:ascii="宋体" w:eastAsia="宋体" w:hAnsi="宋体"/>
          <w:color w:val="000000" w:themeColor="text1"/>
        </w:rPr>
        <w:t>珀</w:t>
      </w:r>
      <w:proofErr w:type="gramEnd"/>
      <w:r w:rsidRPr="005058A9">
        <w:rPr>
          <w:rFonts w:ascii="宋体" w:eastAsia="宋体" w:hAnsi="宋体" w:hint="eastAsia"/>
          <w:color w:val="000000" w:themeColor="text1"/>
        </w:rPr>
        <w:t xml:space="preserve"> 2013</w:t>
      </w:r>
      <w:r w:rsidRPr="005058A9">
        <w:rPr>
          <w:rFonts w:ascii="宋体" w:eastAsia="宋体" w:hAnsi="宋体"/>
          <w:color w:val="000000" w:themeColor="text1"/>
        </w:rPr>
        <w:t>）</w:t>
      </w:r>
      <w:r w:rsidRPr="005058A9">
        <w:rPr>
          <w:rFonts w:ascii="宋体" w:eastAsia="宋体" w:hAnsi="宋体" w:hint="eastAsia"/>
          <w:color w:val="000000" w:themeColor="text1"/>
        </w:rPr>
        <w:t xml:space="preserve"> </w:t>
      </w:r>
    </w:p>
    <w:p w14:paraId="227D5A13" w14:textId="72DECC38" w:rsidR="00DD57C5" w:rsidRPr="005058A9" w:rsidRDefault="00076025" w:rsidP="00854036">
      <w:pPr>
        <w:spacing w:line="360" w:lineRule="auto"/>
      </w:pPr>
      <w:r w:rsidRPr="005058A9">
        <w:rPr>
          <w:rFonts w:ascii="宋体" w:eastAsia="宋体" w:hAnsi="宋体" w:hint="eastAsia"/>
          <w:color w:val="000000" w:themeColor="text1"/>
        </w:rPr>
        <w:tab/>
      </w:r>
      <w:r w:rsidRPr="005058A9">
        <w:rPr>
          <w:rFonts w:ascii="宋体" w:eastAsia="宋体" w:hAnsi="宋体"/>
          <w:color w:val="000000" w:themeColor="text1"/>
        </w:rPr>
        <w:t>上汽通用五菱汽车股份有限公司</w:t>
      </w:r>
      <w:r w:rsidRPr="005058A9">
        <w:rPr>
          <w:rFonts w:ascii="宋体" w:eastAsia="宋体" w:hAnsi="宋体" w:hint="eastAsia"/>
          <w:color w:val="000000" w:themeColor="text1"/>
        </w:rPr>
        <w:t>的蒋波、钟凌等人在《</w:t>
      </w:r>
      <w:r w:rsidRPr="005058A9">
        <w:rPr>
          <w:rFonts w:ascii="宋体" w:eastAsia="宋体" w:hAnsi="宋体"/>
          <w:color w:val="000000" w:themeColor="text1"/>
        </w:rPr>
        <w:t>马斯洛汽车消费与企业产品规划战略</w:t>
      </w:r>
      <w:r w:rsidRPr="005058A9">
        <w:rPr>
          <w:rFonts w:ascii="宋体" w:eastAsia="宋体" w:hAnsi="宋体" w:hint="eastAsia"/>
          <w:color w:val="000000" w:themeColor="text1"/>
        </w:rPr>
        <w:t>》论文中对国内汽车行业的消费者心里需求的调查研究基础上，他们以</w:t>
      </w:r>
      <w:r w:rsidRPr="005058A9">
        <w:rPr>
          <w:rFonts w:ascii="宋体" w:eastAsia="宋体" w:hAnsi="宋体"/>
          <w:color w:val="000000" w:themeColor="text1"/>
        </w:rPr>
        <w:t>马斯洛汽车消费模型</w:t>
      </w:r>
      <w:r w:rsidRPr="005058A9">
        <w:rPr>
          <w:rFonts w:ascii="宋体" w:eastAsia="宋体" w:hAnsi="宋体" w:hint="eastAsia"/>
          <w:color w:val="000000" w:themeColor="text1"/>
        </w:rPr>
        <w:t>为基础</w:t>
      </w:r>
      <w:r w:rsidRPr="005058A9">
        <w:rPr>
          <w:rFonts w:ascii="宋体" w:eastAsia="宋体" w:hAnsi="宋体"/>
          <w:color w:val="000000" w:themeColor="text1"/>
        </w:rPr>
        <w:t>,通过对汽车细分市场领域(微车、MPV、SUV等)的研究,以挖掘各大主机厂企业未来所应针对的产品定位、服务方向,以便在竞争中延续用户的消费升级路径,不断推出高质量,高品质的产品,最终提升企业品牌和产品的市场竞争力。</w:t>
      </w:r>
      <w:r w:rsidRPr="005058A9">
        <w:rPr>
          <w:rFonts w:ascii="宋体" w:eastAsia="宋体" w:hAnsi="宋体" w:hint="eastAsia"/>
          <w:color w:val="000000" w:themeColor="text1"/>
        </w:rPr>
        <w:t>（</w:t>
      </w:r>
      <w:r w:rsidRPr="005058A9">
        <w:rPr>
          <w:rFonts w:ascii="宋体" w:eastAsia="宋体" w:hAnsi="宋体"/>
          <w:color w:val="000000" w:themeColor="text1"/>
        </w:rPr>
        <w:t>蒋波,钟凌</w:t>
      </w:r>
      <w:r w:rsidRPr="005058A9">
        <w:rPr>
          <w:rFonts w:ascii="宋体" w:eastAsia="宋体" w:hAnsi="宋体" w:hint="eastAsia"/>
          <w:color w:val="000000" w:themeColor="text1"/>
        </w:rPr>
        <w:t xml:space="preserve"> 2018）</w:t>
      </w:r>
    </w:p>
    <w:p w14:paraId="3DF55049" w14:textId="77777777" w:rsidR="00DD57C5" w:rsidRPr="005058A9" w:rsidRDefault="00076025">
      <w:pPr>
        <w:pStyle w:val="p1"/>
        <w:spacing w:line="360" w:lineRule="auto"/>
        <w:rPr>
          <w:rFonts w:cstheme="minorBidi"/>
          <w:color w:val="000000" w:themeColor="text1"/>
          <w:kern w:val="2"/>
          <w:sz w:val="24"/>
          <w:szCs w:val="24"/>
        </w:rPr>
      </w:pPr>
      <w:r w:rsidRPr="005058A9">
        <w:rPr>
          <w:rFonts w:hint="eastAsia"/>
          <w:color w:val="000000" w:themeColor="text1"/>
          <w:sz w:val="24"/>
          <w:szCs w:val="24"/>
        </w:rPr>
        <w:lastRenderedPageBreak/>
        <w:tab/>
        <w:t xml:space="preserve"> </w:t>
      </w:r>
      <w:r w:rsidRPr="005058A9">
        <w:rPr>
          <w:rFonts w:cstheme="minorBidi" w:hint="eastAsia"/>
          <w:color w:val="000000" w:themeColor="text1"/>
          <w:kern w:val="2"/>
          <w:sz w:val="24"/>
          <w:szCs w:val="24"/>
        </w:rPr>
        <w:t>吉林大学的吕锋</w:t>
      </w:r>
      <w:r w:rsidRPr="005058A9">
        <w:rPr>
          <w:rFonts w:cstheme="minorBidi"/>
          <w:color w:val="000000" w:themeColor="text1"/>
          <w:kern w:val="2"/>
          <w:sz w:val="24"/>
          <w:szCs w:val="24"/>
        </w:rPr>
        <w:t>,</w:t>
      </w:r>
      <w:proofErr w:type="gramStart"/>
      <w:r w:rsidRPr="005058A9">
        <w:rPr>
          <w:rFonts w:cstheme="minorBidi" w:hint="eastAsia"/>
          <w:color w:val="000000" w:themeColor="text1"/>
          <w:kern w:val="2"/>
          <w:sz w:val="24"/>
          <w:szCs w:val="24"/>
        </w:rPr>
        <w:t>杨印生等人</w:t>
      </w:r>
      <w:proofErr w:type="gramEnd"/>
      <w:r w:rsidRPr="005058A9">
        <w:rPr>
          <w:rFonts w:cstheme="minorBidi" w:hint="eastAsia"/>
          <w:color w:val="000000" w:themeColor="text1"/>
          <w:kern w:val="2"/>
          <w:sz w:val="24"/>
          <w:szCs w:val="24"/>
        </w:rPr>
        <w:t>为了有效的评估产品规划中的顾客需求，以某农用拖拉机新产品的开发为实力，</w:t>
      </w:r>
      <w:r w:rsidRPr="005058A9">
        <w:rPr>
          <w:rFonts w:cstheme="minorBidi"/>
          <w:color w:val="000000" w:themeColor="text1"/>
          <w:kern w:val="2"/>
          <w:sz w:val="24"/>
          <w:szCs w:val="24"/>
        </w:rPr>
        <w:t>提出了基于粗糙集、决策试验和评价实验(DEMATEL)和改进Kano模型的集成分析方法,以合理地确定顾客需求最终重要度。利用粗糙</w:t>
      </w:r>
      <w:proofErr w:type="gramStart"/>
      <w:r w:rsidRPr="005058A9">
        <w:rPr>
          <w:rFonts w:cstheme="minorBidi"/>
          <w:color w:val="000000" w:themeColor="text1"/>
          <w:kern w:val="2"/>
          <w:sz w:val="24"/>
          <w:szCs w:val="24"/>
        </w:rPr>
        <w:t>集理论</w:t>
      </w:r>
      <w:proofErr w:type="gramEnd"/>
      <w:r w:rsidRPr="005058A9">
        <w:rPr>
          <w:rFonts w:cstheme="minorBidi"/>
          <w:color w:val="000000" w:themeColor="text1"/>
          <w:kern w:val="2"/>
          <w:sz w:val="24"/>
          <w:szCs w:val="24"/>
        </w:rPr>
        <w:t>的属性重要度原理,可以确定最简约集</w:t>
      </w:r>
      <w:proofErr w:type="gramStart"/>
      <w:r w:rsidRPr="005058A9">
        <w:rPr>
          <w:rFonts w:cstheme="minorBidi"/>
          <w:color w:val="000000" w:themeColor="text1"/>
          <w:kern w:val="2"/>
          <w:sz w:val="24"/>
          <w:szCs w:val="24"/>
        </w:rPr>
        <w:t>各顾客</w:t>
      </w:r>
      <w:proofErr w:type="gramEnd"/>
      <w:r w:rsidRPr="005058A9">
        <w:rPr>
          <w:rFonts w:cstheme="minorBidi"/>
          <w:color w:val="000000" w:themeColor="text1"/>
          <w:kern w:val="2"/>
          <w:sz w:val="24"/>
          <w:szCs w:val="24"/>
        </w:rPr>
        <w:t>需求的基本重要度。</w:t>
      </w:r>
      <w:r w:rsidRPr="005058A9">
        <w:rPr>
          <w:rFonts w:cstheme="minorBidi" w:hint="eastAsia"/>
          <w:color w:val="000000" w:themeColor="text1"/>
          <w:kern w:val="2"/>
          <w:sz w:val="24"/>
          <w:szCs w:val="24"/>
        </w:rPr>
        <w:t>验证了集成方法的有效性和可行性。（吕锋</w:t>
      </w:r>
      <w:r w:rsidRPr="005058A9">
        <w:rPr>
          <w:rFonts w:cstheme="minorBidi"/>
          <w:color w:val="000000" w:themeColor="text1"/>
          <w:kern w:val="2"/>
          <w:sz w:val="24"/>
          <w:szCs w:val="24"/>
        </w:rPr>
        <w:t>,</w:t>
      </w:r>
      <w:r w:rsidRPr="005058A9">
        <w:rPr>
          <w:rFonts w:cstheme="minorBidi" w:hint="eastAsia"/>
          <w:color w:val="000000" w:themeColor="text1"/>
          <w:kern w:val="2"/>
          <w:sz w:val="24"/>
          <w:szCs w:val="24"/>
        </w:rPr>
        <w:t>杨印生</w:t>
      </w:r>
      <w:r w:rsidRPr="005058A9">
        <w:rPr>
          <w:rFonts w:cstheme="minorBidi"/>
          <w:color w:val="000000" w:themeColor="text1"/>
          <w:kern w:val="2"/>
          <w:sz w:val="24"/>
          <w:szCs w:val="24"/>
        </w:rPr>
        <w:t>,</w:t>
      </w:r>
      <w:proofErr w:type="gramStart"/>
      <w:r w:rsidRPr="005058A9">
        <w:rPr>
          <w:rFonts w:cstheme="minorBidi" w:hint="eastAsia"/>
          <w:color w:val="000000" w:themeColor="text1"/>
          <w:kern w:val="2"/>
          <w:sz w:val="24"/>
          <w:szCs w:val="24"/>
        </w:rPr>
        <w:t>汤晋</w:t>
      </w:r>
      <w:proofErr w:type="gramEnd"/>
      <w:r w:rsidRPr="005058A9">
        <w:rPr>
          <w:rFonts w:cstheme="minorBidi" w:hint="eastAsia"/>
          <w:color w:val="000000" w:themeColor="text1"/>
          <w:kern w:val="2"/>
          <w:sz w:val="24"/>
          <w:szCs w:val="24"/>
        </w:rPr>
        <w:t xml:space="preserve"> 2015）</w:t>
      </w:r>
    </w:p>
    <w:p w14:paraId="0715E201"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中央民族大学的王浩龙在《关于产品管理对增强企业竞争优势的研究》论文中指出</w:t>
      </w:r>
      <w:r w:rsidRPr="005058A9">
        <w:rPr>
          <w:color w:val="000000" w:themeColor="text1"/>
          <w:sz w:val="24"/>
          <w:szCs w:val="24"/>
        </w:rPr>
        <w:t>在经济全球化的大背景下,中国制造业在由中国制造向中国创造转变的关键时刻,中国企业如何在竞争的蓝海之中提升自己,建立起自己的竞争优势,产品管理规划对企业建立竞争优势</w:t>
      </w:r>
      <w:r w:rsidRPr="005058A9">
        <w:rPr>
          <w:rFonts w:hint="eastAsia"/>
          <w:color w:val="000000" w:themeColor="text1"/>
          <w:sz w:val="24"/>
          <w:szCs w:val="24"/>
        </w:rPr>
        <w:t>有至关重要的作用。（王浩龙 2015）</w:t>
      </w:r>
    </w:p>
    <w:p w14:paraId="6D8BFFE6" w14:textId="77777777" w:rsidR="00DD57C5" w:rsidRPr="005058A9" w:rsidRDefault="00076025">
      <w:pPr>
        <w:pStyle w:val="p1"/>
        <w:spacing w:line="360" w:lineRule="auto"/>
        <w:rPr>
          <w:color w:val="000000" w:themeColor="text1"/>
          <w:sz w:val="24"/>
          <w:szCs w:val="24"/>
        </w:rPr>
      </w:pPr>
      <w:r w:rsidRPr="005058A9">
        <w:rPr>
          <w:rFonts w:hint="eastAsia"/>
          <w:color w:val="000000" w:themeColor="text1"/>
          <w:sz w:val="24"/>
          <w:szCs w:val="24"/>
        </w:rPr>
        <w:tab/>
        <w:t xml:space="preserve"> 南京邮电大学的刘璐在其对通信产品的产品管理研究的论文中，指出</w:t>
      </w:r>
      <w:r w:rsidRPr="005058A9">
        <w:rPr>
          <w:color w:val="000000" w:themeColor="text1"/>
          <w:sz w:val="24"/>
          <w:szCs w:val="24"/>
        </w:rPr>
        <w:t>如何在产品研发和推向市场上贴近顾客的需求,形成以顾客为导向的内部决策机制和支持体系,是目前通信企业重点研究的问题</w:t>
      </w:r>
      <w:r w:rsidRPr="005058A9">
        <w:rPr>
          <w:rFonts w:hint="eastAsia"/>
          <w:color w:val="000000" w:themeColor="text1"/>
          <w:sz w:val="24"/>
          <w:szCs w:val="24"/>
        </w:rPr>
        <w:t>。他通过</w:t>
      </w:r>
      <w:r w:rsidRPr="005058A9">
        <w:rPr>
          <w:color w:val="000000" w:themeColor="text1"/>
          <w:sz w:val="24"/>
          <w:szCs w:val="24"/>
        </w:rPr>
        <w:t>对产品管理的顾客导向进行深入的研究,探讨通信行业产品背景与理论基础,回顾产品生命周期管理和顾客导向等理论知识,这部分内容也是后面引入移动公司产品管理的实证分析的重要理论依据。</w:t>
      </w:r>
      <w:r w:rsidRPr="005058A9">
        <w:rPr>
          <w:rFonts w:hint="eastAsia"/>
          <w:color w:val="000000" w:themeColor="text1"/>
          <w:sz w:val="24"/>
          <w:szCs w:val="24"/>
        </w:rPr>
        <w:t>（刘璐 2013）</w:t>
      </w:r>
    </w:p>
    <w:p w14:paraId="2EE51BF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天津大学的于宇和导师杨克磊、</w:t>
      </w:r>
      <w:proofErr w:type="gramStart"/>
      <w:r w:rsidRPr="005058A9">
        <w:rPr>
          <w:rFonts w:ascii="宋体" w:eastAsia="宋体" w:hAnsi="宋体" w:hint="eastAsia"/>
          <w:color w:val="000000" w:themeColor="text1"/>
        </w:rPr>
        <w:t>李晓恭通</w:t>
      </w:r>
      <w:r w:rsidRPr="005058A9">
        <w:rPr>
          <w:rFonts w:ascii="宋体" w:eastAsia="宋体" w:hAnsi="宋体"/>
          <w:color w:val="000000" w:themeColor="text1"/>
        </w:rPr>
        <w:t>对</w:t>
      </w:r>
      <w:proofErr w:type="gramEnd"/>
      <w:r w:rsidRPr="005058A9">
        <w:rPr>
          <w:rFonts w:ascii="宋体" w:eastAsia="宋体" w:hAnsi="宋体"/>
          <w:color w:val="000000" w:themeColor="text1"/>
        </w:rPr>
        <w:t>原装零配件领域实施的产品管理进行研究，以深挖市场潜力为中心，同时运用六个不同维度的产品管理方法对原装零配件进行管理，充分地肯定了在原装零配件领域实行产品管理的重要性与必要性。</w:t>
      </w:r>
      <w:r w:rsidRPr="005058A9">
        <w:rPr>
          <w:rFonts w:ascii="宋体" w:eastAsia="宋体" w:hAnsi="宋体" w:hint="eastAsia"/>
          <w:color w:val="000000" w:themeColor="text1"/>
        </w:rPr>
        <w:t>他们的论文</w:t>
      </w:r>
      <w:r w:rsidRPr="005058A9">
        <w:rPr>
          <w:rFonts w:ascii="宋体" w:eastAsia="宋体" w:hAnsi="宋体"/>
          <w:color w:val="000000" w:themeColor="text1"/>
        </w:rPr>
        <w:t>在原装零配件产品领域开展的产品管理项目进行实证分析，对六个不同纬度的产品管理方法的实施进行验证，从而得出在机电行业的原装零配件领域实施产品管理体系对于优化企业资源，提高原装零配件产品在市场上的品</w:t>
      </w:r>
      <w:r w:rsidRPr="005058A9">
        <w:rPr>
          <w:rFonts w:ascii="宋体" w:eastAsia="宋体" w:hAnsi="宋体"/>
          <w:color w:val="000000" w:themeColor="text1"/>
        </w:rPr>
        <w:lastRenderedPageBreak/>
        <w:t>牌竞争优势具有重要作用的结论，使得同行业中的其他企业在产品管理方法上得以借鉴。</w:t>
      </w:r>
      <w:r w:rsidRPr="005058A9">
        <w:rPr>
          <w:rFonts w:ascii="宋体" w:eastAsia="宋体" w:hAnsi="宋体" w:hint="eastAsia"/>
          <w:color w:val="000000" w:themeColor="text1"/>
        </w:rPr>
        <w:t>（于宇 杨克磊 李晓恭 2014）</w:t>
      </w:r>
    </w:p>
    <w:p w14:paraId="266E542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同济大学</w:t>
      </w:r>
      <w:r w:rsidRPr="005058A9">
        <w:rPr>
          <w:rFonts w:ascii="宋体" w:eastAsia="宋体" w:hAnsi="宋体"/>
          <w:color w:val="000000" w:themeColor="text1"/>
        </w:rPr>
        <w:t>钱丽芸,周炳海综合运用科学的产品规划理论与方法,针对目标细分市场,着重研究SUV在乘用车中的发展态势,分析消费群体特点</w:t>
      </w:r>
      <w:proofErr w:type="gramStart"/>
      <w:r w:rsidRPr="005058A9">
        <w:rPr>
          <w:rFonts w:ascii="宋体" w:eastAsia="宋体" w:hAnsi="宋体"/>
          <w:color w:val="000000" w:themeColor="text1"/>
        </w:rPr>
        <w:t>及竞品</w:t>
      </w:r>
      <w:proofErr w:type="gramEnd"/>
      <w:r w:rsidRPr="005058A9">
        <w:rPr>
          <w:rFonts w:ascii="宋体" w:eastAsia="宋体" w:hAnsi="宋体"/>
          <w:color w:val="000000" w:themeColor="text1"/>
        </w:rPr>
        <w:t>策略,从而为系统的规划整体产品线打下基础。</w:t>
      </w:r>
      <w:r w:rsidRPr="005058A9">
        <w:rPr>
          <w:rFonts w:ascii="宋体" w:eastAsia="宋体" w:hAnsi="宋体" w:hint="eastAsia"/>
          <w:color w:val="000000" w:themeColor="text1"/>
        </w:rPr>
        <w:t>（</w:t>
      </w:r>
      <w:r w:rsidRPr="005058A9">
        <w:rPr>
          <w:rFonts w:ascii="宋体" w:eastAsia="宋体" w:hAnsi="宋体"/>
          <w:color w:val="000000" w:themeColor="text1"/>
        </w:rPr>
        <w:t>钱丽芸 周炳海</w:t>
      </w:r>
      <w:r w:rsidRPr="005058A9">
        <w:rPr>
          <w:rFonts w:ascii="宋体" w:eastAsia="宋体" w:hAnsi="宋体" w:hint="eastAsia"/>
          <w:color w:val="000000" w:themeColor="text1"/>
        </w:rPr>
        <w:t xml:space="preserve"> 2016）</w:t>
      </w:r>
    </w:p>
    <w:p w14:paraId="719F47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proofErr w:type="gramStart"/>
      <w:r w:rsidRPr="005058A9">
        <w:rPr>
          <w:rFonts w:ascii="宋体" w:eastAsia="宋体" w:hAnsi="宋体"/>
          <w:color w:val="000000" w:themeColor="text1"/>
        </w:rPr>
        <w:t>南车株洲</w:t>
      </w:r>
      <w:proofErr w:type="gramEnd"/>
      <w:r w:rsidRPr="005058A9">
        <w:rPr>
          <w:rFonts w:ascii="宋体" w:eastAsia="宋体" w:hAnsi="宋体"/>
          <w:color w:val="000000" w:themeColor="text1"/>
        </w:rPr>
        <w:t>电力机车研究所有限公司</w:t>
      </w:r>
      <w:r w:rsidRPr="005058A9">
        <w:rPr>
          <w:rFonts w:ascii="宋体" w:eastAsia="宋体" w:hAnsi="宋体" w:hint="eastAsia"/>
          <w:color w:val="000000" w:themeColor="text1"/>
        </w:rPr>
        <w:t>的段世彦等人在其《</w:t>
      </w:r>
      <w:r w:rsidRPr="005058A9">
        <w:rPr>
          <w:rFonts w:ascii="宋体" w:eastAsia="宋体" w:hAnsi="宋体"/>
          <w:color w:val="000000" w:themeColor="text1"/>
        </w:rPr>
        <w:t>基于市场导向的研发产品规划的应用</w:t>
      </w:r>
      <w:r w:rsidRPr="005058A9">
        <w:rPr>
          <w:rFonts w:ascii="宋体" w:eastAsia="宋体" w:hAnsi="宋体" w:hint="eastAsia"/>
          <w:color w:val="000000" w:themeColor="text1"/>
        </w:rPr>
        <w:t>》研究中，</w:t>
      </w:r>
      <w:r w:rsidRPr="005058A9">
        <w:rPr>
          <w:rFonts w:ascii="宋体" w:eastAsia="宋体" w:hAnsi="宋体"/>
          <w:color w:val="000000" w:themeColor="text1"/>
        </w:rPr>
        <w:t>以南车株洲电力机车研究所有限公司的众多研发产品之中的大功率变频器作为研究对象,针对该产品规划过程进行研究,并结合企业内部和外部市场的宏观环境,对该类产品规划策略进行实际操作,说明产品规划策略在产品开发与经营中的重要意义</w:t>
      </w:r>
      <w:r w:rsidRPr="005058A9">
        <w:rPr>
          <w:rFonts w:ascii="宋体" w:eastAsia="宋体" w:hAnsi="宋体" w:hint="eastAsia"/>
          <w:color w:val="000000" w:themeColor="text1"/>
        </w:rPr>
        <w:t>（</w:t>
      </w:r>
      <w:r w:rsidRPr="005058A9">
        <w:rPr>
          <w:rFonts w:ascii="宋体" w:eastAsia="宋体" w:hAnsi="宋体"/>
          <w:color w:val="000000" w:themeColor="text1"/>
        </w:rPr>
        <w:t>段世彦,王卫安,何政军</w:t>
      </w:r>
      <w:r w:rsidRPr="005058A9">
        <w:rPr>
          <w:rFonts w:ascii="宋体" w:eastAsia="宋体" w:hAnsi="宋体" w:hint="eastAsia"/>
          <w:color w:val="000000" w:themeColor="text1"/>
        </w:rPr>
        <w:t xml:space="preserve"> 2012）</w:t>
      </w:r>
    </w:p>
    <w:p w14:paraId="067FBE8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天津大学的郭伟等人在其《</w:t>
      </w:r>
      <w:r w:rsidRPr="005058A9">
        <w:rPr>
          <w:rFonts w:ascii="宋体" w:eastAsia="宋体" w:hAnsi="宋体"/>
          <w:color w:val="000000" w:themeColor="text1"/>
        </w:rPr>
        <w:t>市场信息驱动的产品规划方法研究</w:t>
      </w:r>
      <w:r w:rsidRPr="005058A9">
        <w:rPr>
          <w:rFonts w:ascii="宋体" w:eastAsia="宋体" w:hAnsi="宋体" w:hint="eastAsia"/>
          <w:color w:val="000000" w:themeColor="text1"/>
        </w:rPr>
        <w:t>》中提出</w:t>
      </w:r>
      <w:r w:rsidRPr="005058A9">
        <w:rPr>
          <w:rFonts w:ascii="宋体" w:eastAsia="宋体" w:hAnsi="宋体"/>
          <w:color w:val="000000" w:themeColor="text1"/>
        </w:rPr>
        <w:t>“用户呼声”是新产品开发的主要驱动力之一,市场信息驱动的产品规划方法是通过对市场整体态势的分析,从宏观角度把握用户群体需求及其动态,进而进行产品评价分析与规划。</w:t>
      </w:r>
      <w:r w:rsidRPr="005058A9">
        <w:rPr>
          <w:rFonts w:ascii="宋体" w:eastAsia="宋体" w:hAnsi="宋体" w:hint="eastAsia"/>
          <w:color w:val="000000" w:themeColor="text1"/>
        </w:rPr>
        <w:t>他们</w:t>
      </w:r>
      <w:r w:rsidRPr="005058A9">
        <w:rPr>
          <w:rFonts w:ascii="宋体" w:eastAsia="宋体" w:hAnsi="宋体"/>
          <w:color w:val="000000" w:themeColor="text1"/>
        </w:rPr>
        <w:t>结合国内汽车行业,在行业产销信息的基础上,系统研究了基于市场综合信息的产品规划方法,介绍了相关辅助分析工具的开发及其具体应用的案例</w:t>
      </w:r>
      <w:r w:rsidRPr="005058A9">
        <w:rPr>
          <w:rFonts w:ascii="宋体" w:eastAsia="宋体" w:hAnsi="宋体" w:hint="eastAsia"/>
          <w:color w:val="000000" w:themeColor="text1"/>
        </w:rPr>
        <w:t>。</w:t>
      </w:r>
    </w:p>
    <w:p w14:paraId="6DBCFB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 xml:space="preserve"> </w:t>
      </w:r>
      <w:r w:rsidRPr="005058A9">
        <w:rPr>
          <w:rFonts w:ascii="宋体" w:eastAsia="宋体" w:hAnsi="宋体" w:hint="eastAsia"/>
          <w:color w:val="000000" w:themeColor="text1"/>
        </w:rPr>
        <w:t>南京中医药大学的</w:t>
      </w:r>
      <w:r w:rsidRPr="005058A9">
        <w:rPr>
          <w:rFonts w:ascii="宋体" w:eastAsia="宋体" w:hAnsi="宋体"/>
          <w:color w:val="000000" w:themeColor="text1"/>
        </w:rPr>
        <w:t>万莉、金鑫</w:t>
      </w:r>
      <w:r w:rsidRPr="005058A9">
        <w:rPr>
          <w:rFonts w:ascii="宋体" w:eastAsia="宋体" w:hAnsi="宋体" w:hint="eastAsia"/>
          <w:color w:val="000000" w:themeColor="text1"/>
        </w:rPr>
        <w:t>两人在</w:t>
      </w:r>
      <w:r w:rsidRPr="005058A9">
        <w:rPr>
          <w:rFonts w:ascii="宋体" w:eastAsia="宋体" w:hAnsi="宋体"/>
          <w:color w:val="000000" w:themeColor="text1"/>
        </w:rPr>
        <w:t>医药企业产品管理研究</w:t>
      </w:r>
      <w:r w:rsidRPr="005058A9">
        <w:rPr>
          <w:rFonts w:ascii="宋体" w:eastAsia="宋体" w:hAnsi="宋体" w:hint="eastAsia"/>
          <w:color w:val="000000" w:themeColor="text1"/>
        </w:rPr>
        <w:t>中提出制药企业在产品管理方面缺乏明确的方向和目标，表现在以下几个方面：第一，缺乏明确的产品发展战略；第二，缺乏新产品上市的策略性思考；第三，缺乏对产品生命周期的科学性管理；第四，缺乏产品评估和科学的组合策略；缺乏系统的产品管理体系；第五，对产品管理团队的绩效管理和激励机制不健全；第六，忽视对产品经理的培养。（</w:t>
      </w:r>
      <w:r w:rsidRPr="005058A9">
        <w:rPr>
          <w:rFonts w:ascii="宋体" w:eastAsia="宋体" w:hAnsi="宋体"/>
          <w:color w:val="000000" w:themeColor="text1"/>
        </w:rPr>
        <w:t>万莉、金鑫 2008)．</w:t>
      </w:r>
    </w:p>
    <w:p w14:paraId="0600185A"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lastRenderedPageBreak/>
        <w:tab/>
        <w:t xml:space="preserve"> 总结现有的研究成果，可以形成以下产品规划管理的</w:t>
      </w:r>
      <w:r w:rsidRPr="005058A9">
        <w:rPr>
          <w:rFonts w:ascii="宋体" w:eastAsia="宋体" w:hAnsi="宋体" w:cs="Calibri" w:hint="eastAsia"/>
          <w:color w:val="000000" w:themeColor="text1"/>
        </w:rPr>
        <w:t>相关结论：</w:t>
      </w:r>
    </w:p>
    <w:p w14:paraId="4CB2F47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s="Calibri" w:hint="eastAsia"/>
          <w:color w:val="000000" w:themeColor="text1"/>
        </w:rPr>
        <w:tab/>
        <w:t>（1）、建立系统性产品规划管理体系是企业生产经营的重中之重，它对提</w:t>
      </w:r>
      <w:r w:rsidRPr="005058A9">
        <w:rPr>
          <w:rFonts w:ascii="宋体" w:eastAsia="宋体" w:hAnsi="宋体"/>
          <w:color w:val="000000" w:themeColor="text1"/>
        </w:rPr>
        <w:t>升企业品牌和产品的市场竞争力，</w:t>
      </w:r>
      <w:r w:rsidRPr="005058A9">
        <w:rPr>
          <w:rFonts w:ascii="宋体" w:eastAsia="宋体" w:hAnsi="宋体" w:hint="eastAsia"/>
          <w:color w:val="000000" w:themeColor="text1"/>
        </w:rPr>
        <w:t>优化企业内部资源利用效率有非常重要的作用。</w:t>
      </w:r>
    </w:p>
    <w:p w14:paraId="08591C7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（2）、产品规划必须以市场或者客户需求为出发点，必须先理解和研究市场或客户需求，做好市场细分和定位，进而根据不同的目标市场和客户需求进行产品组合规划，进而满足不同客户的需求。</w:t>
      </w:r>
    </w:p>
    <w:p w14:paraId="5DA5297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（3）、产品规划时需仔细研究产品所处的生命周期阶段，判断是否有足够的市场空间来支撑企业对产品上市后预期的营收和利润。</w:t>
      </w:r>
    </w:p>
    <w:p w14:paraId="243585B7"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hint="eastAsia"/>
          <w:color w:val="000000" w:themeColor="text1"/>
        </w:rPr>
        <w:tab/>
        <w:t>（4）、</w:t>
      </w:r>
      <w:r w:rsidRPr="005058A9">
        <w:rPr>
          <w:rFonts w:ascii="宋体" w:eastAsia="宋体" w:hAnsi="宋体" w:cs="Calibri" w:hint="eastAsia"/>
          <w:color w:val="000000" w:themeColor="text1"/>
        </w:rPr>
        <w:t>产品技术路线图是产品上市和技术规划的有力工具，可以通过它清晰的描述产品在不同阶段的技术状态以及项目计划，同时也为企业研发部门的技术规划提供了依据和指南。</w:t>
      </w:r>
    </w:p>
    <w:p w14:paraId="34578723" w14:textId="77777777" w:rsidR="00DD57C5" w:rsidRPr="005058A9" w:rsidRDefault="00076025">
      <w:pPr>
        <w:spacing w:line="360" w:lineRule="auto"/>
        <w:rPr>
          <w:rFonts w:ascii="宋体" w:eastAsia="宋体" w:hAnsi="宋体" w:cs="Calibri"/>
          <w:color w:val="000000" w:themeColor="text1"/>
        </w:rPr>
      </w:pPr>
      <w:r w:rsidRPr="005058A9">
        <w:rPr>
          <w:rFonts w:ascii="宋体" w:eastAsia="宋体" w:hAnsi="宋体" w:cs="Calibri" w:hint="eastAsia"/>
          <w:color w:val="000000" w:themeColor="text1"/>
        </w:rPr>
        <w:tab/>
        <w:t>（5）、产品规划为企业提升产品竞争力提供了一套系统化的思路和流程方法，产品管理为企业在产品线和产品管理方面提供了一种管理思路。通过对现有研究成果的总结分析，本文将以产品管理思想贯穿整个研究活动，基于A公司的竞争战略，使用市场细分工具，明确A公司未来的目标市场。然后产品规划的一系列流程方法和结合STP、产品生命周期以及波士顿矩阵等相关理论和工具，对A公司的产品规划和管理进行研究分析，总结问题发现原因，最后对A公司的产品规划策略提出整体思路和详细解决方案，以改善和优化A公司的产品管理体系。</w:t>
      </w:r>
    </w:p>
    <w:p w14:paraId="3D50FEA3" w14:textId="77777777" w:rsidR="000D3224" w:rsidRDefault="000D3224" w:rsidP="00FB0594">
      <w:pPr>
        <w:spacing w:line="360" w:lineRule="auto"/>
        <w:rPr>
          <w:rFonts w:ascii="宋体" w:eastAsia="宋体" w:hAnsi="宋体"/>
          <w:b/>
          <w:color w:val="000000" w:themeColor="text1"/>
        </w:rPr>
      </w:pPr>
    </w:p>
    <w:p w14:paraId="6745887B" w14:textId="77777777" w:rsidR="000D3224" w:rsidRDefault="000D3224" w:rsidP="00FB0594">
      <w:pPr>
        <w:spacing w:line="360" w:lineRule="auto"/>
        <w:rPr>
          <w:rFonts w:ascii="宋体" w:eastAsia="宋体" w:hAnsi="宋体"/>
          <w:b/>
          <w:color w:val="000000" w:themeColor="text1"/>
        </w:rPr>
      </w:pPr>
    </w:p>
    <w:p w14:paraId="7191CBA5" w14:textId="77777777" w:rsidR="000D3224" w:rsidRDefault="000D3224" w:rsidP="00FB0594">
      <w:pPr>
        <w:spacing w:line="360" w:lineRule="auto"/>
        <w:rPr>
          <w:rFonts w:ascii="宋体" w:eastAsia="宋体" w:hAnsi="宋体"/>
          <w:b/>
          <w:color w:val="000000" w:themeColor="text1"/>
        </w:rPr>
      </w:pPr>
    </w:p>
    <w:p w14:paraId="013E678A" w14:textId="77777777" w:rsidR="000D3224" w:rsidRDefault="000D3224" w:rsidP="00FB0594">
      <w:pPr>
        <w:spacing w:line="360" w:lineRule="auto"/>
        <w:rPr>
          <w:rFonts w:ascii="宋体" w:eastAsia="宋体" w:hAnsi="宋体"/>
          <w:b/>
          <w:color w:val="000000" w:themeColor="text1"/>
        </w:rPr>
      </w:pPr>
    </w:p>
    <w:p w14:paraId="1CE81266" w14:textId="01070413"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第三章 A公司</w:t>
      </w:r>
      <w:r w:rsidR="00EE5DF6">
        <w:rPr>
          <w:rFonts w:ascii="宋体" w:eastAsia="宋体" w:hAnsi="宋体" w:hint="eastAsia"/>
          <w:b/>
          <w:color w:val="000000" w:themeColor="text1"/>
        </w:rPr>
        <w:t>及其行业发展现状</w:t>
      </w:r>
    </w:p>
    <w:p w14:paraId="0E168DE0" w14:textId="05340374" w:rsidR="00DD57C5" w:rsidRPr="00854036" w:rsidRDefault="00076025" w:rsidP="00854036">
      <w:pPr>
        <w:pStyle w:val="a9"/>
        <w:numPr>
          <w:ilvl w:val="1"/>
          <w:numId w:val="1"/>
        </w:numPr>
        <w:spacing w:line="360" w:lineRule="auto"/>
        <w:ind w:firstLineChars="0"/>
        <w:outlineLvl w:val="1"/>
        <w:rPr>
          <w:rFonts w:ascii="宋体" w:eastAsia="宋体" w:hAnsi="宋体"/>
          <w:b/>
          <w:color w:val="000000" w:themeColor="text1"/>
        </w:rPr>
      </w:pPr>
      <w:r w:rsidRPr="00854036">
        <w:rPr>
          <w:rFonts w:ascii="宋体" w:eastAsia="宋体" w:hAnsi="宋体" w:hint="eastAsia"/>
          <w:b/>
          <w:color w:val="000000" w:themeColor="text1"/>
        </w:rPr>
        <w:t>A公司的介绍</w:t>
      </w:r>
    </w:p>
    <w:p w14:paraId="124D9468" w14:textId="3775359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A公司是2016年在某大型国有制造企业集团下成立的一家子公司，面向5G+物联网提供无线联接产品和服务的企业，该公司</w:t>
      </w:r>
      <w:r w:rsidRPr="005058A9">
        <w:rPr>
          <w:rFonts w:ascii="宋体" w:eastAsia="宋体" w:hAnsi="宋体"/>
          <w:color w:val="000000" w:themeColor="text1"/>
        </w:rPr>
        <w:t>于2016年12月28日，</w:t>
      </w:r>
      <w:r w:rsidRPr="005058A9">
        <w:rPr>
          <w:rFonts w:ascii="宋体" w:eastAsia="宋体" w:hAnsi="宋体" w:hint="eastAsia"/>
          <w:color w:val="000000" w:themeColor="text1"/>
        </w:rPr>
        <w:t>成立之初以</w:t>
      </w:r>
      <w:r w:rsidRPr="005058A9">
        <w:rPr>
          <w:rFonts w:ascii="宋体" w:eastAsia="宋体" w:hAnsi="宋体"/>
          <w:color w:val="000000" w:themeColor="text1"/>
        </w:rPr>
        <w:t>无线联接产业为基础注册成立，注册资金5000万元。公司主营业务包括：物联网模组、通信模组、北斗导航模组、GPS导航模组、传感器及无线应用模组、PCBA组件、无线板卡、无线应用组件、以及相关整件、终端整机的研发、制造和销售，以及物联网相关技术、软件、嵌入式系统和一体化系统解决方案服务等</w:t>
      </w:r>
      <w:r w:rsidRPr="005058A9">
        <w:rPr>
          <w:rFonts w:ascii="宋体" w:eastAsia="宋体" w:hAnsi="宋体" w:hint="eastAsia"/>
          <w:color w:val="000000" w:themeColor="text1"/>
        </w:rPr>
        <w:t>。该</w:t>
      </w:r>
      <w:r w:rsidRPr="005058A9">
        <w:rPr>
          <w:rFonts w:ascii="宋体" w:eastAsia="宋体" w:hAnsi="宋体"/>
          <w:color w:val="000000" w:themeColor="text1"/>
        </w:rPr>
        <w:t>公司是国企改革和员工持股试点重点单位，骨干员工参股，其中骨干员工持股比例为20%。公司现有员工400余人，研发设计及工程技术人员团队80余人，其中拥有15年以上射频技术研发经验的高级专业技术人才近30人。公司已成长为中国大陆一流的物联网模组智能制造基地和</w:t>
      </w:r>
      <w:proofErr w:type="gramStart"/>
      <w:r w:rsidRPr="005058A9">
        <w:rPr>
          <w:rFonts w:ascii="宋体" w:eastAsia="宋体" w:hAnsi="宋体"/>
          <w:color w:val="000000" w:themeColor="text1"/>
        </w:rPr>
        <w:t>物联网</w:t>
      </w:r>
      <w:proofErr w:type="gramEnd"/>
      <w:r w:rsidRPr="005058A9">
        <w:rPr>
          <w:rFonts w:ascii="宋体" w:eastAsia="宋体" w:hAnsi="宋体"/>
          <w:color w:val="000000" w:themeColor="text1"/>
        </w:rPr>
        <w:t>模组及方案提供商，已成为中国物联网无线联接行业的隐形冠军。公司秉承“</w:t>
      </w:r>
      <w:r w:rsidRPr="005058A9">
        <w:rPr>
          <w:rFonts w:ascii="宋体" w:eastAsia="宋体" w:hAnsi="宋体" w:hint="eastAsia"/>
          <w:color w:val="000000" w:themeColor="text1"/>
        </w:rPr>
        <w:t>连接</w:t>
      </w:r>
      <w:r w:rsidRPr="005058A9">
        <w:rPr>
          <w:rFonts w:ascii="宋体" w:eastAsia="宋体" w:hAnsi="宋体"/>
          <w:color w:val="000000" w:themeColor="text1"/>
        </w:rPr>
        <w:t>世界”的使命，致力于成为全球物联网无线联接领域一流的产品和服务提供商。</w:t>
      </w:r>
      <w:r w:rsidRPr="005058A9">
        <w:rPr>
          <w:rFonts w:ascii="宋体" w:eastAsia="宋体" w:hAnsi="宋体" w:hint="eastAsia"/>
          <w:color w:val="000000" w:themeColor="text1"/>
        </w:rPr>
        <w:t xml:space="preserve"> </w:t>
      </w:r>
    </w:p>
    <w:p w14:paraId="45431EF1" w14:textId="2696770D"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A公司在无线连接方面有着深厚的技术积累和经验，早在</w:t>
      </w:r>
      <w:r w:rsidRPr="005058A9">
        <w:rPr>
          <w:rFonts w:ascii="宋体" w:eastAsia="宋体" w:hAnsi="宋体"/>
          <w:color w:val="000000" w:themeColor="text1"/>
        </w:rPr>
        <w:t>1996年开始</w:t>
      </w:r>
      <w:r w:rsidRPr="005058A9">
        <w:rPr>
          <w:rFonts w:ascii="宋体" w:eastAsia="宋体" w:hAnsi="宋体" w:hint="eastAsia"/>
          <w:color w:val="000000" w:themeColor="text1"/>
        </w:rPr>
        <w:t>，其核心团队成员就在集团公司</w:t>
      </w:r>
      <w:r w:rsidRPr="005058A9">
        <w:rPr>
          <w:rFonts w:ascii="宋体" w:eastAsia="宋体" w:hAnsi="宋体"/>
          <w:color w:val="000000" w:themeColor="text1"/>
        </w:rPr>
        <w:t>从事电子调谐器的研发制造和销售。2001年6月，首款数字电子调谐器研发成功并批量生产销售。同年电子调谐器出货量全球第一，2012年开始涉及WIFI业务。2013年自主开发的首款2T2R无线WIFI模块批量销售，并开始进入电视机市场。2014年9月，独家获得阿里巴巴“魔盒一代”首批100万订单，正式进入OTT</w:t>
      </w:r>
      <w:r w:rsidR="000343D6">
        <w:rPr>
          <w:rFonts w:ascii="宋体" w:eastAsia="宋体" w:hAnsi="宋体" w:hint="eastAsia"/>
          <w:color w:val="000000" w:themeColor="text1"/>
        </w:rPr>
        <w:t>（</w:t>
      </w:r>
      <w:r w:rsidR="000343D6" w:rsidRPr="000343D6">
        <w:rPr>
          <w:rFonts w:ascii="宋体" w:eastAsia="宋体" w:hAnsi="宋体"/>
          <w:color w:val="000000" w:themeColor="text1"/>
        </w:rPr>
        <w:t>Over The Top</w:t>
      </w:r>
      <w:r w:rsidR="000343D6">
        <w:rPr>
          <w:rFonts w:ascii="宋体" w:eastAsia="宋体" w:hAnsi="宋体" w:hint="eastAsia"/>
          <w:color w:val="000000" w:themeColor="text1"/>
        </w:rPr>
        <w:t>）</w:t>
      </w:r>
      <w:r w:rsidRPr="005058A9">
        <w:rPr>
          <w:rFonts w:ascii="宋体" w:eastAsia="宋体" w:hAnsi="宋体"/>
          <w:color w:val="000000" w:themeColor="text1"/>
        </w:rPr>
        <w:t>盒子领域，全年实现销售收入1.17亿元。12月设立无线联接产业。2015年3月，第1000万只模块下线，4月研发的首款智能家居IOT模块下线并实现批量销售，产业线由普通的WIFI产品拓展</w:t>
      </w:r>
      <w:r w:rsidRPr="005058A9">
        <w:rPr>
          <w:rFonts w:ascii="宋体" w:eastAsia="宋体" w:hAnsi="宋体"/>
          <w:color w:val="000000" w:themeColor="text1"/>
        </w:rPr>
        <w:lastRenderedPageBreak/>
        <w:t>到IOT产品，全年实现物联网模组销售数量2600万只,实现销售收入2.5亿元。实现物联网模</w:t>
      </w:r>
      <w:proofErr w:type="gramStart"/>
      <w:r w:rsidRPr="005058A9">
        <w:rPr>
          <w:rFonts w:ascii="宋体" w:eastAsia="宋体" w:hAnsi="宋体"/>
          <w:color w:val="000000" w:themeColor="text1"/>
        </w:rPr>
        <w:t>组国内</w:t>
      </w:r>
      <w:proofErr w:type="gramEnd"/>
      <w:r w:rsidRPr="005058A9">
        <w:rPr>
          <w:rFonts w:ascii="宋体" w:eastAsia="宋体" w:hAnsi="宋体"/>
          <w:color w:val="000000" w:themeColor="text1"/>
        </w:rPr>
        <w:t>销售数量排名第三。2016年9月，日产能突破20万只，市场由传统的黑电市场拓展到白电和互联网市场，全年实现物联网模组销售数量4800万只,销售收入3.4亿元</w:t>
      </w:r>
      <w:r w:rsidRPr="005058A9">
        <w:rPr>
          <w:rFonts w:ascii="宋体" w:eastAsia="宋体" w:hAnsi="宋体" w:hint="eastAsia"/>
          <w:color w:val="000000" w:themeColor="text1"/>
        </w:rPr>
        <w:t>，</w:t>
      </w:r>
      <w:r w:rsidRPr="005058A9">
        <w:rPr>
          <w:rFonts w:ascii="宋体" w:eastAsia="宋体" w:hAnsi="宋体"/>
          <w:color w:val="000000" w:themeColor="text1"/>
        </w:rPr>
        <w:t>实现物联网模</w:t>
      </w:r>
      <w:proofErr w:type="gramStart"/>
      <w:r w:rsidRPr="005058A9">
        <w:rPr>
          <w:rFonts w:ascii="宋体" w:eastAsia="宋体" w:hAnsi="宋体"/>
          <w:color w:val="000000" w:themeColor="text1"/>
        </w:rPr>
        <w:t>组国内</w:t>
      </w:r>
      <w:proofErr w:type="gramEnd"/>
      <w:r w:rsidRPr="005058A9">
        <w:rPr>
          <w:rFonts w:ascii="宋体" w:eastAsia="宋体" w:hAnsi="宋体"/>
          <w:color w:val="000000" w:themeColor="text1"/>
        </w:rPr>
        <w:t>销售数量排名第二。2017年5月，公司第1亿只模块下线，和华为、瑞</w:t>
      </w:r>
      <w:proofErr w:type="gramStart"/>
      <w:r w:rsidRPr="005058A9">
        <w:rPr>
          <w:rFonts w:ascii="宋体" w:eastAsia="宋体" w:hAnsi="宋体"/>
          <w:color w:val="000000" w:themeColor="text1"/>
        </w:rPr>
        <w:t>昱</w:t>
      </w:r>
      <w:proofErr w:type="gramEnd"/>
      <w:r w:rsidRPr="005058A9">
        <w:rPr>
          <w:rFonts w:ascii="宋体" w:eastAsia="宋体" w:hAnsi="宋体"/>
          <w:color w:val="000000" w:themeColor="text1"/>
        </w:rPr>
        <w:t>、MTK等形成战略合作，建立联合实验室</w:t>
      </w:r>
      <w:r w:rsidRPr="005058A9">
        <w:rPr>
          <w:rFonts w:ascii="宋体" w:eastAsia="宋体" w:hAnsi="宋体" w:hint="eastAsia"/>
          <w:color w:val="000000" w:themeColor="text1"/>
        </w:rPr>
        <w:t>，全</w:t>
      </w:r>
      <w:r w:rsidRPr="005058A9">
        <w:rPr>
          <w:rFonts w:ascii="宋体" w:eastAsia="宋体" w:hAnsi="宋体"/>
          <w:color w:val="000000" w:themeColor="text1"/>
        </w:rPr>
        <w:t>年实现物联网模组销售数量6020万只，全年实现销售收入4.5亿元，实现物联网模</w:t>
      </w:r>
      <w:proofErr w:type="gramStart"/>
      <w:r w:rsidRPr="005058A9">
        <w:rPr>
          <w:rFonts w:ascii="宋体" w:eastAsia="宋体" w:hAnsi="宋体"/>
          <w:color w:val="000000" w:themeColor="text1"/>
        </w:rPr>
        <w:t>组国内</w:t>
      </w:r>
      <w:proofErr w:type="gramEnd"/>
      <w:r w:rsidRPr="005058A9">
        <w:rPr>
          <w:rFonts w:ascii="宋体" w:eastAsia="宋体" w:hAnsi="宋体"/>
          <w:color w:val="000000" w:themeColor="text1"/>
        </w:rPr>
        <w:t>销售数量排名第一。2018年2月，成立无线传感器应用产业</w:t>
      </w:r>
      <w:r w:rsidRPr="005058A9">
        <w:rPr>
          <w:rFonts w:ascii="宋体" w:eastAsia="宋体" w:hAnsi="宋体" w:hint="eastAsia"/>
          <w:color w:val="000000" w:themeColor="text1"/>
        </w:rPr>
        <w:t>线。</w:t>
      </w:r>
      <w:r w:rsidRPr="005058A9">
        <w:rPr>
          <w:rFonts w:ascii="宋体" w:eastAsia="宋体" w:hAnsi="宋体"/>
          <w:color w:val="000000" w:themeColor="text1"/>
        </w:rPr>
        <w:t>2018年全年，公司实现物联网模组销售数量</w:t>
      </w:r>
      <w:r w:rsidRPr="005058A9">
        <w:rPr>
          <w:rFonts w:ascii="宋体" w:eastAsia="宋体" w:hAnsi="宋体" w:hint="eastAsia"/>
          <w:color w:val="000000" w:themeColor="text1"/>
        </w:rPr>
        <w:t>超过</w:t>
      </w:r>
      <w:r w:rsidRPr="005058A9">
        <w:rPr>
          <w:rFonts w:ascii="宋体" w:eastAsia="宋体" w:hAnsi="宋体"/>
          <w:color w:val="000000" w:themeColor="text1"/>
        </w:rPr>
        <w:t>1亿只，全年实现销售收入8.0亿元。</w:t>
      </w:r>
    </w:p>
    <w:p w14:paraId="3B06D02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公司物联网通信模组主营业务包括无线局域网通信模组、无线广域网通信模组、传感器无线应用模组三大产品线，各产品线具体情况如下：</w:t>
      </w:r>
    </w:p>
    <w:p w14:paraId="0F6B4DE5" w14:textId="7561EBF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无线局域网通信模组</w:t>
      </w:r>
    </w:p>
    <w:p w14:paraId="2297FDBF"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以WIFI/BT/IoT/ZigBee等模</w:t>
      </w:r>
      <w:proofErr w:type="gramStart"/>
      <w:r w:rsidRPr="005058A9">
        <w:rPr>
          <w:rFonts w:ascii="宋体" w:eastAsia="宋体" w:hAnsi="宋体"/>
          <w:color w:val="000000" w:themeColor="text1"/>
        </w:rPr>
        <w:t>组产品</w:t>
      </w:r>
      <w:proofErr w:type="gramEnd"/>
      <w:r w:rsidRPr="005058A9">
        <w:rPr>
          <w:rFonts w:ascii="宋体" w:eastAsia="宋体" w:hAnsi="宋体"/>
          <w:color w:val="000000" w:themeColor="text1"/>
        </w:rPr>
        <w:t>为主，市场覆盖黑电、白电、小家电、物联网、安防、照明等领域；</w:t>
      </w:r>
    </w:p>
    <w:p w14:paraId="3BEE3AAA" w14:textId="48A72093"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）无线广域网通信模组</w:t>
      </w:r>
    </w:p>
    <w:p w14:paraId="3D4D610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以GSM/NB-IoT/LoRa/4G/5G等模</w:t>
      </w:r>
      <w:proofErr w:type="gramStart"/>
      <w:r w:rsidRPr="005058A9">
        <w:rPr>
          <w:rFonts w:ascii="宋体" w:eastAsia="宋体" w:hAnsi="宋体"/>
          <w:color w:val="000000" w:themeColor="text1"/>
        </w:rPr>
        <w:t>组产品</w:t>
      </w:r>
      <w:proofErr w:type="gramEnd"/>
      <w:r w:rsidRPr="005058A9">
        <w:rPr>
          <w:rFonts w:ascii="宋体" w:eastAsia="宋体" w:hAnsi="宋体"/>
          <w:color w:val="000000" w:themeColor="text1"/>
        </w:rPr>
        <w:t>为主，市场覆盖共享单车、运营商、智慧生活、智慧农业、智慧交通、智慧城市等领域</w:t>
      </w:r>
      <w:r w:rsidRPr="005058A9">
        <w:rPr>
          <w:rFonts w:ascii="宋体" w:eastAsia="宋体" w:hAnsi="宋体" w:hint="eastAsia"/>
          <w:color w:val="000000" w:themeColor="text1"/>
        </w:rPr>
        <w:t>，</w:t>
      </w:r>
      <w:r w:rsidRPr="005058A9">
        <w:rPr>
          <w:rFonts w:ascii="宋体" w:eastAsia="宋体" w:hAnsi="宋体"/>
          <w:color w:val="000000" w:themeColor="text1"/>
        </w:rPr>
        <w:t>并积极开拓工业互联网、人工智能等新领域。</w:t>
      </w:r>
    </w:p>
    <w:p w14:paraId="5C901824" w14:textId="4E999552"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传感器无线应用终端模组</w:t>
      </w:r>
    </w:p>
    <w:p w14:paraId="6F54B3F3" w14:textId="7C87C9A4" w:rsidR="00F32F06" w:rsidRPr="005058A9" w:rsidRDefault="00076025" w:rsidP="00064E3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继</w:t>
      </w:r>
      <w:r w:rsidRPr="005058A9">
        <w:rPr>
          <w:rFonts w:ascii="宋体" w:eastAsia="宋体" w:hAnsi="宋体"/>
          <w:color w:val="000000" w:themeColor="text1"/>
        </w:rPr>
        <w:t>续深耕</w:t>
      </w:r>
      <w:r w:rsidRPr="005058A9">
        <w:rPr>
          <w:rFonts w:ascii="宋体" w:eastAsia="宋体" w:hAnsi="宋体" w:hint="eastAsia"/>
          <w:color w:val="000000" w:themeColor="text1"/>
        </w:rPr>
        <w:t>运营商</w:t>
      </w:r>
      <w:r w:rsidRPr="005058A9">
        <w:rPr>
          <w:rFonts w:ascii="宋体" w:eastAsia="宋体" w:hAnsi="宋体"/>
          <w:color w:val="000000" w:themeColor="text1"/>
        </w:rPr>
        <w:t>客户，以各种传感器无线应用市场作为目标市场，提供智能终端系统解决方案。</w:t>
      </w:r>
    </w:p>
    <w:p w14:paraId="43BB80D0" w14:textId="75025688" w:rsidR="00BF6505" w:rsidRDefault="006C7B37" w:rsidP="00854036">
      <w:pPr>
        <w:pStyle w:val="a9"/>
        <w:numPr>
          <w:ilvl w:val="1"/>
          <w:numId w:val="1"/>
        </w:numPr>
        <w:spacing w:line="360" w:lineRule="auto"/>
        <w:ind w:firstLineChars="0"/>
        <w:outlineLvl w:val="1"/>
        <w:rPr>
          <w:rFonts w:ascii="宋体" w:eastAsia="宋体" w:hAnsi="宋体"/>
          <w:b/>
          <w:color w:val="000000" w:themeColor="text1"/>
        </w:rPr>
      </w:pPr>
      <w:r w:rsidRPr="00854036">
        <w:rPr>
          <w:rFonts w:ascii="宋体" w:eastAsia="宋体" w:hAnsi="宋体" w:hint="eastAsia"/>
          <w:b/>
          <w:color w:val="000000" w:themeColor="text1"/>
        </w:rPr>
        <w:t>行业环境</w:t>
      </w:r>
    </w:p>
    <w:p w14:paraId="2D05472C" w14:textId="77777777" w:rsidR="00BF6505" w:rsidRPr="00726B1F" w:rsidRDefault="00BF6505" w:rsidP="00BF6505">
      <w:pPr>
        <w:spacing w:line="360" w:lineRule="auto"/>
        <w:outlineLvl w:val="2"/>
        <w:rPr>
          <w:rFonts w:ascii="宋体" w:eastAsia="宋体" w:hAnsi="宋体"/>
          <w:b/>
          <w:color w:val="000000" w:themeColor="text1"/>
        </w:rPr>
      </w:pPr>
      <w:r w:rsidRPr="00726B1F">
        <w:rPr>
          <w:rFonts w:ascii="宋体" w:eastAsia="宋体" w:hAnsi="宋体" w:hint="eastAsia"/>
          <w:b/>
          <w:color w:val="000000" w:themeColor="text1"/>
        </w:rPr>
        <w:lastRenderedPageBreak/>
        <w:t>3.2.1 行业现状与趋势</w:t>
      </w:r>
    </w:p>
    <w:p w14:paraId="3E883901" w14:textId="6B27DC06" w:rsidR="00BF6505" w:rsidRPr="005058A9" w:rsidRDefault="00BF6505" w:rsidP="00BF650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Pr="005058A9">
        <w:rPr>
          <w:rFonts w:ascii="宋体" w:eastAsia="宋体" w:hAnsi="宋体"/>
          <w:color w:val="000000" w:themeColor="text1"/>
        </w:rPr>
        <w:t>物联网系统的定义包括与网络和软件连接的传感器、执行器，通过这些设备人们可以监视和管理一切系统里连接的物体、机器，甚至生物。</w:t>
      </w:r>
      <w:r w:rsidRPr="005058A9">
        <w:rPr>
          <w:rFonts w:ascii="宋体" w:eastAsia="宋体" w:hAnsi="宋体" w:hint="eastAsia"/>
          <w:color w:val="000000" w:themeColor="text1"/>
        </w:rPr>
        <w:t>据麦肯锡报告</w:t>
      </w:r>
      <w:r>
        <w:rPr>
          <w:rFonts w:ascii="宋体" w:eastAsia="宋体" w:hAnsi="宋体" w:hint="eastAsia"/>
          <w:color w:val="000000" w:themeColor="text1"/>
        </w:rPr>
        <w:t>，</w:t>
      </w:r>
      <w:r w:rsidRPr="005058A9">
        <w:rPr>
          <w:rFonts w:ascii="宋体" w:eastAsia="宋体" w:hAnsi="宋体" w:hint="eastAsia"/>
          <w:color w:val="000000" w:themeColor="text1"/>
        </w:rPr>
        <w:t>物联网将应用于健康、家居、消费、办公室、工厂、工地、交通、城市以及</w:t>
      </w:r>
      <w:r w:rsidR="002C3EF8">
        <w:rPr>
          <w:rFonts w:ascii="宋体" w:eastAsia="宋体" w:hAnsi="宋体" w:hint="eastAsia"/>
          <w:color w:val="000000" w:themeColor="text1"/>
        </w:rPr>
        <w:t>物流等</w:t>
      </w:r>
      <w:r w:rsidRPr="005058A9">
        <w:rPr>
          <w:rFonts w:ascii="宋体" w:eastAsia="宋体" w:hAnsi="宋体" w:hint="eastAsia"/>
          <w:color w:val="000000" w:themeColor="text1"/>
        </w:rPr>
        <w:t>九个巨大经济价值的</w:t>
      </w:r>
      <w:commentRangeStart w:id="198"/>
      <w:r w:rsidRPr="005058A9">
        <w:rPr>
          <w:rFonts w:ascii="宋体" w:eastAsia="宋体" w:hAnsi="宋体" w:hint="eastAsia"/>
          <w:color w:val="000000" w:themeColor="text1"/>
        </w:rPr>
        <w:t>领域</w:t>
      </w:r>
      <w:commentRangeEnd w:id="198"/>
      <w:r>
        <w:rPr>
          <w:rStyle w:val="ac"/>
        </w:rPr>
        <w:commentReference w:id="198"/>
      </w:r>
      <w:r w:rsidRPr="005058A9">
        <w:rPr>
          <w:rFonts w:ascii="宋体" w:eastAsia="宋体" w:hAnsi="宋体" w:hint="eastAsia"/>
          <w:color w:val="000000" w:themeColor="text1"/>
        </w:rPr>
        <w:t>。</w:t>
      </w:r>
      <w:r w:rsidRPr="005058A9">
        <w:rPr>
          <w:rFonts w:ascii="宋体" w:eastAsia="宋体" w:hAnsi="宋体"/>
          <w:color w:val="000000" w:themeColor="text1"/>
        </w:rPr>
        <w:t>健康</w:t>
      </w:r>
      <w:r w:rsidRPr="005058A9">
        <w:rPr>
          <w:rFonts w:ascii="宋体" w:eastAsia="宋体" w:hAnsi="宋体" w:hint="eastAsia"/>
          <w:color w:val="000000" w:themeColor="text1"/>
        </w:rPr>
        <w:t>，</w:t>
      </w:r>
      <w:r w:rsidRPr="005058A9">
        <w:rPr>
          <w:rFonts w:ascii="宋体" w:eastAsia="宋体" w:hAnsi="宋体"/>
          <w:color w:val="000000" w:themeColor="text1"/>
        </w:rPr>
        <w:t>如通过可穿戴设备监测人体健康状况、病情跟踪</w:t>
      </w:r>
      <w:r w:rsidRPr="005058A9">
        <w:rPr>
          <w:rFonts w:ascii="宋体" w:eastAsia="宋体" w:hAnsi="宋体" w:hint="eastAsia"/>
          <w:color w:val="000000" w:themeColor="text1"/>
        </w:rPr>
        <w:t>；</w:t>
      </w:r>
      <w:r>
        <w:rPr>
          <w:rFonts w:ascii="宋体" w:eastAsia="宋体" w:hAnsi="宋体" w:hint="eastAsia"/>
          <w:color w:val="000000" w:themeColor="text1"/>
        </w:rPr>
        <w:t>智能</w:t>
      </w:r>
      <w:r w:rsidRPr="005058A9">
        <w:rPr>
          <w:rFonts w:ascii="宋体" w:eastAsia="宋体" w:hAnsi="宋体"/>
          <w:color w:val="000000" w:themeColor="text1"/>
        </w:rPr>
        <w:t>家居，如遥感操控家电和安保系统</w:t>
      </w:r>
      <w:r w:rsidRPr="005058A9">
        <w:rPr>
          <w:rFonts w:ascii="宋体" w:eastAsia="宋体" w:hAnsi="宋体" w:hint="eastAsia"/>
          <w:color w:val="000000" w:themeColor="text1"/>
        </w:rPr>
        <w:t>；</w:t>
      </w:r>
      <w:r w:rsidRPr="005058A9">
        <w:rPr>
          <w:rFonts w:ascii="宋体" w:eastAsia="宋体" w:hAnsi="宋体"/>
          <w:color w:val="000000" w:themeColor="text1"/>
        </w:rPr>
        <w:t>消费，如自助结账、商品套餐推荐</w:t>
      </w:r>
      <w:r w:rsidRPr="005058A9">
        <w:rPr>
          <w:rFonts w:ascii="宋体" w:eastAsia="宋体" w:hAnsi="宋体" w:hint="eastAsia"/>
          <w:color w:val="000000" w:themeColor="text1"/>
        </w:rPr>
        <w:t>等；智慧</w:t>
      </w:r>
      <w:r w:rsidRPr="005058A9">
        <w:rPr>
          <w:rFonts w:ascii="宋体" w:eastAsia="宋体" w:hAnsi="宋体"/>
          <w:color w:val="000000" w:themeColor="text1"/>
        </w:rPr>
        <w:t>办公室，</w:t>
      </w:r>
      <w:r w:rsidRPr="005058A9">
        <w:rPr>
          <w:rFonts w:ascii="宋体" w:eastAsia="宋体" w:hAnsi="宋体" w:hint="eastAsia"/>
          <w:color w:val="000000" w:themeColor="text1"/>
        </w:rPr>
        <w:t>通过物联网技术</w:t>
      </w:r>
      <w:r w:rsidRPr="005058A9">
        <w:rPr>
          <w:rFonts w:ascii="宋体" w:eastAsia="宋体" w:hAnsi="宋体"/>
          <w:color w:val="000000" w:themeColor="text1"/>
        </w:rPr>
        <w:t>如提高工作效率、移动办公</w:t>
      </w:r>
      <w:r w:rsidRPr="005058A9">
        <w:rPr>
          <w:rFonts w:ascii="宋体" w:eastAsia="宋体" w:hAnsi="宋体" w:hint="eastAsia"/>
          <w:color w:val="000000" w:themeColor="text1"/>
        </w:rPr>
        <w:t>；智慧</w:t>
      </w:r>
      <w:r w:rsidRPr="005058A9">
        <w:rPr>
          <w:rFonts w:ascii="宋体" w:eastAsia="宋体" w:hAnsi="宋体"/>
          <w:color w:val="000000" w:themeColor="text1"/>
        </w:rPr>
        <w:t>工厂，如</w:t>
      </w:r>
      <w:r w:rsidRPr="005058A9">
        <w:rPr>
          <w:rFonts w:ascii="宋体" w:eastAsia="宋体" w:hAnsi="宋体" w:hint="eastAsia"/>
          <w:color w:val="000000" w:themeColor="text1"/>
        </w:rPr>
        <w:t>通过物联网</w:t>
      </w:r>
      <w:r w:rsidRPr="005058A9">
        <w:rPr>
          <w:rFonts w:ascii="宋体" w:eastAsia="宋体" w:hAnsi="宋体"/>
          <w:color w:val="000000" w:themeColor="text1"/>
        </w:rPr>
        <w:t>改善标准化流程、最佳资源分配</w:t>
      </w:r>
      <w:r w:rsidRPr="005058A9">
        <w:rPr>
          <w:rFonts w:ascii="宋体" w:eastAsia="宋体" w:hAnsi="宋体" w:hint="eastAsia"/>
          <w:color w:val="000000" w:themeColor="text1"/>
        </w:rPr>
        <w:t>；</w:t>
      </w:r>
      <w:r w:rsidRPr="005058A9">
        <w:rPr>
          <w:rFonts w:ascii="宋体" w:eastAsia="宋体" w:hAnsi="宋体"/>
          <w:color w:val="000000" w:themeColor="text1"/>
        </w:rPr>
        <w:t>工地，如设备维护监测、流程效率、员工健康与安全</w:t>
      </w:r>
      <w:r w:rsidRPr="005058A9">
        <w:rPr>
          <w:rFonts w:ascii="宋体" w:eastAsia="宋体" w:hAnsi="宋体" w:hint="eastAsia"/>
          <w:color w:val="000000" w:themeColor="text1"/>
        </w:rPr>
        <w:t>；智慧交通</w:t>
      </w:r>
      <w:r w:rsidRPr="005058A9">
        <w:rPr>
          <w:rFonts w:ascii="宋体" w:eastAsia="宋体" w:hAnsi="宋体"/>
          <w:color w:val="000000" w:themeColor="text1"/>
        </w:rPr>
        <w:t>，如车载娱乐系统、车况维护监测、自动驾驶协助</w:t>
      </w:r>
    </w:p>
    <w:p w14:paraId="0AFFA2EC" w14:textId="506DE5B9" w:rsidR="00BF6505" w:rsidRPr="005058A9" w:rsidRDefault="00BF6505" w:rsidP="00BF6505">
      <w:pPr>
        <w:spacing w:line="360" w:lineRule="auto"/>
        <w:rPr>
          <w:rFonts w:ascii="宋体" w:eastAsia="宋体" w:hAnsi="宋体"/>
          <w:color w:val="000000" w:themeColor="text1"/>
        </w:rPr>
      </w:pPr>
      <w:r w:rsidRPr="005058A9">
        <w:rPr>
          <w:rFonts w:ascii="宋体" w:eastAsia="宋体" w:hAnsi="宋体" w:hint="eastAsia"/>
          <w:color w:val="000000" w:themeColor="text1"/>
        </w:rPr>
        <w:t>智慧</w:t>
      </w:r>
      <w:r w:rsidRPr="005058A9">
        <w:rPr>
          <w:rFonts w:ascii="宋体" w:eastAsia="宋体" w:hAnsi="宋体"/>
          <w:color w:val="000000" w:themeColor="text1"/>
        </w:rPr>
        <w:t>城市，如公共设施维护、交通管理、环境保护、资源管理</w:t>
      </w:r>
      <w:r w:rsidRPr="005058A9">
        <w:rPr>
          <w:rFonts w:ascii="宋体" w:eastAsia="宋体" w:hAnsi="宋体" w:hint="eastAsia"/>
          <w:color w:val="000000" w:themeColor="text1"/>
        </w:rPr>
        <w:t>等；</w:t>
      </w:r>
      <w:r w:rsidR="00BA2DD9">
        <w:rPr>
          <w:rFonts w:ascii="宋体" w:eastAsia="宋体" w:hAnsi="宋体" w:hint="eastAsia"/>
          <w:color w:val="000000" w:themeColor="text1"/>
        </w:rPr>
        <w:t>物流</w:t>
      </w:r>
      <w:r w:rsidRPr="005058A9">
        <w:rPr>
          <w:rFonts w:ascii="宋体" w:eastAsia="宋体" w:hAnsi="宋体"/>
          <w:color w:val="000000" w:themeColor="text1"/>
        </w:rPr>
        <w:t>，</w:t>
      </w:r>
      <w:r w:rsidR="00BA2DD9">
        <w:rPr>
          <w:rFonts w:ascii="宋体" w:eastAsia="宋体" w:hAnsi="宋体"/>
          <w:color w:val="000000" w:themeColor="text1"/>
        </w:rPr>
        <w:t>如</w:t>
      </w:r>
      <w:r w:rsidRPr="005058A9">
        <w:rPr>
          <w:rFonts w:ascii="宋体" w:eastAsia="宋体" w:hAnsi="宋体"/>
          <w:color w:val="000000" w:themeColor="text1"/>
        </w:rPr>
        <w:t>实时交通监控、物流运输跟踪</w:t>
      </w:r>
      <w:r w:rsidRPr="005058A9">
        <w:rPr>
          <w:rFonts w:ascii="宋体" w:eastAsia="宋体" w:hAnsi="宋体" w:hint="eastAsia"/>
          <w:color w:val="000000" w:themeColor="text1"/>
        </w:rPr>
        <w:t>。</w:t>
      </w:r>
      <w:r w:rsidRPr="005058A9">
        <w:rPr>
          <w:rFonts w:ascii="宋体" w:eastAsia="宋体" w:hAnsi="宋体"/>
          <w:color w:val="000000" w:themeColor="text1"/>
        </w:rPr>
        <w:t>在这些领域中，流程驱动的生产环境，如工厂、医院和农场，可能会从物联网系统的应用中获益最大</w:t>
      </w:r>
      <w:r>
        <w:rPr>
          <w:rFonts w:ascii="宋体" w:eastAsia="宋体" w:hAnsi="宋体" w:hint="eastAsia"/>
          <w:color w:val="000000" w:themeColor="text1"/>
        </w:rPr>
        <w:t>，据预测</w:t>
      </w:r>
      <w:r w:rsidRPr="005058A9">
        <w:rPr>
          <w:rFonts w:ascii="宋体" w:eastAsia="宋体" w:hAnsi="宋体"/>
          <w:color w:val="000000" w:themeColor="text1"/>
        </w:rPr>
        <w:t>到2025年将达到</w:t>
      </w:r>
      <w:commentRangeStart w:id="199"/>
      <w:r w:rsidRPr="005058A9">
        <w:rPr>
          <w:rFonts w:ascii="宋体" w:eastAsia="宋体" w:hAnsi="宋体"/>
          <w:color w:val="000000" w:themeColor="text1"/>
        </w:rPr>
        <w:t>3.7</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美元</w:t>
      </w:r>
      <w:commentRangeEnd w:id="199"/>
      <w:r>
        <w:rPr>
          <w:rStyle w:val="ac"/>
        </w:rPr>
        <w:commentReference w:id="199"/>
      </w:r>
      <w:r w:rsidRPr="005058A9">
        <w:rPr>
          <w:rFonts w:ascii="宋体" w:eastAsia="宋体" w:hAnsi="宋体"/>
          <w:color w:val="000000" w:themeColor="text1"/>
        </w:rPr>
        <w:t>。根据来自IDC的一份最新统计报告显示，到2020年，全球物联网市场规模将会增长至3.04</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美元，而全球物联网设备将会达到300亿台。</w:t>
      </w:r>
    </w:p>
    <w:p w14:paraId="0C19FD1F" w14:textId="77777777" w:rsidR="00BF6505" w:rsidRPr="005058A9" w:rsidRDefault="00BF6505" w:rsidP="00BF6505">
      <w:pPr>
        <w:spacing w:line="360" w:lineRule="auto"/>
        <w:ind w:firstLine="600"/>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2F94E3A9" wp14:editId="7DEEA26F">
            <wp:extent cx="4356735" cy="2583180"/>
            <wp:effectExtent l="0" t="0" r="12065" b="7620"/>
            <wp:docPr id="62" name="图表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C104961" w14:textId="3BC3FDDE" w:rsidR="00BF6505" w:rsidRDefault="00BD0C0F" w:rsidP="00BF6505">
      <w:pPr>
        <w:spacing w:line="360" w:lineRule="auto"/>
        <w:ind w:firstLine="600"/>
        <w:jc w:val="center"/>
        <w:rPr>
          <w:rFonts w:ascii="宋体" w:eastAsia="宋体" w:hAnsi="宋体"/>
          <w:color w:val="000000" w:themeColor="text1"/>
        </w:rPr>
      </w:pPr>
      <w:r>
        <w:rPr>
          <w:rFonts w:ascii="宋体" w:eastAsia="宋体" w:hAnsi="宋体" w:hint="eastAsia"/>
          <w:color w:val="000000" w:themeColor="text1"/>
        </w:rPr>
        <w:t>图3-1</w:t>
      </w:r>
      <w:r w:rsidR="00BF6505" w:rsidRPr="005058A9">
        <w:rPr>
          <w:rFonts w:ascii="宋体" w:eastAsia="宋体" w:hAnsi="宋体" w:hint="eastAsia"/>
          <w:color w:val="000000" w:themeColor="text1"/>
        </w:rPr>
        <w:t>全球物联网设备的安装基数预测（亿个）</w:t>
      </w:r>
    </w:p>
    <w:p w14:paraId="44405D21" w14:textId="68EEFE1F" w:rsidR="005B0854" w:rsidRPr="005058A9" w:rsidRDefault="005B0854" w:rsidP="00BF6505">
      <w:pPr>
        <w:spacing w:line="360" w:lineRule="auto"/>
        <w:ind w:firstLine="600"/>
        <w:jc w:val="center"/>
        <w:rPr>
          <w:rFonts w:ascii="宋体" w:eastAsia="宋体" w:hAnsi="宋体"/>
          <w:color w:val="000000" w:themeColor="text1"/>
        </w:rPr>
      </w:pPr>
      <w:r w:rsidRPr="005058A9">
        <w:rPr>
          <w:rFonts w:ascii="宋体" w:eastAsia="宋体" w:hAnsi="宋体" w:hint="eastAsia"/>
          <w:color w:val="000000" w:themeColor="text1"/>
        </w:rPr>
        <w:lastRenderedPageBreak/>
        <w:t>资料来源IDC</w:t>
      </w:r>
    </w:p>
    <w:p w14:paraId="77DBF423" w14:textId="27F6F249" w:rsidR="00BF6505" w:rsidRPr="005058A9" w:rsidRDefault="00BF6505" w:rsidP="00BF650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根据中国产业信息网数据显示，到2020年预计中国物联网连接数量将超过80亿个，且增速呈现加速状态。</w:t>
      </w:r>
      <w:r w:rsidRPr="005058A9">
        <w:rPr>
          <w:rFonts w:ascii="宋体" w:eastAsia="宋体" w:hAnsi="宋体"/>
          <w:color w:val="000000" w:themeColor="text1"/>
        </w:rPr>
        <w:t>与此同时，三大运营商的蜂窝物联网连接数</w:t>
      </w:r>
      <w:r>
        <w:rPr>
          <w:rFonts w:ascii="宋体" w:eastAsia="宋体" w:hAnsi="宋体" w:hint="eastAsia"/>
          <w:color w:val="000000" w:themeColor="text1"/>
        </w:rPr>
        <w:t>在</w:t>
      </w:r>
      <w:r w:rsidRPr="005058A9">
        <w:rPr>
          <w:rFonts w:ascii="宋体" w:eastAsia="宋体" w:hAnsi="宋体"/>
          <w:color w:val="000000" w:themeColor="text1"/>
        </w:rPr>
        <w:t>2015-2018年的净增量分别为0.39、0.65、1.83、3.77亿个，呈现爆发式增长态势</w:t>
      </w:r>
      <w:r w:rsidR="00815925">
        <w:rPr>
          <w:rFonts w:ascii="宋体" w:eastAsia="宋体" w:hAnsi="宋体" w:hint="eastAsia"/>
          <w:color w:val="000000" w:themeColor="text1"/>
        </w:rPr>
        <w:t>，如图3</w:t>
      </w:r>
      <w:r>
        <w:rPr>
          <w:rFonts w:ascii="宋体" w:eastAsia="宋体" w:hAnsi="宋体" w:hint="eastAsia"/>
          <w:color w:val="000000" w:themeColor="text1"/>
        </w:rPr>
        <w:t>-</w:t>
      </w:r>
      <w:r w:rsidR="00815925">
        <w:rPr>
          <w:rFonts w:ascii="宋体" w:eastAsia="宋体" w:hAnsi="宋体" w:hint="eastAsia"/>
          <w:color w:val="000000" w:themeColor="text1"/>
        </w:rPr>
        <w:t>2</w:t>
      </w:r>
      <w:r>
        <w:rPr>
          <w:rFonts w:ascii="宋体" w:eastAsia="宋体" w:hAnsi="宋体" w:hint="eastAsia"/>
          <w:color w:val="000000" w:themeColor="text1"/>
        </w:rPr>
        <w:t>所示</w:t>
      </w:r>
      <w:r w:rsidRPr="005058A9">
        <w:rPr>
          <w:rFonts w:ascii="宋体" w:eastAsia="宋体" w:hAnsi="宋体"/>
          <w:color w:val="000000" w:themeColor="text1"/>
        </w:rPr>
        <w:t>。</w:t>
      </w:r>
    </w:p>
    <w:p w14:paraId="4C31E41E" w14:textId="77777777" w:rsidR="00BF6505" w:rsidRPr="005058A9" w:rsidRDefault="00BF6505" w:rsidP="00BF6505">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46DA6693" wp14:editId="439DDEC2">
            <wp:extent cx="5270500" cy="3432175"/>
            <wp:effectExtent l="0" t="0" r="0" b="0"/>
            <wp:docPr id="63" name="图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109210D" w14:textId="039589A4" w:rsidR="00BF6505" w:rsidRDefault="00ED66CE" w:rsidP="00BF6505">
      <w:pPr>
        <w:jc w:val="center"/>
        <w:rPr>
          <w:rFonts w:ascii="宋体" w:eastAsia="宋体" w:hAnsi="宋体"/>
          <w:color w:val="000000" w:themeColor="text1"/>
        </w:rPr>
      </w:pPr>
      <w:r>
        <w:rPr>
          <w:rFonts w:ascii="宋体" w:eastAsia="宋体" w:hAnsi="宋体" w:hint="eastAsia"/>
          <w:color w:val="000000" w:themeColor="text1"/>
        </w:rPr>
        <w:t>图3-2</w:t>
      </w:r>
      <w:r w:rsidR="00BF6505">
        <w:rPr>
          <w:rFonts w:ascii="宋体" w:eastAsia="宋体" w:hAnsi="宋体" w:hint="eastAsia"/>
          <w:color w:val="000000" w:themeColor="text1"/>
        </w:rPr>
        <w:t xml:space="preserve"> </w:t>
      </w:r>
      <w:r w:rsidR="00065584">
        <w:rPr>
          <w:rFonts w:ascii="宋体" w:eastAsia="宋体" w:hAnsi="宋体" w:hint="eastAsia"/>
          <w:color w:val="000000" w:themeColor="text1"/>
        </w:rPr>
        <w:t>中国物联网连接数</w:t>
      </w:r>
    </w:p>
    <w:p w14:paraId="7FAD89DC" w14:textId="77777777" w:rsidR="00583460" w:rsidRDefault="00BF6505" w:rsidP="00854036">
      <w:pPr>
        <w:jc w:val="center"/>
        <w:rPr>
          <w:rFonts w:ascii="宋体" w:eastAsia="宋体" w:hAnsi="宋体"/>
          <w:color w:val="000000" w:themeColor="text1"/>
        </w:rPr>
      </w:pPr>
      <w:r w:rsidRPr="005058A9">
        <w:rPr>
          <w:rFonts w:ascii="宋体" w:eastAsia="宋体" w:hAnsi="宋体"/>
          <w:color w:val="000000" w:themeColor="text1"/>
        </w:rPr>
        <w:t>资料来源</w:t>
      </w:r>
      <w:r>
        <w:rPr>
          <w:rFonts w:ascii="宋体" w:eastAsia="宋体" w:hAnsi="宋体" w:hint="eastAsia"/>
          <w:color w:val="000000" w:themeColor="text1"/>
        </w:rPr>
        <w:t>：</w:t>
      </w:r>
      <w:r w:rsidRPr="005058A9">
        <w:rPr>
          <w:rFonts w:ascii="宋体" w:eastAsia="宋体" w:hAnsi="宋体"/>
          <w:color w:val="000000" w:themeColor="text1"/>
        </w:rPr>
        <w:t>中国产业信息网</w:t>
      </w:r>
      <w:r>
        <w:rPr>
          <w:rFonts w:ascii="宋体" w:eastAsia="宋体" w:hAnsi="宋体" w:hint="eastAsia"/>
          <w:color w:val="000000" w:themeColor="text1"/>
        </w:rPr>
        <w:t>（日期和网址）</w:t>
      </w:r>
    </w:p>
    <w:p w14:paraId="045DBA41" w14:textId="3F8EC7EA" w:rsidR="00BF6505" w:rsidRDefault="00BF6505" w:rsidP="00854036">
      <w:pPr>
        <w:rPr>
          <w:rFonts w:ascii="宋体" w:eastAsia="宋体" w:hAnsi="宋体"/>
          <w:color w:val="000000" w:themeColor="text1"/>
        </w:rPr>
      </w:pPr>
      <w:r w:rsidRPr="005058A9">
        <w:rPr>
          <w:rFonts w:ascii="宋体" w:eastAsia="宋体" w:hAnsi="宋体"/>
          <w:color w:val="000000" w:themeColor="text1"/>
        </w:rPr>
        <w:t>物联网将进入各行各业，联接是物联网、智联网的基础，公司将迎来前所未有的历史发展机遇。</w:t>
      </w:r>
    </w:p>
    <w:p w14:paraId="6A2CBB18" w14:textId="1215C768" w:rsidR="008630F8" w:rsidRPr="00854036" w:rsidRDefault="008630F8" w:rsidP="00854036">
      <w:pPr>
        <w:spacing w:line="360" w:lineRule="auto"/>
        <w:jc w:val="both"/>
        <w:outlineLvl w:val="2"/>
        <w:rPr>
          <w:rFonts w:ascii="宋体" w:eastAsia="宋体" w:hAnsi="宋体"/>
          <w:b/>
          <w:color w:val="000000" w:themeColor="text1"/>
        </w:rPr>
      </w:pPr>
      <w:r w:rsidRPr="00854036">
        <w:rPr>
          <w:rFonts w:ascii="宋体" w:eastAsia="宋体" w:hAnsi="宋体"/>
          <w:b/>
          <w:color w:val="000000" w:themeColor="text1"/>
        </w:rPr>
        <w:t xml:space="preserve">3.2.2 </w:t>
      </w:r>
      <w:r w:rsidR="00997EFF">
        <w:rPr>
          <w:rFonts w:ascii="宋体" w:eastAsia="宋体" w:hAnsi="宋体" w:hint="eastAsia"/>
          <w:b/>
          <w:color w:val="000000" w:themeColor="text1"/>
        </w:rPr>
        <w:t>PEST环境</w:t>
      </w:r>
      <w:r w:rsidRPr="00854036">
        <w:rPr>
          <w:rFonts w:ascii="宋体" w:eastAsia="宋体" w:hAnsi="宋体" w:hint="eastAsia"/>
          <w:b/>
          <w:color w:val="000000" w:themeColor="text1"/>
        </w:rPr>
        <w:t>分析</w:t>
      </w:r>
    </w:p>
    <w:p w14:paraId="4E4ACE38" w14:textId="6A75C311" w:rsidR="00721103" w:rsidRPr="005058A9" w:rsidRDefault="00721103" w:rsidP="00854036">
      <w:pPr>
        <w:spacing w:line="360" w:lineRule="auto"/>
        <w:rPr>
          <w:rFonts w:ascii="宋体" w:eastAsia="宋体" w:hAnsi="宋体"/>
          <w:color w:val="000000" w:themeColor="text1"/>
        </w:rPr>
      </w:pPr>
      <w:r w:rsidRPr="005058A9">
        <w:rPr>
          <w:rFonts w:ascii="宋体" w:eastAsia="宋体" w:hAnsi="宋体" w:hint="eastAsia"/>
          <w:color w:val="000000" w:themeColor="text1"/>
        </w:rPr>
        <w:t>（1）政策层面</w:t>
      </w:r>
    </w:p>
    <w:p w14:paraId="26D62678" w14:textId="77777777" w:rsidR="00721103" w:rsidRDefault="00721103"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从2011年</w:t>
      </w:r>
      <w:r w:rsidRPr="005058A9">
        <w:rPr>
          <w:rFonts w:ascii="宋体" w:eastAsia="宋体" w:hAnsi="宋体"/>
          <w:color w:val="000000" w:themeColor="text1"/>
        </w:rPr>
        <w:t>物联网白皮书发布以来，我国政府已经多次发布行业相关政策法规，其中对行业有重要影响的政策法规大致如下</w:t>
      </w:r>
      <w:r w:rsidRPr="005058A9">
        <w:rPr>
          <w:rFonts w:ascii="宋体" w:eastAsia="宋体" w:hAnsi="宋体" w:hint="eastAsia"/>
          <w:color w:val="000000" w:themeColor="text1"/>
        </w:rPr>
        <w:t>：</w:t>
      </w:r>
    </w:p>
    <w:p w14:paraId="008E8132" w14:textId="0D9533A5" w:rsidR="00721103" w:rsidRPr="005058A9" w:rsidRDefault="00721103" w:rsidP="00854036">
      <w:pPr>
        <w:spacing w:line="360" w:lineRule="auto"/>
        <w:ind w:leftChars="175" w:left="420" w:firstLineChars="100" w:firstLine="240"/>
        <w:jc w:val="center"/>
        <w:rPr>
          <w:rFonts w:ascii="宋体" w:eastAsia="宋体" w:hAnsi="宋体"/>
          <w:color w:val="000000" w:themeColor="text1"/>
        </w:rPr>
      </w:pPr>
      <w:r>
        <w:rPr>
          <w:rFonts w:ascii="宋体" w:eastAsia="宋体" w:hAnsi="宋体" w:hint="eastAsia"/>
          <w:color w:val="000000" w:themeColor="text1"/>
        </w:rPr>
        <w:t>表</w:t>
      </w:r>
      <w:r w:rsidR="00452DF8">
        <w:rPr>
          <w:rFonts w:ascii="宋体" w:eastAsia="宋体" w:hAnsi="宋体" w:hint="eastAsia"/>
          <w:color w:val="000000" w:themeColor="text1"/>
        </w:rPr>
        <w:t>3-1</w:t>
      </w:r>
      <w:r>
        <w:rPr>
          <w:rFonts w:ascii="宋体" w:eastAsia="宋体" w:hAnsi="宋体" w:hint="eastAsia"/>
          <w:color w:val="000000" w:themeColor="text1"/>
        </w:rPr>
        <w:t>：</w:t>
      </w:r>
      <w:r w:rsidRPr="005058A9">
        <w:rPr>
          <w:rFonts w:ascii="宋体" w:eastAsia="宋体" w:hAnsi="宋体"/>
          <w:color w:val="000000" w:themeColor="text1"/>
        </w:rPr>
        <w:t>物联网产业重要政策一览</w:t>
      </w:r>
    </w:p>
    <w:tbl>
      <w:tblPr>
        <w:tblStyle w:val="a6"/>
        <w:tblW w:w="8290" w:type="dxa"/>
        <w:tblLayout w:type="fixed"/>
        <w:tblLook w:val="04A0" w:firstRow="1" w:lastRow="0" w:firstColumn="1" w:lastColumn="0" w:noHBand="0" w:noVBand="1"/>
      </w:tblPr>
      <w:tblGrid>
        <w:gridCol w:w="1413"/>
        <w:gridCol w:w="1167"/>
        <w:gridCol w:w="2093"/>
        <w:gridCol w:w="3617"/>
      </w:tblGrid>
      <w:tr w:rsidR="00721103" w:rsidRPr="005058A9" w14:paraId="7DAF09AE" w14:textId="77777777" w:rsidTr="00576CD8">
        <w:tc>
          <w:tcPr>
            <w:tcW w:w="1413" w:type="dxa"/>
            <w:vAlign w:val="center"/>
          </w:tcPr>
          <w:p w14:paraId="75FF0618"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时间</w:t>
            </w:r>
          </w:p>
        </w:tc>
        <w:tc>
          <w:tcPr>
            <w:tcW w:w="1167" w:type="dxa"/>
            <w:vAlign w:val="center"/>
          </w:tcPr>
          <w:p w14:paraId="5399C9FE"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t>部门</w:t>
            </w:r>
          </w:p>
        </w:tc>
        <w:tc>
          <w:tcPr>
            <w:tcW w:w="2093" w:type="dxa"/>
            <w:vAlign w:val="center"/>
          </w:tcPr>
          <w:p w14:paraId="4DE703A4"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t>名称</w:t>
            </w:r>
          </w:p>
        </w:tc>
        <w:tc>
          <w:tcPr>
            <w:tcW w:w="3617" w:type="dxa"/>
            <w:vAlign w:val="center"/>
          </w:tcPr>
          <w:p w14:paraId="328399C6" w14:textId="77777777" w:rsidR="00721103" w:rsidRPr="005058A9" w:rsidRDefault="00721103" w:rsidP="00576CD8">
            <w:pPr>
              <w:spacing w:line="360" w:lineRule="auto"/>
              <w:rPr>
                <w:rFonts w:ascii="宋体" w:eastAsia="宋体" w:hAnsi="宋体"/>
                <w:color w:val="000000" w:themeColor="text1"/>
              </w:rPr>
            </w:pPr>
            <w:r w:rsidRPr="005058A9">
              <w:rPr>
                <w:rFonts w:ascii="宋体" w:eastAsia="宋体" w:hAnsi="宋体" w:hint="eastAsia"/>
                <w:color w:val="000000" w:themeColor="text1"/>
              </w:rPr>
              <w:t>内容</w:t>
            </w:r>
          </w:p>
        </w:tc>
      </w:tr>
      <w:tr w:rsidR="00721103" w:rsidRPr="005058A9" w14:paraId="128B7333" w14:textId="77777777" w:rsidTr="00576CD8">
        <w:tc>
          <w:tcPr>
            <w:tcW w:w="1413" w:type="dxa"/>
            <w:vAlign w:val="center"/>
          </w:tcPr>
          <w:p w14:paraId="3F1366BA"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2011</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5</w:t>
            </w:r>
            <w:r w:rsidRPr="005058A9">
              <w:rPr>
                <w:rFonts w:ascii="宋体" w:eastAsia="宋体" w:hAnsi="宋体" w:cs="宋体" w:hint="eastAsia"/>
                <w:color w:val="000000" w:themeColor="text1"/>
                <w:sz w:val="18"/>
                <w:szCs w:val="18"/>
              </w:rPr>
              <w:t>月</w:t>
            </w:r>
          </w:p>
        </w:tc>
        <w:tc>
          <w:tcPr>
            <w:tcW w:w="1167" w:type="dxa"/>
            <w:vAlign w:val="center"/>
          </w:tcPr>
          <w:p w14:paraId="6658B3A0"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73EFFAF5"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《中国物联网白皮书》</w:t>
            </w:r>
          </w:p>
        </w:tc>
        <w:tc>
          <w:tcPr>
            <w:tcW w:w="3617" w:type="dxa"/>
            <w:vAlign w:val="center"/>
          </w:tcPr>
          <w:p w14:paraId="587B702E"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综合分析了中国物联网发展面临的机遇与挑战</w:t>
            </w:r>
          </w:p>
        </w:tc>
      </w:tr>
      <w:tr w:rsidR="00721103" w:rsidRPr="005058A9" w14:paraId="673B0DBD" w14:textId="77777777" w:rsidTr="00576CD8">
        <w:tc>
          <w:tcPr>
            <w:tcW w:w="1413" w:type="dxa"/>
            <w:vAlign w:val="center"/>
          </w:tcPr>
          <w:p w14:paraId="0ACF20E1"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2013</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p>
        </w:tc>
        <w:tc>
          <w:tcPr>
            <w:tcW w:w="1167" w:type="dxa"/>
            <w:vAlign w:val="center"/>
          </w:tcPr>
          <w:p w14:paraId="472D17CD"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w:t>
            </w:r>
          </w:p>
        </w:tc>
        <w:tc>
          <w:tcPr>
            <w:tcW w:w="2093" w:type="dxa"/>
            <w:vAlign w:val="center"/>
          </w:tcPr>
          <w:p w14:paraId="27F6F8ED"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《国务院关于推进物联网有序健康放在的指导意见》</w:t>
            </w:r>
          </w:p>
        </w:tc>
        <w:tc>
          <w:tcPr>
            <w:tcW w:w="3617" w:type="dxa"/>
            <w:vAlign w:val="center"/>
          </w:tcPr>
          <w:p w14:paraId="48B873B0"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到</w:t>
            </w:r>
            <w:r w:rsidRPr="005058A9">
              <w:rPr>
                <w:rFonts w:ascii="宋体" w:eastAsia="宋体" w:hAnsi="宋体" w:cs="宋体"/>
                <w:color w:val="000000" w:themeColor="text1"/>
                <w:sz w:val="18"/>
                <w:szCs w:val="18"/>
              </w:rPr>
              <w:t>2015</w:t>
            </w:r>
            <w:r w:rsidRPr="005058A9">
              <w:rPr>
                <w:rFonts w:ascii="宋体" w:eastAsia="宋体" w:hAnsi="宋体" w:cs="宋体" w:hint="eastAsia"/>
                <w:color w:val="000000" w:themeColor="text1"/>
                <w:sz w:val="18"/>
                <w:szCs w:val="18"/>
              </w:rPr>
              <w:t>年，要实现物联网在经济社会重要领域的规模示范效应，突破一批核心技术，培育一批创新型中小企业，打造完善的物联网产业链</w:t>
            </w:r>
          </w:p>
        </w:tc>
      </w:tr>
      <w:tr w:rsidR="00721103" w:rsidRPr="005058A9" w14:paraId="3EEDE7EC" w14:textId="77777777" w:rsidTr="00576CD8">
        <w:tc>
          <w:tcPr>
            <w:tcW w:w="1413" w:type="dxa"/>
            <w:vAlign w:val="center"/>
          </w:tcPr>
          <w:p w14:paraId="5F8AED97"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2016</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11</w:t>
            </w:r>
            <w:r w:rsidRPr="005058A9">
              <w:rPr>
                <w:rFonts w:ascii="宋体" w:eastAsia="宋体" w:hAnsi="宋体" w:cs="宋体" w:hint="eastAsia"/>
                <w:color w:val="000000" w:themeColor="text1"/>
                <w:sz w:val="18"/>
                <w:szCs w:val="18"/>
              </w:rPr>
              <w:t>月</w:t>
            </w:r>
          </w:p>
        </w:tc>
        <w:tc>
          <w:tcPr>
            <w:tcW w:w="1167" w:type="dxa"/>
            <w:vAlign w:val="center"/>
          </w:tcPr>
          <w:p w14:paraId="6FC9A334"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国务院</w:t>
            </w:r>
          </w:p>
        </w:tc>
        <w:tc>
          <w:tcPr>
            <w:tcW w:w="2093" w:type="dxa"/>
            <w:vAlign w:val="center"/>
          </w:tcPr>
          <w:p w14:paraId="2586EA91"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《“十三五”国家战略新兴产业发展规划》</w:t>
            </w:r>
          </w:p>
        </w:tc>
        <w:tc>
          <w:tcPr>
            <w:tcW w:w="3617" w:type="dxa"/>
            <w:vAlign w:val="center"/>
          </w:tcPr>
          <w:p w14:paraId="43E18D13"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实施网络强国战略，加快建设“数字中国”，推动物联网、</w:t>
            </w:r>
            <w:proofErr w:type="gramStart"/>
            <w:r w:rsidRPr="005058A9">
              <w:rPr>
                <w:rFonts w:ascii="宋体" w:eastAsia="宋体" w:hAnsi="宋体" w:cs="宋体" w:hint="eastAsia"/>
                <w:color w:val="000000" w:themeColor="text1"/>
                <w:sz w:val="18"/>
                <w:szCs w:val="18"/>
              </w:rPr>
              <w:t>云计算</w:t>
            </w:r>
            <w:proofErr w:type="gramEnd"/>
            <w:r w:rsidRPr="005058A9">
              <w:rPr>
                <w:rFonts w:ascii="宋体" w:eastAsia="宋体" w:hAnsi="宋体" w:cs="宋体" w:hint="eastAsia"/>
                <w:color w:val="000000" w:themeColor="text1"/>
                <w:sz w:val="18"/>
                <w:szCs w:val="18"/>
              </w:rPr>
              <w:t>和人工智能等技术向各行业全面融合渗透</w:t>
            </w:r>
          </w:p>
        </w:tc>
      </w:tr>
      <w:tr w:rsidR="00721103" w:rsidRPr="005058A9" w14:paraId="658367AC" w14:textId="77777777" w:rsidTr="00576CD8">
        <w:tc>
          <w:tcPr>
            <w:tcW w:w="1413" w:type="dxa"/>
            <w:vAlign w:val="center"/>
          </w:tcPr>
          <w:p w14:paraId="47E7104A"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w:t>
            </w:r>
            <w:r w:rsidRPr="005058A9">
              <w:rPr>
                <w:rFonts w:ascii="宋体" w:eastAsia="宋体" w:hAnsi="宋体" w:cs="宋体" w:hint="eastAsia"/>
                <w:color w:val="000000" w:themeColor="text1"/>
                <w:sz w:val="18"/>
                <w:szCs w:val="18"/>
              </w:rPr>
              <w:t>月</w:t>
            </w:r>
          </w:p>
        </w:tc>
        <w:tc>
          <w:tcPr>
            <w:tcW w:w="1167" w:type="dxa"/>
            <w:vAlign w:val="center"/>
          </w:tcPr>
          <w:p w14:paraId="0668D2A2"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7E654BF7"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《物联网发展规划</w:t>
            </w:r>
            <w:r w:rsidRPr="005058A9">
              <w:rPr>
                <w:rFonts w:ascii="宋体" w:eastAsia="宋体" w:hAnsi="宋体" w:cs="宋体"/>
                <w:color w:val="000000" w:themeColor="text1"/>
                <w:sz w:val="18"/>
                <w:szCs w:val="18"/>
              </w:rPr>
              <w:t>2016-2020</w:t>
            </w:r>
            <w:r w:rsidRPr="005058A9">
              <w:rPr>
                <w:rFonts w:ascii="宋体" w:eastAsia="宋体" w:hAnsi="宋体" w:cs="宋体" w:hint="eastAsia"/>
                <w:color w:val="000000" w:themeColor="text1"/>
                <w:sz w:val="18"/>
                <w:szCs w:val="18"/>
              </w:rPr>
              <w:t>》</w:t>
            </w:r>
          </w:p>
        </w:tc>
        <w:tc>
          <w:tcPr>
            <w:tcW w:w="3617" w:type="dxa"/>
            <w:vAlign w:val="center"/>
          </w:tcPr>
          <w:p w14:paraId="0F204F00"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规划在物联网产业生态布局、技术创新体系、标准建设、物联网的规模应用以及公共服务体系建设</w:t>
            </w:r>
          </w:p>
        </w:tc>
      </w:tr>
      <w:tr w:rsidR="00721103" w:rsidRPr="005058A9" w14:paraId="6CDA0457" w14:textId="77777777" w:rsidTr="00576CD8">
        <w:tc>
          <w:tcPr>
            <w:tcW w:w="1413" w:type="dxa"/>
            <w:vAlign w:val="center"/>
          </w:tcPr>
          <w:p w14:paraId="7D2D25EB"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2017</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6</w:t>
            </w:r>
            <w:r w:rsidRPr="005058A9">
              <w:rPr>
                <w:rFonts w:ascii="宋体" w:eastAsia="宋体" w:hAnsi="宋体" w:cs="宋体" w:hint="eastAsia"/>
                <w:color w:val="000000" w:themeColor="text1"/>
                <w:sz w:val="18"/>
                <w:szCs w:val="18"/>
              </w:rPr>
              <w:t>月</w:t>
            </w:r>
          </w:p>
        </w:tc>
        <w:tc>
          <w:tcPr>
            <w:tcW w:w="1167" w:type="dxa"/>
            <w:vAlign w:val="center"/>
          </w:tcPr>
          <w:p w14:paraId="4814B2EA"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5D208F4D"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《工业和信息化部办公厅关于全面推进移动互联网建设发展通知》</w:t>
            </w:r>
          </w:p>
        </w:tc>
        <w:tc>
          <w:tcPr>
            <w:tcW w:w="3617" w:type="dxa"/>
            <w:vAlign w:val="center"/>
          </w:tcPr>
          <w:p w14:paraId="45266413"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建设广覆盖、大连接、低能耗移动物联网基础设施，发展基于</w:t>
            </w:r>
            <w:r w:rsidRPr="005058A9">
              <w:rPr>
                <w:rFonts w:ascii="宋体" w:eastAsia="宋体" w:hAnsi="宋体" w:cs="宋体"/>
                <w:color w:val="000000" w:themeColor="text1"/>
                <w:sz w:val="18"/>
                <w:szCs w:val="18"/>
              </w:rPr>
              <w:t>NB-IOT</w:t>
            </w:r>
            <w:r w:rsidRPr="005058A9">
              <w:rPr>
                <w:rFonts w:ascii="宋体" w:eastAsia="宋体" w:hAnsi="宋体" w:cs="宋体" w:hint="eastAsia"/>
                <w:color w:val="000000" w:themeColor="text1"/>
                <w:sz w:val="18"/>
                <w:szCs w:val="18"/>
              </w:rPr>
              <w:t>技术的应用，有助于推进网络强国和制造强国建设</w:t>
            </w:r>
          </w:p>
        </w:tc>
      </w:tr>
      <w:tr w:rsidR="00721103" w:rsidRPr="005058A9" w14:paraId="108E769A" w14:textId="77777777" w:rsidTr="00576CD8">
        <w:tc>
          <w:tcPr>
            <w:tcW w:w="1413" w:type="dxa"/>
            <w:vAlign w:val="center"/>
          </w:tcPr>
          <w:p w14:paraId="02E57CD6"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2</w:t>
            </w:r>
            <w:r w:rsidRPr="005058A9">
              <w:rPr>
                <w:rFonts w:ascii="宋体" w:eastAsia="宋体" w:hAnsi="宋体" w:cs="宋体" w:hint="eastAsia"/>
                <w:color w:val="000000" w:themeColor="text1"/>
                <w:sz w:val="18"/>
                <w:szCs w:val="18"/>
              </w:rPr>
              <w:t>月</w:t>
            </w:r>
          </w:p>
        </w:tc>
        <w:tc>
          <w:tcPr>
            <w:tcW w:w="1167" w:type="dxa"/>
            <w:vAlign w:val="center"/>
          </w:tcPr>
          <w:p w14:paraId="38F2E1B4"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proofErr w:type="gramStart"/>
            <w:r w:rsidRPr="005058A9">
              <w:rPr>
                <w:rFonts w:ascii="宋体" w:eastAsia="宋体" w:hAnsi="宋体" w:cs="宋体" w:hint="eastAsia"/>
                <w:color w:val="000000" w:themeColor="text1"/>
                <w:sz w:val="18"/>
                <w:szCs w:val="18"/>
              </w:rPr>
              <w:t>发改委</w:t>
            </w:r>
            <w:proofErr w:type="gramEnd"/>
          </w:p>
        </w:tc>
        <w:tc>
          <w:tcPr>
            <w:tcW w:w="2093" w:type="dxa"/>
            <w:vAlign w:val="center"/>
          </w:tcPr>
          <w:p w14:paraId="58C98691"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w:t>
            </w: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年新一代信息基础设施建设工程拟支持项目名单》</w:t>
            </w:r>
          </w:p>
        </w:tc>
        <w:tc>
          <w:tcPr>
            <w:tcW w:w="3617" w:type="dxa"/>
            <w:vAlign w:val="center"/>
          </w:tcPr>
          <w:p w14:paraId="463C40CB"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此次建设工程</w:t>
            </w:r>
            <w:proofErr w:type="gramStart"/>
            <w:r w:rsidRPr="005058A9">
              <w:rPr>
                <w:rFonts w:ascii="宋体" w:eastAsia="宋体" w:hAnsi="宋体" w:cs="宋体" w:hint="eastAsia"/>
                <w:color w:val="000000" w:themeColor="text1"/>
                <w:sz w:val="18"/>
                <w:szCs w:val="18"/>
              </w:rPr>
              <w:t>拟支持</w:t>
            </w:r>
            <w:proofErr w:type="gramEnd"/>
            <w:r w:rsidRPr="005058A9">
              <w:rPr>
                <w:rFonts w:ascii="宋体" w:eastAsia="宋体" w:hAnsi="宋体" w:cs="宋体"/>
                <w:color w:val="000000" w:themeColor="text1"/>
                <w:sz w:val="18"/>
                <w:szCs w:val="18"/>
              </w:rPr>
              <w:t>8</w:t>
            </w:r>
            <w:r w:rsidRPr="005058A9">
              <w:rPr>
                <w:rFonts w:ascii="宋体" w:eastAsia="宋体" w:hAnsi="宋体" w:cs="宋体" w:hint="eastAsia"/>
                <w:color w:val="000000" w:themeColor="text1"/>
                <w:sz w:val="18"/>
                <w:szCs w:val="18"/>
              </w:rPr>
              <w:t>个项目，其中三个为三大运营商的</w:t>
            </w:r>
            <w:r w:rsidRPr="005058A9">
              <w:rPr>
                <w:rFonts w:ascii="宋体" w:eastAsia="宋体" w:hAnsi="宋体" w:cs="宋体"/>
                <w:color w:val="000000" w:themeColor="text1"/>
                <w:sz w:val="18"/>
                <w:szCs w:val="18"/>
              </w:rPr>
              <w:t>5G</w:t>
            </w:r>
            <w:r w:rsidRPr="005058A9">
              <w:rPr>
                <w:rFonts w:ascii="宋体" w:eastAsia="宋体" w:hAnsi="宋体" w:cs="宋体" w:hint="eastAsia"/>
                <w:color w:val="000000" w:themeColor="text1"/>
                <w:sz w:val="18"/>
                <w:szCs w:val="18"/>
              </w:rPr>
              <w:t>规模组网建设及应用示范工程</w:t>
            </w:r>
          </w:p>
        </w:tc>
      </w:tr>
      <w:tr w:rsidR="00721103" w:rsidRPr="005058A9" w14:paraId="2D7791F4" w14:textId="77777777" w:rsidTr="00576CD8">
        <w:tc>
          <w:tcPr>
            <w:tcW w:w="1413" w:type="dxa"/>
            <w:vAlign w:val="center"/>
          </w:tcPr>
          <w:p w14:paraId="4468B707"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color w:val="000000" w:themeColor="text1"/>
                <w:sz w:val="18"/>
                <w:szCs w:val="18"/>
              </w:rPr>
              <w:t>2018</w:t>
            </w:r>
            <w:r w:rsidRPr="005058A9">
              <w:rPr>
                <w:rFonts w:ascii="宋体" w:eastAsia="宋体" w:hAnsi="宋体" w:cs="宋体" w:hint="eastAsia"/>
                <w:color w:val="000000" w:themeColor="text1"/>
                <w:sz w:val="18"/>
                <w:szCs w:val="18"/>
              </w:rPr>
              <w:t>年</w:t>
            </w:r>
            <w:r w:rsidRPr="005058A9">
              <w:rPr>
                <w:rFonts w:ascii="宋体" w:eastAsia="宋体" w:hAnsi="宋体" w:cs="宋体"/>
                <w:color w:val="000000" w:themeColor="text1"/>
                <w:sz w:val="18"/>
                <w:szCs w:val="18"/>
              </w:rPr>
              <w:t>12</w:t>
            </w:r>
            <w:r w:rsidRPr="005058A9">
              <w:rPr>
                <w:rFonts w:ascii="宋体" w:eastAsia="宋体" w:hAnsi="宋体" w:cs="宋体" w:hint="eastAsia"/>
                <w:color w:val="000000" w:themeColor="text1"/>
                <w:sz w:val="18"/>
                <w:szCs w:val="18"/>
              </w:rPr>
              <w:t>月</w:t>
            </w:r>
          </w:p>
        </w:tc>
        <w:tc>
          <w:tcPr>
            <w:tcW w:w="1167" w:type="dxa"/>
            <w:vAlign w:val="center"/>
          </w:tcPr>
          <w:p w14:paraId="00427385"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工信部</w:t>
            </w:r>
          </w:p>
        </w:tc>
        <w:tc>
          <w:tcPr>
            <w:tcW w:w="2093" w:type="dxa"/>
            <w:vAlign w:val="center"/>
          </w:tcPr>
          <w:p w14:paraId="10565EFB"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《车联网（智能网联汽车）产业发展行动计划》</w:t>
            </w:r>
          </w:p>
        </w:tc>
        <w:tc>
          <w:tcPr>
            <w:tcW w:w="3617" w:type="dxa"/>
            <w:vAlign w:val="center"/>
          </w:tcPr>
          <w:p w14:paraId="5C86765C" w14:textId="77777777" w:rsidR="00721103" w:rsidRPr="005058A9" w:rsidRDefault="00721103" w:rsidP="00576CD8">
            <w:pPr>
              <w:autoSpaceDE w:val="0"/>
              <w:autoSpaceDN w:val="0"/>
              <w:adjustRightInd w:val="0"/>
              <w:spacing w:line="340" w:lineRule="atLeast"/>
              <w:rPr>
                <w:rFonts w:ascii="宋体" w:eastAsia="宋体" w:hAnsi="宋体" w:cs="Times"/>
                <w:color w:val="000000" w:themeColor="text1"/>
                <w:sz w:val="18"/>
                <w:szCs w:val="18"/>
              </w:rPr>
            </w:pPr>
            <w:r w:rsidRPr="005058A9">
              <w:rPr>
                <w:rFonts w:ascii="宋体" w:eastAsia="宋体" w:hAnsi="宋体" w:cs="宋体" w:hint="eastAsia"/>
                <w:color w:val="000000" w:themeColor="text1"/>
                <w:sz w:val="18"/>
                <w:szCs w:val="18"/>
              </w:rPr>
              <w:t>发展</w:t>
            </w:r>
            <w:proofErr w:type="gramStart"/>
            <w:r w:rsidRPr="005058A9">
              <w:rPr>
                <w:rFonts w:ascii="宋体" w:eastAsia="宋体" w:hAnsi="宋体" w:cs="宋体" w:hint="eastAsia"/>
                <w:color w:val="000000" w:themeColor="text1"/>
                <w:sz w:val="18"/>
                <w:szCs w:val="18"/>
              </w:rPr>
              <w:t>车辆网</w:t>
            </w:r>
            <w:proofErr w:type="gramEnd"/>
            <w:r w:rsidRPr="005058A9">
              <w:rPr>
                <w:rFonts w:ascii="宋体" w:eastAsia="宋体" w:hAnsi="宋体" w:cs="宋体" w:hint="eastAsia"/>
                <w:color w:val="000000" w:themeColor="text1"/>
                <w:sz w:val="18"/>
                <w:szCs w:val="18"/>
              </w:rPr>
              <w:t>产业，有利于提升</w:t>
            </w:r>
            <w:proofErr w:type="gramStart"/>
            <w:r w:rsidRPr="005058A9">
              <w:rPr>
                <w:rFonts w:ascii="宋体" w:eastAsia="宋体" w:hAnsi="宋体" w:cs="宋体" w:hint="eastAsia"/>
                <w:color w:val="000000" w:themeColor="text1"/>
                <w:sz w:val="18"/>
                <w:szCs w:val="18"/>
              </w:rPr>
              <w:t>汽车网</w:t>
            </w:r>
            <w:proofErr w:type="gramEnd"/>
            <w:r w:rsidRPr="005058A9">
              <w:rPr>
                <w:rFonts w:ascii="宋体" w:eastAsia="宋体" w:hAnsi="宋体" w:cs="宋体" w:hint="eastAsia"/>
                <w:color w:val="000000" w:themeColor="text1"/>
                <w:sz w:val="18"/>
                <w:szCs w:val="18"/>
              </w:rPr>
              <w:t>联化、智能化水平，实现自动驾驶，发展智能家桶，促进信息消费</w:t>
            </w:r>
          </w:p>
        </w:tc>
      </w:tr>
    </w:tbl>
    <w:p w14:paraId="76D9DC97" w14:textId="00B64D3E" w:rsidR="00721103" w:rsidRPr="005058A9" w:rsidRDefault="00721103" w:rsidP="00664D9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尤其是在</w:t>
      </w:r>
      <w:r w:rsidRPr="005058A9">
        <w:rPr>
          <w:rFonts w:ascii="宋体" w:eastAsia="宋体" w:hAnsi="宋体"/>
          <w:color w:val="000000" w:themeColor="text1"/>
        </w:rPr>
        <w:t>2016年7月</w:t>
      </w:r>
      <w:r>
        <w:rPr>
          <w:rFonts w:ascii="宋体" w:eastAsia="宋体" w:hAnsi="宋体" w:hint="eastAsia"/>
          <w:color w:val="000000" w:themeColor="text1"/>
        </w:rPr>
        <w:t>，</w:t>
      </w:r>
      <w:r w:rsidRPr="005058A9">
        <w:rPr>
          <w:rFonts w:ascii="宋体" w:eastAsia="宋体" w:hAnsi="宋体"/>
          <w:color w:val="000000" w:themeColor="text1"/>
        </w:rPr>
        <w:t>十八届五中全会通过了《中共中央关于制定国民经济和社会发展第十三个五年规划的建议》。“十三五”规划将全面落地，</w:t>
      </w:r>
      <w:proofErr w:type="gramStart"/>
      <w:r w:rsidRPr="005058A9">
        <w:rPr>
          <w:rFonts w:ascii="宋体" w:eastAsia="宋体" w:hAnsi="宋体"/>
          <w:color w:val="000000" w:themeColor="text1"/>
        </w:rPr>
        <w:t>助力物</w:t>
      </w:r>
      <w:proofErr w:type="gramEnd"/>
      <w:r w:rsidRPr="005058A9">
        <w:rPr>
          <w:rFonts w:ascii="宋体" w:eastAsia="宋体" w:hAnsi="宋体"/>
          <w:color w:val="000000" w:themeColor="text1"/>
        </w:rPr>
        <w:t>联网行业加速发展。物联网智能化已经不再局限于小型设备阶段，而是进入到完整的智能工业化领域。一同发展的还有起到支撑作用的大数据、云计算、虚拟现实等多方位技术也一同助力支撑着整个大生态环境物联网化的变革。2017年1月，工信部发布的《物联网“十三五”规划》，则明确了物联网产业“十三五”的发展目标：完善技术创新体系，构建完善标准体系，推动物联网规模应用，完</w:t>
      </w:r>
      <w:r w:rsidRPr="005058A9">
        <w:rPr>
          <w:rFonts w:ascii="宋体" w:eastAsia="宋体" w:hAnsi="宋体"/>
          <w:color w:val="000000" w:themeColor="text1"/>
        </w:rPr>
        <w:lastRenderedPageBreak/>
        <w:t>善公共服务体系，提升安全保障能力等具体任务。2017年2月25日，工信部召开将加快5G等重点频率规划进度，2017年将加快5G等重点频率的规划进度，包括提出5G在6GHz以下频段规划方案、做好5G技术试验毫米波段用频协调。2017年6月6日工信部办公厅发布：工业和信息化部办公厅关于全面推进移动物联网（NB-IoT）建设发展的通知</w:t>
      </w:r>
      <w:r w:rsidRPr="005058A9">
        <w:rPr>
          <w:rFonts w:ascii="宋体" w:eastAsia="宋体" w:hAnsi="宋体" w:hint="eastAsia"/>
          <w:color w:val="000000" w:themeColor="text1"/>
        </w:rPr>
        <w:t>。</w:t>
      </w:r>
    </w:p>
    <w:p w14:paraId="1EF07D8D" w14:textId="77777777" w:rsidR="00721103" w:rsidRPr="005058A9" w:rsidRDefault="00721103" w:rsidP="00854036">
      <w:pPr>
        <w:spacing w:line="360" w:lineRule="auto"/>
        <w:rPr>
          <w:rFonts w:ascii="宋体" w:eastAsia="宋体" w:hAnsi="宋体"/>
          <w:color w:val="000000" w:themeColor="text1"/>
        </w:rPr>
      </w:pPr>
      <w:r w:rsidRPr="005058A9">
        <w:rPr>
          <w:rFonts w:ascii="宋体" w:eastAsia="宋体" w:hAnsi="宋体" w:hint="eastAsia"/>
          <w:color w:val="000000" w:themeColor="text1"/>
        </w:rPr>
        <w:t>（2）经济层面</w:t>
      </w:r>
    </w:p>
    <w:p w14:paraId="0B0D44E5" w14:textId="2E09D372"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color w:val="000000" w:themeColor="text1"/>
        </w:rPr>
        <w:t>伴随万物互联的物联网时代推进，数以百亿甚至千亿设备接入网络，掀起新一轮的科技革命，且为世界经济增长注入动力，经济价值超过10</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美元。物联网发展核心在于传感器部署，多年以来，因物联网广泛应用落地，传感器市场规模也是呈现快速增长态势，传感器产业迎来了巨大的发展契机，有数据显示，</w:t>
      </w:r>
      <w:r w:rsidR="00664D9B">
        <w:rPr>
          <w:rFonts w:ascii="宋体" w:eastAsia="宋体" w:hAnsi="宋体"/>
          <w:color w:val="000000" w:themeColor="text1"/>
        </w:rPr>
        <w:t>2018</w:t>
      </w:r>
      <w:r w:rsidR="00664D9B">
        <w:rPr>
          <w:rFonts w:ascii="宋体" w:eastAsia="宋体" w:hAnsi="宋体" w:hint="eastAsia"/>
          <w:color w:val="000000" w:themeColor="text1"/>
        </w:rPr>
        <w:t>年</w:t>
      </w:r>
      <w:r w:rsidRPr="005058A9">
        <w:rPr>
          <w:rFonts w:ascii="宋体" w:eastAsia="宋体" w:hAnsi="宋体"/>
          <w:color w:val="000000" w:themeColor="text1"/>
        </w:rPr>
        <w:t>全球传感器市场规模有望达到2660亿美元（约1.8</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人民币），特别国内增长迅猛，有机构预计到2021年，仅我国传感器市场规模就高达5937亿元。</w:t>
      </w:r>
    </w:p>
    <w:p w14:paraId="1718C149" w14:textId="02746FA0" w:rsidR="00721103" w:rsidRPr="005058A9" w:rsidRDefault="00721103" w:rsidP="00721103">
      <w:pPr>
        <w:spacing w:line="360" w:lineRule="auto"/>
        <w:rPr>
          <w:rFonts w:ascii="宋体" w:eastAsia="宋体" w:hAnsi="宋体"/>
          <w:color w:val="000000" w:themeColor="text1"/>
        </w:rPr>
      </w:pPr>
      <w:r w:rsidRPr="005058A9">
        <w:rPr>
          <w:rFonts w:ascii="宋体" w:eastAsia="宋体" w:hAnsi="宋体"/>
          <w:color w:val="000000" w:themeColor="text1"/>
        </w:rPr>
        <w:t>随着传感器规模部署，推动物联网更广泛</w:t>
      </w:r>
      <w:r>
        <w:rPr>
          <w:rFonts w:ascii="宋体" w:eastAsia="宋体" w:hAnsi="宋体" w:hint="eastAsia"/>
          <w:color w:val="000000" w:themeColor="text1"/>
        </w:rPr>
        <w:t>应</w:t>
      </w:r>
      <w:r w:rsidRPr="005058A9">
        <w:rPr>
          <w:rFonts w:ascii="宋体" w:eastAsia="宋体" w:hAnsi="宋体"/>
          <w:color w:val="000000" w:themeColor="text1"/>
        </w:rPr>
        <w:t>用至各行各业，传感器</w:t>
      </w:r>
      <w:r>
        <w:rPr>
          <w:rFonts w:ascii="宋体" w:eastAsia="宋体" w:hAnsi="宋体" w:hint="eastAsia"/>
          <w:color w:val="000000" w:themeColor="text1"/>
        </w:rPr>
        <w:t>的广泛部署</w:t>
      </w:r>
      <w:r w:rsidRPr="005058A9">
        <w:rPr>
          <w:rFonts w:ascii="宋体" w:eastAsia="宋体" w:hAnsi="宋体"/>
          <w:color w:val="000000" w:themeColor="text1"/>
        </w:rPr>
        <w:t>使得对城市运行持续动态采集、测量、分析和优化成为可能，带来基于数据驱动新型智慧城市综合应用，使得城市运转真正“聪明”起来，有助于提高对交通和街道等城市公共管理能力，开创了一个智慧城市的新时代。未来几年内，世界上将有一批城市改造成智慧城市，新加坡也在推进“智慧国”建设，多年前就提出了“智慧国家2025”计划，这是全球第一个构建智慧国家的蓝图，而我国也有上百个城市向智慧城市转变。在全球智慧城市建设热潮中，蕴含万亿美元市场机遇，2017年这一市场规模高达4246亿美元，预计到2022年将增长至1.2</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美元（约8.1</w:t>
      </w:r>
      <w:proofErr w:type="gramStart"/>
      <w:r w:rsidRPr="005058A9">
        <w:rPr>
          <w:rFonts w:ascii="宋体" w:eastAsia="宋体" w:hAnsi="宋体"/>
          <w:color w:val="000000" w:themeColor="text1"/>
        </w:rPr>
        <w:t>万亿</w:t>
      </w:r>
      <w:proofErr w:type="gramEnd"/>
      <w:r w:rsidRPr="005058A9">
        <w:rPr>
          <w:rFonts w:ascii="宋体" w:eastAsia="宋体" w:hAnsi="宋体"/>
          <w:color w:val="000000" w:themeColor="text1"/>
        </w:rPr>
        <w:t>人民币），至此，吸引</w:t>
      </w:r>
      <w:proofErr w:type="gramStart"/>
      <w:r w:rsidRPr="005058A9">
        <w:rPr>
          <w:rFonts w:ascii="宋体" w:eastAsia="宋体" w:hAnsi="宋体"/>
          <w:color w:val="000000" w:themeColor="text1"/>
        </w:rPr>
        <w:t>了腾讯</w:t>
      </w:r>
      <w:proofErr w:type="gramEnd"/>
      <w:r w:rsidRPr="005058A9">
        <w:rPr>
          <w:rFonts w:ascii="宋体" w:eastAsia="宋体" w:hAnsi="宋体"/>
          <w:color w:val="000000" w:themeColor="text1"/>
        </w:rPr>
        <w:t>阿里华为等巨头纷纷进场，助力城市精细化管理。</w:t>
      </w:r>
      <w:r w:rsidRPr="005058A9">
        <w:rPr>
          <w:rFonts w:ascii="宋体" w:eastAsia="宋体" w:hAnsi="宋体" w:hint="eastAsia"/>
          <w:color w:val="000000" w:themeColor="text1"/>
        </w:rPr>
        <w:t>另外一方面</w:t>
      </w:r>
      <w:r w:rsidRPr="005058A9">
        <w:rPr>
          <w:rFonts w:ascii="宋体" w:eastAsia="宋体" w:hAnsi="宋体"/>
          <w:color w:val="000000" w:themeColor="text1"/>
        </w:rPr>
        <w:t>移动互联网人口红利不再，全球智能手机出货量下滑已</w:t>
      </w:r>
      <w:r w:rsidRPr="005058A9">
        <w:rPr>
          <w:rFonts w:ascii="宋体" w:eastAsia="宋体" w:hAnsi="宋体"/>
          <w:color w:val="000000" w:themeColor="text1"/>
        </w:rPr>
        <w:lastRenderedPageBreak/>
        <w:t>成事实，而在万物互联大背景下，包括苹果、华为、小米等众多手机厂商面向消费者电子拓展到更</w:t>
      </w:r>
      <w:r>
        <w:rPr>
          <w:rFonts w:ascii="宋体" w:eastAsia="宋体" w:hAnsi="宋体" w:hint="eastAsia"/>
          <w:color w:val="000000" w:themeColor="text1"/>
        </w:rPr>
        <w:t>广</w:t>
      </w:r>
      <w:r w:rsidRPr="005058A9">
        <w:rPr>
          <w:rFonts w:ascii="宋体" w:eastAsia="宋体" w:hAnsi="宋体"/>
          <w:color w:val="000000" w:themeColor="text1"/>
        </w:rPr>
        <w:t>领域，例如智能手表、智能音箱等智能硬件，寄望于拓展手机以外的消费科技市场，并搭建生态抢夺智能家居。智能家居是物联网细分行业最具潜力市场，预计</w:t>
      </w:r>
      <w:r>
        <w:rPr>
          <w:rFonts w:ascii="宋体" w:eastAsia="宋体" w:hAnsi="宋体" w:hint="eastAsia"/>
          <w:color w:val="000000" w:themeColor="text1"/>
        </w:rPr>
        <w:t>2019年</w:t>
      </w:r>
      <w:proofErr w:type="gramStart"/>
      <w:r w:rsidRPr="005058A9">
        <w:rPr>
          <w:rFonts w:ascii="宋体" w:eastAsia="宋体" w:hAnsi="宋体"/>
          <w:color w:val="000000" w:themeColor="text1"/>
        </w:rPr>
        <w:t>球规模</w:t>
      </w:r>
      <w:proofErr w:type="gramEnd"/>
      <w:r w:rsidRPr="005058A9">
        <w:rPr>
          <w:rFonts w:ascii="宋体" w:eastAsia="宋体" w:hAnsi="宋体"/>
          <w:color w:val="000000" w:themeColor="text1"/>
        </w:rPr>
        <w:t>为960亿美元，到2020年将增长到2770元美元（19000亿人民币），促使科技企业、互联网巨头，</w:t>
      </w:r>
      <w:r>
        <w:rPr>
          <w:rFonts w:ascii="宋体" w:eastAsia="宋体" w:hAnsi="宋体" w:hint="eastAsia"/>
          <w:color w:val="000000" w:themeColor="text1"/>
        </w:rPr>
        <w:t>以及</w:t>
      </w:r>
      <w:r w:rsidRPr="005058A9">
        <w:rPr>
          <w:rFonts w:ascii="宋体" w:eastAsia="宋体" w:hAnsi="宋体"/>
          <w:color w:val="000000" w:themeColor="text1"/>
        </w:rPr>
        <w:t>传统家电企业纷纷加大马力向智能家居挺进。亚马逊智能音箱累积出货量早已突破三千万台，</w:t>
      </w:r>
      <w:proofErr w:type="gramStart"/>
      <w:r w:rsidRPr="005058A9">
        <w:rPr>
          <w:rFonts w:ascii="宋体" w:eastAsia="宋体" w:hAnsi="宋体"/>
          <w:color w:val="000000" w:themeColor="text1"/>
        </w:rPr>
        <w:t>谷歌音箱</w:t>
      </w:r>
      <w:proofErr w:type="gramEnd"/>
      <w:r w:rsidRPr="005058A9">
        <w:rPr>
          <w:rFonts w:ascii="宋体" w:eastAsia="宋体" w:hAnsi="宋体"/>
          <w:color w:val="000000" w:themeColor="text1"/>
        </w:rPr>
        <w:t>出货量也已突破千万。而在中国，阿里巴巴和小米在智能音箱市场则成为最大赢家，阿里巴巴</w:t>
      </w:r>
      <w:proofErr w:type="gramStart"/>
      <w:r w:rsidRPr="005058A9">
        <w:rPr>
          <w:rFonts w:ascii="宋体" w:eastAsia="宋体" w:hAnsi="宋体"/>
          <w:color w:val="000000" w:themeColor="text1"/>
        </w:rPr>
        <w:t>旗下天猫</w:t>
      </w:r>
      <w:proofErr w:type="gramEnd"/>
      <w:r w:rsidRPr="005058A9">
        <w:rPr>
          <w:rFonts w:ascii="宋体" w:eastAsia="宋体" w:hAnsi="宋体"/>
          <w:color w:val="000000" w:themeColor="text1"/>
        </w:rPr>
        <w:t>精灵占据国内50%市场份额，但小米IoT生态链，今年上半年为其贡献了181亿元营收，成为手机厂商中最大赢家，也预示着全球智能家居迎来重大发展机遇</w:t>
      </w:r>
      <w:r w:rsidRPr="005058A9">
        <w:rPr>
          <w:rFonts w:ascii="宋体" w:eastAsia="宋体" w:hAnsi="宋体" w:hint="eastAsia"/>
          <w:color w:val="000000" w:themeColor="text1"/>
        </w:rPr>
        <w:t>。</w:t>
      </w:r>
      <w:r w:rsidRPr="005058A9">
        <w:rPr>
          <w:rFonts w:ascii="宋体" w:eastAsia="宋体" w:hAnsi="宋体"/>
          <w:color w:val="000000" w:themeColor="text1"/>
        </w:rPr>
        <w:t>物联网推动世界进入智能社会，在物联网大背景下，全球各地加速智慧城市建设，直接促进了安防产业发展，有数据显示，到2022年，我国安防市场规模就高达万亿。同时，安防也是AI技术最大应用场景之一，以视频识别应用为核心的AI技术应用于各城市及公共场所，为安防领域带来前所未有的大机遇，利用深度学习技术来理解视频内容。而</w:t>
      </w:r>
      <w:proofErr w:type="gramStart"/>
      <w:r w:rsidRPr="005058A9">
        <w:rPr>
          <w:rFonts w:ascii="宋体" w:eastAsia="宋体" w:hAnsi="宋体"/>
          <w:color w:val="000000" w:themeColor="text1"/>
        </w:rPr>
        <w:t>海康威视作为</w:t>
      </w:r>
      <w:proofErr w:type="gramEnd"/>
      <w:r w:rsidRPr="005058A9">
        <w:rPr>
          <w:rFonts w:ascii="宋体" w:eastAsia="宋体" w:hAnsi="宋体"/>
          <w:color w:val="000000" w:themeColor="text1"/>
        </w:rPr>
        <w:t>国内安防龙头，则</w:t>
      </w:r>
      <w:proofErr w:type="gramStart"/>
      <w:r w:rsidRPr="005058A9">
        <w:rPr>
          <w:rFonts w:ascii="宋体" w:eastAsia="宋体" w:hAnsi="宋体"/>
          <w:color w:val="000000" w:themeColor="text1"/>
        </w:rPr>
        <w:t>收割着</w:t>
      </w:r>
      <w:proofErr w:type="gramEnd"/>
      <w:r w:rsidRPr="005058A9">
        <w:rPr>
          <w:rFonts w:ascii="宋体" w:eastAsia="宋体" w:hAnsi="宋体"/>
          <w:color w:val="000000" w:themeColor="text1"/>
        </w:rPr>
        <w:t>这一波红利，今年上半年营收同比增长26.92%，达到208.76亿。另外，包括面向安防领域的AI创新企业备受是资本追逐，估值更是高达数十亿美元。</w:t>
      </w:r>
      <w:proofErr w:type="gramStart"/>
      <w:r w:rsidRPr="005058A9">
        <w:rPr>
          <w:rFonts w:ascii="宋体" w:eastAsia="宋体" w:hAnsi="宋体"/>
          <w:color w:val="000000" w:themeColor="text1"/>
        </w:rPr>
        <w:t>早前物</w:t>
      </w:r>
      <w:proofErr w:type="gramEnd"/>
      <w:r w:rsidRPr="005058A9">
        <w:rPr>
          <w:rFonts w:ascii="宋体" w:eastAsia="宋体" w:hAnsi="宋体"/>
          <w:color w:val="000000" w:themeColor="text1"/>
        </w:rPr>
        <w:t>联网资深人士对《中国经营报》表示：计算机视觉厂商和安防厂商可谓是殊途同归，都寄望</w:t>
      </w:r>
      <w:proofErr w:type="gramStart"/>
      <w:r w:rsidRPr="005058A9">
        <w:rPr>
          <w:rFonts w:ascii="宋体" w:eastAsia="宋体" w:hAnsi="宋体"/>
          <w:color w:val="000000" w:themeColor="text1"/>
        </w:rPr>
        <w:t>撬</w:t>
      </w:r>
      <w:proofErr w:type="gramEnd"/>
      <w:r w:rsidRPr="005058A9">
        <w:rPr>
          <w:rFonts w:ascii="宋体" w:eastAsia="宋体" w:hAnsi="宋体"/>
          <w:color w:val="000000" w:themeColor="text1"/>
        </w:rPr>
        <w:t>动物联网市场。通过部署各种传感器，把设备与数据和服务打通，在工业互联网平台支撑下，制造企业有依据数据进行洞察的能力，把制造业推向数字化制造转型，这一转变，蕴藏巨大市场，有数据显示，我国工业互联网市场</w:t>
      </w:r>
      <w:r>
        <w:rPr>
          <w:rFonts w:ascii="宋体" w:eastAsia="宋体" w:hAnsi="宋体" w:hint="eastAsia"/>
          <w:color w:val="000000" w:themeColor="text1"/>
        </w:rPr>
        <w:t>规模2018年</w:t>
      </w:r>
      <w:r w:rsidRPr="005058A9">
        <w:rPr>
          <w:rFonts w:ascii="宋体" w:eastAsia="宋体" w:hAnsi="宋体"/>
          <w:color w:val="000000" w:themeColor="text1"/>
        </w:rPr>
        <w:t>到4677亿元，2020年有望增长到7000亿。</w:t>
      </w:r>
      <w:r w:rsidR="00342E16">
        <w:rPr>
          <w:rFonts w:ascii="宋体" w:eastAsia="宋体" w:hAnsi="宋体" w:hint="eastAsia"/>
          <w:color w:val="000000" w:themeColor="text1"/>
        </w:rPr>
        <w:t>如图3-3</w:t>
      </w:r>
      <w:r w:rsidR="000D2574">
        <w:rPr>
          <w:rFonts w:ascii="宋体" w:eastAsia="宋体" w:hAnsi="宋体" w:hint="eastAsia"/>
          <w:color w:val="000000" w:themeColor="text1"/>
        </w:rPr>
        <w:lastRenderedPageBreak/>
        <w:t>所示</w:t>
      </w:r>
      <w:r w:rsidR="00CF5B67">
        <w:rPr>
          <w:rFonts w:ascii="宋体" w:eastAsia="宋体" w:hAnsi="宋体" w:hint="eastAsia"/>
          <w:color w:val="000000" w:themeColor="text1"/>
        </w:rPr>
        <w:t>，</w:t>
      </w:r>
      <w:r w:rsidRPr="005058A9">
        <w:rPr>
          <w:rFonts w:ascii="宋体" w:eastAsia="宋体" w:hAnsi="宋体" w:hint="eastAsia"/>
          <w:color w:val="000000" w:themeColor="text1"/>
        </w:rPr>
        <w:t>根据艾瑞咨询以及中国产业信息网数据显示，中国物联网模组在2020年预计市场规模将接近300亿元人民币。</w:t>
      </w:r>
    </w:p>
    <w:p w14:paraId="2BBBDAEC" w14:textId="77777777" w:rsidR="00721103" w:rsidRPr="005058A9" w:rsidRDefault="00721103" w:rsidP="00721103">
      <w:pPr>
        <w:spacing w:line="360" w:lineRule="auto"/>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73A3F2E5" wp14:editId="73AA36D2">
            <wp:extent cx="5270500" cy="2580640"/>
            <wp:effectExtent l="0" t="0" r="0" b="10160"/>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0CA5B8F" w14:textId="63AC44B1" w:rsidR="00721103" w:rsidRDefault="00B51B2D" w:rsidP="00721103">
      <w:pPr>
        <w:jc w:val="center"/>
        <w:rPr>
          <w:rFonts w:ascii="宋体" w:eastAsia="宋体" w:hAnsi="宋体"/>
          <w:color w:val="000000" w:themeColor="text1"/>
        </w:rPr>
      </w:pPr>
      <w:r>
        <w:rPr>
          <w:rFonts w:ascii="宋体" w:eastAsia="宋体" w:hAnsi="宋体" w:hint="eastAsia"/>
          <w:color w:val="000000" w:themeColor="text1"/>
        </w:rPr>
        <w:t>图编3-3</w:t>
      </w:r>
      <w:r w:rsidR="00721103">
        <w:rPr>
          <w:rFonts w:ascii="宋体" w:eastAsia="宋体" w:hAnsi="宋体" w:hint="eastAsia"/>
          <w:color w:val="000000" w:themeColor="text1"/>
        </w:rPr>
        <w:t>：</w:t>
      </w:r>
      <w:r w:rsidR="00721103" w:rsidRPr="005058A9">
        <w:rPr>
          <w:rFonts w:ascii="宋体" w:eastAsia="宋体" w:hAnsi="宋体"/>
          <w:color w:val="000000" w:themeColor="text1"/>
        </w:rPr>
        <w:t>物联网芯片模组市场规模（亿元）</w:t>
      </w:r>
    </w:p>
    <w:p w14:paraId="4E277642" w14:textId="77777777" w:rsidR="00721103" w:rsidRPr="005058A9" w:rsidRDefault="00721103" w:rsidP="00721103">
      <w:pPr>
        <w:jc w:val="center"/>
        <w:rPr>
          <w:rFonts w:ascii="宋体" w:eastAsia="宋体" w:hAnsi="宋体"/>
          <w:color w:val="000000" w:themeColor="text1"/>
        </w:rPr>
      </w:pPr>
      <w:r w:rsidRPr="005058A9">
        <w:rPr>
          <w:rFonts w:ascii="宋体" w:eastAsia="宋体" w:hAnsi="宋体"/>
          <w:color w:val="000000" w:themeColor="text1"/>
        </w:rPr>
        <w:t>资料来源</w:t>
      </w:r>
      <w:r>
        <w:rPr>
          <w:rFonts w:ascii="宋体" w:eastAsia="宋体" w:hAnsi="宋体" w:hint="eastAsia"/>
          <w:color w:val="000000" w:themeColor="text1"/>
        </w:rPr>
        <w:t>：</w:t>
      </w:r>
      <w:r w:rsidRPr="005058A9">
        <w:rPr>
          <w:rFonts w:ascii="宋体" w:eastAsia="宋体" w:hAnsi="宋体"/>
          <w:color w:val="000000" w:themeColor="text1"/>
        </w:rPr>
        <w:t>艾瑞咨询、中国产业信息网</w:t>
      </w:r>
      <w:r>
        <w:rPr>
          <w:rFonts w:ascii="宋体" w:eastAsia="宋体" w:hAnsi="宋体" w:hint="eastAsia"/>
          <w:color w:val="000000" w:themeColor="text1"/>
        </w:rPr>
        <w:t>（网址和日期）</w:t>
      </w:r>
      <w:r w:rsidRPr="005058A9">
        <w:rPr>
          <w:rFonts w:ascii="宋体" w:eastAsia="宋体" w:hAnsi="宋体"/>
          <w:color w:val="000000" w:themeColor="text1"/>
        </w:rPr>
        <w:t xml:space="preserve">  </w:t>
      </w:r>
    </w:p>
    <w:p w14:paraId="5AF09EBD" w14:textId="77777777" w:rsidR="00721103" w:rsidRPr="005058A9" w:rsidRDefault="00721103" w:rsidP="00854036">
      <w:pPr>
        <w:rPr>
          <w:rFonts w:ascii="宋体" w:eastAsia="宋体" w:hAnsi="宋体"/>
          <w:color w:val="000000" w:themeColor="text1"/>
        </w:rPr>
      </w:pPr>
      <w:r w:rsidRPr="005058A9">
        <w:rPr>
          <w:rFonts w:ascii="宋体" w:eastAsia="宋体" w:hAnsi="宋体" w:hint="eastAsia"/>
          <w:color w:val="000000" w:themeColor="text1"/>
        </w:rPr>
        <w:t>（3）社会层面</w:t>
      </w:r>
    </w:p>
    <w:p w14:paraId="5C068D8D" w14:textId="77777777" w:rsidR="00721103" w:rsidRPr="005058A9" w:rsidRDefault="00721103" w:rsidP="00721103">
      <w:pPr>
        <w:spacing w:line="360" w:lineRule="auto"/>
        <w:rPr>
          <w:rFonts w:ascii="宋体" w:eastAsia="宋体" w:hAnsi="宋体"/>
          <w:color w:val="000000" w:themeColor="text1"/>
        </w:rPr>
      </w:pPr>
      <w:r w:rsidRPr="005058A9">
        <w:rPr>
          <w:rFonts w:ascii="宋体" w:eastAsia="宋体" w:hAnsi="宋体" w:hint="eastAsia"/>
          <w:color w:val="000000" w:themeColor="text1"/>
        </w:rPr>
        <w:tab/>
        <w:t>从终端消费来看，进入21世纪以来，随着中国经济的发展人民生活水平不断提升，居民消费水平不断提升。根据2018年国家统计数据显示，</w:t>
      </w:r>
      <w:r w:rsidRPr="005058A9" w:rsidDel="00235ADA">
        <w:rPr>
          <w:rFonts w:ascii="宋体" w:eastAsia="宋体" w:hAnsi="宋体"/>
          <w:color w:val="000000" w:themeColor="text1"/>
        </w:rPr>
        <w:t xml:space="preserve"> </w:t>
      </w:r>
      <w:r w:rsidRPr="005058A9">
        <w:rPr>
          <w:rFonts w:ascii="宋体" w:eastAsia="宋体" w:hAnsi="宋体"/>
          <w:color w:val="000000" w:themeColor="text1"/>
        </w:rPr>
        <w:t>2018年全年国内生产总值900309亿元，全年全国居民人均可支配收入28228元，比上年增长8.7%。</w:t>
      </w:r>
      <w:r w:rsidRPr="005058A9">
        <w:rPr>
          <w:rFonts w:ascii="宋体" w:eastAsia="宋体" w:hAnsi="宋体" w:hint="eastAsia"/>
          <w:color w:val="000000" w:themeColor="text1"/>
        </w:rPr>
        <w:t>全国居民的消费水平不断提升，消费需求从量到质的变化，需求呈现多样化和个性化。尤其体现在综合家电、通信产品以及消费电子领域。上述领域消费升级明显，对产品的需求呈现出改善升级的强烈诉求。从线上和线下等多个渠道的数据表明，消费者对电子产品的智能化、网络化呈现出较高的关注度。强大的内需不断驱使产业的升级和产品的升级换代，对物联网技术的应用提出迫切的需求。另外从产业</w:t>
      </w:r>
      <w:proofErr w:type="gramStart"/>
      <w:r w:rsidRPr="005058A9">
        <w:rPr>
          <w:rFonts w:ascii="宋体" w:eastAsia="宋体" w:hAnsi="宋体" w:hint="eastAsia"/>
          <w:color w:val="000000" w:themeColor="text1"/>
        </w:rPr>
        <w:t>链角度</w:t>
      </w:r>
      <w:proofErr w:type="gramEnd"/>
      <w:r w:rsidRPr="005058A9">
        <w:rPr>
          <w:rFonts w:ascii="宋体" w:eastAsia="宋体" w:hAnsi="宋体" w:hint="eastAsia"/>
          <w:color w:val="000000" w:themeColor="text1"/>
        </w:rPr>
        <w:t>来看，企业面临供给</w:t>
      </w:r>
      <w:proofErr w:type="gramStart"/>
      <w:r w:rsidRPr="005058A9">
        <w:rPr>
          <w:rFonts w:ascii="宋体" w:eastAsia="宋体" w:hAnsi="宋体" w:hint="eastAsia"/>
          <w:color w:val="000000" w:themeColor="text1"/>
        </w:rPr>
        <w:t>侧改革</w:t>
      </w:r>
      <w:proofErr w:type="gramEnd"/>
      <w:r w:rsidRPr="005058A9">
        <w:rPr>
          <w:rFonts w:ascii="宋体" w:eastAsia="宋体" w:hAnsi="宋体" w:hint="eastAsia"/>
          <w:color w:val="000000" w:themeColor="text1"/>
        </w:rPr>
        <w:t>和产业升级的需求，尤</w:t>
      </w:r>
      <w:r w:rsidRPr="005058A9">
        <w:rPr>
          <w:rFonts w:ascii="宋体" w:eastAsia="宋体" w:hAnsi="宋体" w:hint="eastAsia"/>
          <w:color w:val="000000" w:themeColor="text1"/>
        </w:rPr>
        <w:lastRenderedPageBreak/>
        <w:t>其是制造业，中国制造2025和智能制造不断催生企业向数字化工厂迈进，因此从产业端对物联网技术和行业应用也有迫切的需求。</w:t>
      </w:r>
    </w:p>
    <w:p w14:paraId="027152B6" w14:textId="77777777"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（4）技术层面</w:t>
      </w:r>
    </w:p>
    <w:p w14:paraId="507EC697" w14:textId="33A36111" w:rsidR="00721103" w:rsidRPr="005058A9" w:rsidRDefault="00BF0070" w:rsidP="00721103">
      <w:pPr>
        <w:spacing w:line="360" w:lineRule="auto"/>
        <w:ind w:firstLine="420"/>
        <w:rPr>
          <w:rFonts w:ascii="宋体" w:eastAsia="宋体" w:hAnsi="宋体"/>
          <w:color w:val="000000" w:themeColor="text1"/>
        </w:rPr>
      </w:pPr>
      <w:r>
        <w:rPr>
          <w:rFonts w:ascii="宋体" w:eastAsia="宋体" w:hAnsi="宋体" w:hint="eastAsia"/>
          <w:color w:val="000000" w:themeColor="text1"/>
        </w:rPr>
        <w:t>如图3-4所示，</w:t>
      </w:r>
      <w:r w:rsidR="00721103" w:rsidRPr="005058A9">
        <w:rPr>
          <w:rFonts w:ascii="宋体" w:eastAsia="宋体" w:hAnsi="宋体"/>
          <w:color w:val="000000" w:themeColor="text1"/>
        </w:rPr>
        <w:t>物联网产业链条一般可以分为感知层、网络层、平台层和应用层。感知层主要包括芯片、传感器等，网络层用于信号传输，常见的包括有线传输和无线传输，平台层则包括连接管理平台、设备管理平台、应用平台、数据分析平台等，应用层分布最广泛，也是市场最大的环节，物流、交通、安防、能源、医疗、建筑、家居、零售、农业等各个方面，都可以成为物联网产业的下游应用。</w:t>
      </w:r>
    </w:p>
    <w:p w14:paraId="2A956AB9" w14:textId="77777777"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Pr="00854036">
        <w:rPr>
          <w:rFonts w:ascii="宋体" w:eastAsia="宋体" w:hAnsi="宋体"/>
          <w:noProof/>
          <w:color w:val="000000" w:themeColor="text1"/>
        </w:rPr>
        <w:drawing>
          <wp:inline distT="0" distB="0" distL="0" distR="0" wp14:anchorId="64060B66" wp14:editId="56F044A9">
            <wp:extent cx="3364230" cy="25171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3370998" cy="2522157"/>
                    </a:xfrm>
                    <a:prstGeom prst="rect">
                      <a:avLst/>
                    </a:prstGeom>
                  </pic:spPr>
                </pic:pic>
              </a:graphicData>
            </a:graphic>
          </wp:inline>
        </w:drawing>
      </w:r>
    </w:p>
    <w:p w14:paraId="412BF9D9" w14:textId="5A8A82D6" w:rsidR="00721103" w:rsidRPr="005058A9" w:rsidRDefault="00721103" w:rsidP="00721103">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w:t>
      </w:r>
      <w:r w:rsidR="002C4060">
        <w:rPr>
          <w:rFonts w:ascii="宋体" w:eastAsia="宋体" w:hAnsi="宋体" w:hint="eastAsia"/>
          <w:color w:val="000000" w:themeColor="text1"/>
        </w:rPr>
        <w:t>3-4</w:t>
      </w:r>
      <w:r>
        <w:rPr>
          <w:rFonts w:ascii="宋体" w:eastAsia="宋体" w:hAnsi="宋体" w:hint="eastAsia"/>
          <w:color w:val="000000" w:themeColor="text1"/>
        </w:rPr>
        <w:t>：</w:t>
      </w:r>
      <w:r w:rsidRPr="005058A9">
        <w:rPr>
          <w:rFonts w:ascii="宋体" w:eastAsia="宋体" w:hAnsi="宋体" w:hint="eastAsia"/>
          <w:color w:val="000000" w:themeColor="text1"/>
        </w:rPr>
        <w:t>物联网四层产业生态</w:t>
      </w:r>
    </w:p>
    <w:p w14:paraId="4F1CCDFA" w14:textId="77777777" w:rsidR="00721103" w:rsidRPr="005058A9"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从上述物联网四层产业链生态来看，各个产业链条上均有代表性的企业和成熟的技术，因此从产业链生态来看，物联网行业即将进入成熟阶段。</w:t>
      </w:r>
    </w:p>
    <w:p w14:paraId="1F16C8FD" w14:textId="77777777" w:rsidR="00721103" w:rsidRPr="005058A9" w:rsidRDefault="00721103" w:rsidP="00721103">
      <w:pPr>
        <w:spacing w:line="360" w:lineRule="auto"/>
        <w:rPr>
          <w:rFonts w:ascii="宋体" w:eastAsia="宋体" w:hAnsi="宋体"/>
          <w:color w:val="000000" w:themeColor="text1"/>
        </w:rPr>
      </w:pPr>
      <w:r w:rsidRPr="00854036">
        <w:rPr>
          <w:rFonts w:ascii="宋体" w:eastAsia="宋体" w:hAnsi="宋体"/>
          <w:noProof/>
          <w:color w:val="000000" w:themeColor="text1"/>
        </w:rPr>
        <w:lastRenderedPageBreak/>
        <w:drawing>
          <wp:inline distT="0" distB="0" distL="0" distR="0" wp14:anchorId="5A86E3DB" wp14:editId="03E027F2">
            <wp:extent cx="5537835" cy="25177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5545566" cy="2521562"/>
                    </a:xfrm>
                    <a:prstGeom prst="rect">
                      <a:avLst/>
                    </a:prstGeom>
                  </pic:spPr>
                </pic:pic>
              </a:graphicData>
            </a:graphic>
          </wp:inline>
        </w:drawing>
      </w:r>
    </w:p>
    <w:p w14:paraId="5BDBE803" w14:textId="1BB63E38" w:rsidR="00BF0070" w:rsidRPr="00BF0070" w:rsidRDefault="00BF0070" w:rsidP="00721103">
      <w:pPr>
        <w:jc w:val="center"/>
        <w:rPr>
          <w:rFonts w:ascii="宋体" w:eastAsia="宋体" w:hAnsi="宋体"/>
          <w:color w:val="000000" w:themeColor="text1"/>
        </w:rPr>
      </w:pPr>
      <w:r>
        <w:rPr>
          <w:rFonts w:ascii="宋体" w:eastAsia="宋体" w:hAnsi="宋体" w:hint="eastAsia"/>
          <w:color w:val="000000" w:themeColor="text1"/>
        </w:rPr>
        <w:t>图3-5</w:t>
      </w:r>
      <w:r w:rsidRPr="005058A9">
        <w:rPr>
          <w:rFonts w:ascii="宋体" w:eastAsia="宋体" w:hAnsi="宋体"/>
          <w:color w:val="000000" w:themeColor="text1"/>
        </w:rPr>
        <w:t>物联网行业产业生态图谱</w:t>
      </w:r>
      <w:r>
        <w:rPr>
          <w:rStyle w:val="ac"/>
        </w:rPr>
        <w:commentReference w:id="200"/>
      </w:r>
    </w:p>
    <w:p w14:paraId="48294B3B" w14:textId="6DE8EC18" w:rsidR="00721103" w:rsidRPr="005058A9" w:rsidRDefault="00721103" w:rsidP="00721103">
      <w:pPr>
        <w:jc w:val="center"/>
        <w:rPr>
          <w:rFonts w:ascii="宋体" w:eastAsia="宋体" w:hAnsi="宋体"/>
          <w:color w:val="000000" w:themeColor="text1"/>
        </w:rPr>
      </w:pPr>
      <w:r w:rsidRPr="005058A9">
        <w:rPr>
          <w:rFonts w:ascii="宋体" w:eastAsia="宋体" w:hAnsi="宋体"/>
          <w:color w:val="000000" w:themeColor="text1"/>
        </w:rPr>
        <w:t xml:space="preserve">资料来源：前瞻产业研究院整理  </w:t>
      </w:r>
    </w:p>
    <w:p w14:paraId="7337EE8C" w14:textId="56164B33" w:rsidR="00721103" w:rsidRDefault="00721103" w:rsidP="0072110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w:t>
      </w:r>
      <w:r w:rsidR="00857E55">
        <w:rPr>
          <w:rFonts w:ascii="宋体" w:eastAsia="宋体" w:hAnsi="宋体" w:hint="eastAsia"/>
          <w:color w:val="000000" w:themeColor="text1"/>
        </w:rPr>
        <w:t>下表3-2</w:t>
      </w:r>
      <w:r w:rsidRPr="005058A9">
        <w:rPr>
          <w:rFonts w:ascii="宋体" w:eastAsia="宋体" w:hAnsi="宋体" w:hint="eastAsia"/>
          <w:color w:val="000000" w:themeColor="text1"/>
        </w:rPr>
        <w:t>前瞻产业研究院收集整理资料分析，</w:t>
      </w:r>
      <w:r w:rsidR="003262C6">
        <w:rPr>
          <w:rFonts w:ascii="宋体" w:eastAsia="宋体" w:hAnsi="宋体" w:hint="eastAsia"/>
          <w:color w:val="000000" w:themeColor="text1"/>
        </w:rPr>
        <w:t>物联网行业当前即将进入产业成熟周期，如图3-6</w:t>
      </w:r>
      <w:r w:rsidR="00E12066">
        <w:rPr>
          <w:rFonts w:ascii="宋体" w:eastAsia="宋体" w:hAnsi="宋体" w:hint="eastAsia"/>
          <w:color w:val="000000" w:themeColor="text1"/>
        </w:rPr>
        <w:t>。</w:t>
      </w:r>
    </w:p>
    <w:p w14:paraId="0691D922" w14:textId="77777777" w:rsidR="00857E55" w:rsidRDefault="00857E55" w:rsidP="00857E55">
      <w:pPr>
        <w:jc w:val="center"/>
        <w:rPr>
          <w:rFonts w:ascii="宋体" w:eastAsia="宋体" w:hAnsi="宋体"/>
          <w:color w:val="000000" w:themeColor="text1"/>
        </w:rPr>
      </w:pPr>
      <w:r>
        <w:rPr>
          <w:rFonts w:ascii="宋体" w:eastAsia="宋体" w:hAnsi="宋体" w:hint="eastAsia"/>
          <w:color w:val="000000" w:themeColor="text1"/>
        </w:rPr>
        <w:t>表3-2</w:t>
      </w:r>
      <w:r w:rsidRPr="005058A9">
        <w:rPr>
          <w:rFonts w:ascii="宋体" w:eastAsia="宋体" w:hAnsi="宋体"/>
          <w:color w:val="000000" w:themeColor="text1"/>
        </w:rPr>
        <w:t>物联网产业的发展路径</w:t>
      </w:r>
    </w:p>
    <w:p w14:paraId="20415337" w14:textId="00EE7E83" w:rsidR="00857E55" w:rsidRPr="00857E55" w:rsidRDefault="00857E55" w:rsidP="00854036">
      <w:pPr>
        <w:jc w:val="center"/>
        <w:rPr>
          <w:rFonts w:ascii="宋体" w:eastAsia="宋体" w:hAnsi="宋体"/>
          <w:color w:val="000000" w:themeColor="text1"/>
        </w:rPr>
      </w:pPr>
      <w:r w:rsidRPr="005058A9">
        <w:rPr>
          <w:rFonts w:ascii="宋体" w:eastAsia="宋体" w:hAnsi="宋体"/>
          <w:color w:val="000000" w:themeColor="text1"/>
        </w:rPr>
        <w:t>资料来源：前瞻产业研究院整理</w:t>
      </w:r>
    </w:p>
    <w:p w14:paraId="4FD5482C" w14:textId="3F2C6853" w:rsidR="00721103" w:rsidRPr="005058A9" w:rsidRDefault="00721103" w:rsidP="00854036">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49692B28" wp14:editId="62A978DE">
            <wp:extent cx="5270500" cy="2837180"/>
            <wp:effectExtent l="0" t="0" r="1270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5270500" cy="2837180"/>
                    </a:xfrm>
                    <a:prstGeom prst="rect">
                      <a:avLst/>
                    </a:prstGeom>
                  </pic:spPr>
                </pic:pic>
              </a:graphicData>
            </a:graphic>
          </wp:inline>
        </w:drawing>
      </w:r>
    </w:p>
    <w:p w14:paraId="443EB240" w14:textId="22277808" w:rsidR="00721103" w:rsidRPr="005058A9" w:rsidRDefault="00852CFC" w:rsidP="00721103">
      <w:pPr>
        <w:spacing w:line="360" w:lineRule="auto"/>
        <w:rPr>
          <w:rFonts w:ascii="宋体" w:eastAsia="宋体" w:hAnsi="宋体"/>
          <w:color w:val="000000" w:themeColor="text1"/>
        </w:rPr>
      </w:pPr>
      <w:r w:rsidRPr="00852CFC">
        <w:rPr>
          <w:rFonts w:ascii="宋体" w:eastAsia="宋体" w:hAnsi="宋体"/>
          <w:noProof/>
          <w:color w:val="000000" w:themeColor="text1"/>
        </w:rPr>
        <w:lastRenderedPageBreak/>
        <w:drawing>
          <wp:inline distT="0" distB="0" distL="0" distR="0" wp14:anchorId="5F349B61" wp14:editId="1CD3D8F7">
            <wp:extent cx="5270500" cy="2872105"/>
            <wp:effectExtent l="0" t="0" r="1270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872105"/>
                    </a:xfrm>
                    <a:prstGeom prst="rect">
                      <a:avLst/>
                    </a:prstGeom>
                  </pic:spPr>
                </pic:pic>
              </a:graphicData>
            </a:graphic>
          </wp:inline>
        </w:drawing>
      </w:r>
    </w:p>
    <w:p w14:paraId="7FEC7AF6" w14:textId="20F36603" w:rsidR="008630F8" w:rsidRPr="00854036" w:rsidRDefault="00B4512C" w:rsidP="00854036">
      <w:pPr>
        <w:jc w:val="center"/>
        <w:rPr>
          <w:rFonts w:ascii="宋体" w:eastAsia="宋体" w:hAnsi="宋体"/>
          <w:color w:val="000000" w:themeColor="text1"/>
        </w:rPr>
      </w:pPr>
      <w:r>
        <w:rPr>
          <w:rFonts w:ascii="宋体" w:eastAsia="宋体" w:hAnsi="宋体" w:hint="eastAsia"/>
          <w:color w:val="000000" w:themeColor="text1"/>
        </w:rPr>
        <w:t>图3-6</w:t>
      </w:r>
      <w:r w:rsidR="00721103" w:rsidRPr="005058A9">
        <w:rPr>
          <w:rFonts w:ascii="宋体" w:eastAsia="宋体" w:hAnsi="宋体"/>
          <w:color w:val="000000" w:themeColor="text1"/>
        </w:rPr>
        <w:t>物联网行业所处生命周期</w:t>
      </w:r>
    </w:p>
    <w:p w14:paraId="1FFBA339" w14:textId="67A33FEE" w:rsidR="00DD57C5" w:rsidRPr="00726B1F" w:rsidRDefault="00CF3EBD">
      <w:pPr>
        <w:spacing w:line="360" w:lineRule="auto"/>
        <w:outlineLvl w:val="1"/>
        <w:rPr>
          <w:rFonts w:ascii="宋体" w:eastAsia="宋体" w:hAnsi="宋体"/>
          <w:b/>
          <w:color w:val="000000" w:themeColor="text1"/>
        </w:rPr>
      </w:pPr>
      <w:r>
        <w:rPr>
          <w:rFonts w:ascii="宋体" w:eastAsia="宋体" w:hAnsi="宋体" w:hint="eastAsia"/>
          <w:b/>
          <w:color w:val="000000" w:themeColor="text1"/>
        </w:rPr>
        <w:t>3.3 A公司市场竞争分析</w:t>
      </w:r>
    </w:p>
    <w:p w14:paraId="3556E1F8" w14:textId="566AC391" w:rsidR="00DD57C5" w:rsidRPr="005058A9" w:rsidRDefault="004479CE" w:rsidP="00854036">
      <w:pPr>
        <w:spacing w:line="360" w:lineRule="auto"/>
        <w:rPr>
          <w:rFonts w:ascii="宋体" w:eastAsia="宋体" w:hAnsi="宋体"/>
          <w:color w:val="000000" w:themeColor="text1"/>
        </w:rPr>
      </w:pPr>
      <w:r>
        <w:rPr>
          <w:rFonts w:ascii="宋体" w:eastAsia="宋体" w:hAnsi="宋体" w:hint="eastAsia"/>
          <w:color w:val="000000" w:themeColor="text1"/>
        </w:rPr>
        <w:tab/>
      </w:r>
      <w:r w:rsidR="00076025" w:rsidRPr="005058A9">
        <w:rPr>
          <w:rFonts w:ascii="宋体" w:eastAsia="宋体" w:hAnsi="宋体"/>
          <w:color w:val="000000" w:themeColor="text1"/>
        </w:rPr>
        <w:t>经过扎实和高速的发展，</w:t>
      </w:r>
      <w:r w:rsidR="00076025" w:rsidRPr="005058A9">
        <w:rPr>
          <w:rFonts w:ascii="宋体" w:eastAsia="宋体" w:hAnsi="宋体" w:hint="eastAsia"/>
          <w:color w:val="000000" w:themeColor="text1"/>
        </w:rPr>
        <w:t>A</w:t>
      </w:r>
      <w:r w:rsidR="00076025" w:rsidRPr="005058A9">
        <w:rPr>
          <w:rFonts w:ascii="宋体" w:eastAsia="宋体" w:hAnsi="宋体"/>
          <w:color w:val="000000" w:themeColor="text1"/>
        </w:rPr>
        <w:t>公司在物联网模</w:t>
      </w:r>
      <w:proofErr w:type="gramStart"/>
      <w:r w:rsidR="00076025" w:rsidRPr="005058A9">
        <w:rPr>
          <w:rFonts w:ascii="宋体" w:eastAsia="宋体" w:hAnsi="宋体"/>
          <w:color w:val="000000" w:themeColor="text1"/>
        </w:rPr>
        <w:t>组领域</w:t>
      </w:r>
      <w:proofErr w:type="gramEnd"/>
      <w:r w:rsidR="00076025" w:rsidRPr="005058A9">
        <w:rPr>
          <w:rFonts w:ascii="宋体" w:eastAsia="宋体" w:hAnsi="宋体"/>
          <w:color w:val="000000" w:themeColor="text1"/>
        </w:rPr>
        <w:t>具备雄厚设计开发及制造能力。其中射频RF设计、智能控制设计、无线传输平台</w:t>
      </w:r>
      <w:r w:rsidR="0011491B">
        <w:rPr>
          <w:rFonts w:ascii="宋体" w:eastAsia="宋体" w:hAnsi="宋体" w:hint="eastAsia"/>
          <w:color w:val="000000" w:themeColor="text1"/>
        </w:rPr>
        <w:t>、</w:t>
      </w:r>
      <w:r w:rsidR="00076025" w:rsidRPr="005058A9">
        <w:rPr>
          <w:rFonts w:ascii="宋体" w:eastAsia="宋体" w:hAnsi="宋体"/>
          <w:color w:val="000000" w:themeColor="text1"/>
        </w:rPr>
        <w:t>智能制造等方面拥有多项行业领先的核心技术。</w:t>
      </w:r>
      <w:r w:rsidR="00076025" w:rsidRPr="005058A9">
        <w:rPr>
          <w:rFonts w:ascii="宋体" w:eastAsia="宋体" w:hAnsi="宋体" w:hint="eastAsia"/>
          <w:color w:val="000000" w:themeColor="text1"/>
        </w:rPr>
        <w:t>A</w:t>
      </w:r>
      <w:r w:rsidR="00076025" w:rsidRPr="005058A9">
        <w:rPr>
          <w:rFonts w:ascii="宋体" w:eastAsia="宋体" w:hAnsi="宋体"/>
          <w:color w:val="000000" w:themeColor="text1"/>
        </w:rPr>
        <w:t>公司基于集团</w:t>
      </w:r>
      <w:r w:rsidR="00076025" w:rsidRPr="005058A9">
        <w:rPr>
          <w:rFonts w:ascii="宋体" w:eastAsia="宋体" w:hAnsi="宋体" w:hint="eastAsia"/>
          <w:color w:val="000000" w:themeColor="text1"/>
        </w:rPr>
        <w:t>母公司</w:t>
      </w:r>
      <w:r w:rsidR="00076025" w:rsidRPr="005058A9">
        <w:rPr>
          <w:rFonts w:ascii="宋体" w:eastAsia="宋体" w:hAnsi="宋体"/>
          <w:color w:val="000000" w:themeColor="text1"/>
        </w:rPr>
        <w:t>的智能战略，依托在物联网模</w:t>
      </w:r>
      <w:proofErr w:type="gramStart"/>
      <w:r w:rsidR="00076025" w:rsidRPr="005058A9">
        <w:rPr>
          <w:rFonts w:ascii="宋体" w:eastAsia="宋体" w:hAnsi="宋体"/>
          <w:color w:val="000000" w:themeColor="text1"/>
        </w:rPr>
        <w:t>组产品</w:t>
      </w:r>
      <w:proofErr w:type="gramEnd"/>
      <w:r w:rsidR="00076025" w:rsidRPr="005058A9">
        <w:rPr>
          <w:rFonts w:ascii="宋体" w:eastAsia="宋体" w:hAnsi="宋体"/>
          <w:color w:val="000000" w:themeColor="text1"/>
        </w:rPr>
        <w:t>设计的先进性，在生产线柔性自动化、信息系统的集成技术以及生产数据的采集、处理、挖掘分析及共享技术等领域积累了较丰富的经验，公司凭借在无线领域技术、生产、质量控制、供应链及市场等方面的技术积累，利用</w:t>
      </w:r>
      <w:r w:rsidR="00076025" w:rsidRPr="005058A9">
        <w:rPr>
          <w:rFonts w:ascii="宋体" w:eastAsia="宋体" w:hAnsi="宋体" w:hint="eastAsia"/>
          <w:color w:val="000000" w:themeColor="text1"/>
        </w:rPr>
        <w:t>集团母公司</w:t>
      </w:r>
      <w:r w:rsidR="00076025" w:rsidRPr="005058A9">
        <w:rPr>
          <w:rFonts w:ascii="宋体" w:eastAsia="宋体" w:hAnsi="宋体"/>
          <w:color w:val="000000" w:themeColor="text1"/>
        </w:rPr>
        <w:t>成熟销售渠道，已逐渐打造成中国大陆最大最强的物联网模组智能制造基地和系统方案提供商。根据中国通信工业协会2018年5月23日权威认可，</w:t>
      </w:r>
      <w:r w:rsidR="00076025" w:rsidRPr="005058A9">
        <w:rPr>
          <w:rFonts w:ascii="宋体" w:eastAsia="宋体" w:hAnsi="宋体" w:hint="eastAsia"/>
          <w:color w:val="000000" w:themeColor="text1"/>
        </w:rPr>
        <w:t>A</w:t>
      </w:r>
      <w:r w:rsidR="00076025" w:rsidRPr="005058A9">
        <w:rPr>
          <w:rFonts w:ascii="宋体" w:eastAsia="宋体" w:hAnsi="宋体"/>
          <w:color w:val="000000" w:themeColor="text1"/>
        </w:rPr>
        <w:t>公司已位于国内“物联网设备”领域第一位。</w:t>
      </w:r>
      <w:r w:rsidR="00076025" w:rsidRPr="005058A9">
        <w:rPr>
          <w:rFonts w:ascii="宋体" w:eastAsia="宋体" w:hAnsi="宋体" w:hint="eastAsia"/>
          <w:color w:val="000000" w:themeColor="text1"/>
        </w:rPr>
        <w:t>物联网模组产量如下图：</w:t>
      </w:r>
    </w:p>
    <w:p w14:paraId="6127BEE8" w14:textId="42B7E96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1BF0C138" wp14:editId="7E3152A3">
            <wp:extent cx="5270500" cy="361061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5270500" cy="3610610"/>
                    </a:xfrm>
                    <a:prstGeom prst="rect">
                      <a:avLst/>
                    </a:prstGeom>
                  </pic:spPr>
                </pic:pic>
              </a:graphicData>
            </a:graphic>
          </wp:inline>
        </w:drawing>
      </w:r>
    </w:p>
    <w:p w14:paraId="292F40BF" w14:textId="167A0A55" w:rsidR="009772EC" w:rsidRDefault="009772E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w:t>
      </w:r>
      <w:r w:rsidR="00E04B56">
        <w:rPr>
          <w:rFonts w:ascii="宋体" w:eastAsia="宋体" w:hAnsi="宋体" w:hint="eastAsia"/>
          <w:color w:val="000000" w:themeColor="text1"/>
        </w:rPr>
        <w:t>3-7 A公司物联网模组产量</w:t>
      </w:r>
    </w:p>
    <w:p w14:paraId="4CD3C5F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A公司在短时间内能迅速占领市场，成为</w:t>
      </w:r>
      <w:proofErr w:type="gramStart"/>
      <w:r w:rsidRPr="005058A9">
        <w:rPr>
          <w:rFonts w:ascii="宋体" w:eastAsia="宋体" w:hAnsi="宋体" w:hint="eastAsia"/>
          <w:color w:val="000000" w:themeColor="text1"/>
        </w:rPr>
        <w:t>国内物</w:t>
      </w:r>
      <w:proofErr w:type="gramEnd"/>
      <w:r w:rsidRPr="005058A9">
        <w:rPr>
          <w:rFonts w:ascii="宋体" w:eastAsia="宋体" w:hAnsi="宋体" w:hint="eastAsia"/>
          <w:color w:val="000000" w:themeColor="text1"/>
        </w:rPr>
        <w:t>联网出货数量排名第一的企业，有以下几个方面的优势：</w:t>
      </w:r>
    </w:p>
    <w:p w14:paraId="735F507A" w14:textId="728A57EE" w:rsidR="00DD57C5" w:rsidRPr="005058A9" w:rsidRDefault="009772EC">
      <w:pPr>
        <w:spacing w:line="360" w:lineRule="auto"/>
        <w:ind w:firstLine="420"/>
        <w:rPr>
          <w:rFonts w:ascii="宋体" w:eastAsia="宋体" w:hAnsi="宋体"/>
          <w:b/>
          <w:color w:val="000000" w:themeColor="text1"/>
        </w:rPr>
      </w:pPr>
      <w:r>
        <w:rPr>
          <w:rFonts w:ascii="宋体" w:eastAsia="宋体" w:hAnsi="宋体" w:hint="eastAsia"/>
          <w:b/>
          <w:color w:val="000000" w:themeColor="text1"/>
        </w:rPr>
        <w:t>1）</w:t>
      </w:r>
      <w:r w:rsidR="00076025" w:rsidRPr="005058A9">
        <w:rPr>
          <w:rFonts w:ascii="宋体" w:eastAsia="宋体" w:hAnsi="宋体"/>
          <w:b/>
          <w:color w:val="000000" w:themeColor="text1"/>
        </w:rPr>
        <w:t>强大的国资背景及快速、高效决策机制</w:t>
      </w:r>
    </w:p>
    <w:p w14:paraId="2A9F42C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国资控股有利于国家战略下物联网市场大订单的投标，国企深化改革赋予的体制、机制也进一步激发了组织活力，有效调动了各级人员的潜力和积极性，团队的整体运作效率得到显著提升，组织目标与员工的核心诉求相统一，企业价值获得最大化体现。</w:t>
      </w:r>
    </w:p>
    <w:p w14:paraId="3AD243EE" w14:textId="2D8AAC49" w:rsidR="00DD57C5" w:rsidRPr="005058A9" w:rsidRDefault="009772EC">
      <w:pPr>
        <w:spacing w:line="360" w:lineRule="auto"/>
        <w:ind w:firstLine="420"/>
        <w:rPr>
          <w:rFonts w:ascii="宋体" w:eastAsia="宋体" w:hAnsi="宋体"/>
          <w:b/>
          <w:color w:val="000000" w:themeColor="text1"/>
        </w:rPr>
      </w:pPr>
      <w:r>
        <w:rPr>
          <w:rFonts w:ascii="宋体" w:eastAsia="宋体" w:hAnsi="宋体" w:hint="eastAsia"/>
          <w:b/>
          <w:color w:val="000000" w:themeColor="text1"/>
        </w:rPr>
        <w:t>2）</w:t>
      </w:r>
      <w:r w:rsidR="00076025" w:rsidRPr="005058A9">
        <w:rPr>
          <w:rFonts w:ascii="宋体" w:eastAsia="宋体" w:hAnsi="宋体"/>
          <w:b/>
          <w:color w:val="000000" w:themeColor="text1"/>
        </w:rPr>
        <w:t>国内领先的嵌入式软件能力</w:t>
      </w:r>
    </w:p>
    <w:p w14:paraId="2F84E7A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公司拥有经验丰富的云端对接、嵌入式系统、APP应用、</w:t>
      </w:r>
      <w:proofErr w:type="gramStart"/>
      <w:r w:rsidRPr="005058A9">
        <w:rPr>
          <w:rFonts w:ascii="宋体" w:eastAsia="宋体" w:hAnsi="宋体"/>
          <w:color w:val="000000" w:themeColor="text1"/>
        </w:rPr>
        <w:t>产测系统</w:t>
      </w:r>
      <w:proofErr w:type="gramEnd"/>
      <w:r w:rsidRPr="005058A9">
        <w:rPr>
          <w:rFonts w:ascii="宋体" w:eastAsia="宋体" w:hAnsi="宋体"/>
          <w:color w:val="000000" w:themeColor="text1"/>
        </w:rPr>
        <w:t>等综合物联网领域软件开发能力。公司背靠强大的集团</w:t>
      </w:r>
      <w:r w:rsidRPr="005058A9">
        <w:rPr>
          <w:rFonts w:ascii="宋体" w:eastAsia="宋体" w:hAnsi="宋体" w:hint="eastAsia"/>
          <w:color w:val="000000" w:themeColor="text1"/>
        </w:rPr>
        <w:t>公司</w:t>
      </w:r>
      <w:r w:rsidRPr="005058A9">
        <w:rPr>
          <w:rFonts w:ascii="宋体" w:eastAsia="宋体" w:hAnsi="宋体"/>
          <w:color w:val="000000" w:themeColor="text1"/>
        </w:rPr>
        <w:t>，可有效利用和整合</w:t>
      </w:r>
      <w:r w:rsidRPr="005058A9">
        <w:rPr>
          <w:rFonts w:ascii="宋体" w:eastAsia="宋体" w:hAnsi="宋体" w:hint="eastAsia"/>
          <w:color w:val="000000" w:themeColor="text1"/>
        </w:rPr>
        <w:t>母</w:t>
      </w:r>
      <w:r w:rsidRPr="005058A9">
        <w:rPr>
          <w:rFonts w:ascii="宋体" w:eastAsia="宋体" w:hAnsi="宋体"/>
          <w:color w:val="000000" w:themeColor="text1"/>
        </w:rPr>
        <w:t>公司的国家技术中心、</w:t>
      </w:r>
      <w:r w:rsidRPr="005058A9">
        <w:rPr>
          <w:rFonts w:ascii="宋体" w:eastAsia="宋体" w:hAnsi="宋体" w:hint="eastAsia"/>
          <w:color w:val="000000" w:themeColor="text1"/>
        </w:rPr>
        <w:t>软件</w:t>
      </w:r>
      <w:r w:rsidRPr="005058A9">
        <w:rPr>
          <w:rFonts w:ascii="宋体" w:eastAsia="宋体" w:hAnsi="宋体"/>
          <w:color w:val="000000" w:themeColor="text1"/>
        </w:rPr>
        <w:t>研发技术资源。</w:t>
      </w:r>
    </w:p>
    <w:p w14:paraId="18B8354F" w14:textId="6D6D9912" w:rsidR="00DD57C5" w:rsidRPr="005058A9" w:rsidRDefault="009772EC">
      <w:pPr>
        <w:spacing w:line="360" w:lineRule="auto"/>
        <w:ind w:firstLine="420"/>
        <w:rPr>
          <w:rFonts w:ascii="宋体" w:eastAsia="宋体" w:hAnsi="宋体"/>
          <w:color w:val="000000" w:themeColor="text1"/>
        </w:rPr>
      </w:pPr>
      <w:r>
        <w:rPr>
          <w:rFonts w:ascii="宋体" w:eastAsia="宋体" w:hAnsi="宋体" w:hint="eastAsia"/>
          <w:b/>
          <w:color w:val="000000" w:themeColor="text1"/>
        </w:rPr>
        <w:lastRenderedPageBreak/>
        <w:t>3）</w:t>
      </w:r>
      <w:r w:rsidR="00076025" w:rsidRPr="005058A9">
        <w:rPr>
          <w:rFonts w:ascii="宋体" w:eastAsia="宋体" w:hAnsi="宋体"/>
          <w:b/>
          <w:color w:val="000000" w:themeColor="text1"/>
        </w:rPr>
        <w:t>智能化规模化制造平台</w:t>
      </w:r>
    </w:p>
    <w:p w14:paraId="6DE1D54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公司拥有中西部最大规模SMT/AOI线体，年产1亿只模组自动化无线测试平台，行业一流供应链资源，</w:t>
      </w:r>
      <w:r w:rsidRPr="005058A9">
        <w:rPr>
          <w:rFonts w:ascii="宋体" w:eastAsia="宋体" w:hAnsi="宋体" w:hint="eastAsia"/>
          <w:color w:val="000000" w:themeColor="text1"/>
        </w:rPr>
        <w:t>基于母公司</w:t>
      </w:r>
      <w:r w:rsidRPr="005058A9">
        <w:rPr>
          <w:rFonts w:ascii="宋体" w:eastAsia="宋体" w:hAnsi="宋体"/>
          <w:color w:val="000000" w:themeColor="text1"/>
        </w:rPr>
        <w:t>军工</w:t>
      </w:r>
      <w:r w:rsidRPr="005058A9">
        <w:rPr>
          <w:rFonts w:ascii="宋体" w:eastAsia="宋体" w:hAnsi="宋体" w:hint="eastAsia"/>
          <w:color w:val="000000" w:themeColor="text1"/>
        </w:rPr>
        <w:t>属性</w:t>
      </w:r>
      <w:r w:rsidRPr="005058A9">
        <w:rPr>
          <w:rFonts w:ascii="宋体" w:eastAsia="宋体" w:hAnsi="宋体"/>
          <w:color w:val="000000" w:themeColor="text1"/>
        </w:rPr>
        <w:t>的卓越品质体系。</w:t>
      </w:r>
    </w:p>
    <w:p w14:paraId="0BC05D90" w14:textId="3F624052" w:rsidR="00DD57C5" w:rsidRPr="005058A9" w:rsidRDefault="009772EC">
      <w:pPr>
        <w:spacing w:line="360" w:lineRule="auto"/>
        <w:ind w:firstLine="420"/>
        <w:rPr>
          <w:rFonts w:ascii="宋体" w:eastAsia="宋体" w:hAnsi="宋体"/>
          <w:color w:val="000000" w:themeColor="text1"/>
        </w:rPr>
      </w:pPr>
      <w:r>
        <w:rPr>
          <w:rFonts w:ascii="宋体" w:eastAsia="宋体" w:hAnsi="宋体" w:hint="eastAsia"/>
          <w:b/>
          <w:color w:val="000000" w:themeColor="text1"/>
        </w:rPr>
        <w:t>4）</w:t>
      </w:r>
      <w:r w:rsidR="00076025" w:rsidRPr="005058A9">
        <w:rPr>
          <w:rFonts w:ascii="宋体" w:eastAsia="宋体" w:hAnsi="宋体"/>
          <w:b/>
          <w:color w:val="000000" w:themeColor="text1"/>
        </w:rPr>
        <w:t>国内一流的RF设计团队</w:t>
      </w:r>
    </w:p>
    <w:p w14:paraId="6DD22385" w14:textId="65C46DB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公司现有员工400余人，研发设计及工程技术人员团队80余人，其中拥有15年以上射频技术研发经验的高级专业技术人才近30人。拥有专利超过50件。全新产品开发周期25天出样品；技术人员24小时内到达国内客户现场</w:t>
      </w:r>
      <w:r w:rsidR="009772EC">
        <w:rPr>
          <w:rFonts w:ascii="宋体" w:eastAsia="宋体" w:hAnsi="宋体" w:hint="eastAsia"/>
          <w:color w:val="000000" w:themeColor="text1"/>
        </w:rPr>
        <w:t>。</w:t>
      </w:r>
    </w:p>
    <w:p w14:paraId="31A986B9" w14:textId="374A65A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基于上面的优势A公司在渠道合作和客户获取方面也积累了众多优质伙伴，</w:t>
      </w:r>
      <w:r w:rsidRPr="005058A9">
        <w:rPr>
          <w:rFonts w:ascii="宋体" w:eastAsia="宋体" w:hAnsi="宋体"/>
          <w:color w:val="000000" w:themeColor="text1"/>
        </w:rPr>
        <w:t>公司已与海思、紫光展锐、乐鑫、泰斗、</w:t>
      </w:r>
      <w:proofErr w:type="gramStart"/>
      <w:r w:rsidRPr="005058A9">
        <w:rPr>
          <w:rFonts w:ascii="宋体" w:eastAsia="宋体" w:hAnsi="宋体"/>
          <w:color w:val="000000" w:themeColor="text1"/>
        </w:rPr>
        <w:t>中芯微</w:t>
      </w:r>
      <w:proofErr w:type="gramEnd"/>
      <w:r w:rsidRPr="005058A9">
        <w:rPr>
          <w:rFonts w:ascii="宋体" w:eastAsia="宋体" w:hAnsi="宋体"/>
          <w:color w:val="000000" w:themeColor="text1"/>
        </w:rPr>
        <w:t>、MTK、REALTEK等知名芯片方案厂家形成战略合作关系，与QUALCOMM、MARVELL、TI等芯片方案厂家建立了深度合作关系。产品终端客户包括</w:t>
      </w:r>
      <w:r w:rsidRPr="005058A9">
        <w:rPr>
          <w:rFonts w:ascii="宋体" w:eastAsia="宋体" w:hAnsi="宋体" w:hint="eastAsia"/>
          <w:color w:val="000000" w:themeColor="text1"/>
        </w:rPr>
        <w:t>全球范围内的传统家电企业、全球知名运营商公司以及新兴的基于硬件产品的互联网公司</w:t>
      </w:r>
      <w:r w:rsidRPr="005058A9">
        <w:rPr>
          <w:rFonts w:ascii="宋体" w:eastAsia="宋体" w:hAnsi="宋体"/>
          <w:color w:val="000000" w:themeColor="text1"/>
        </w:rPr>
        <w:t>等</w:t>
      </w:r>
      <w:r w:rsidRPr="005058A9">
        <w:rPr>
          <w:rFonts w:ascii="宋体" w:eastAsia="宋体" w:hAnsi="宋体" w:hint="eastAsia"/>
          <w:color w:val="000000" w:themeColor="text1"/>
        </w:rPr>
        <w:t>国内外</w:t>
      </w:r>
      <w:r w:rsidRPr="005058A9">
        <w:rPr>
          <w:rFonts w:ascii="宋体" w:eastAsia="宋体" w:hAnsi="宋体"/>
          <w:color w:val="000000" w:themeColor="text1"/>
        </w:rPr>
        <w:t>知名企业。</w:t>
      </w:r>
    </w:p>
    <w:p w14:paraId="4FA24624" w14:textId="77777777"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通过多年的积累和专业能力，A公司在产品方面和技术领先性方面，</w:t>
      </w:r>
      <w:r w:rsidRPr="005058A9">
        <w:rPr>
          <w:rFonts w:ascii="宋体" w:eastAsia="宋体" w:hAnsi="宋体"/>
          <w:color w:val="000000" w:themeColor="text1"/>
        </w:rPr>
        <w:t>已形成了在物联网模</w:t>
      </w:r>
      <w:proofErr w:type="gramStart"/>
      <w:r w:rsidRPr="005058A9">
        <w:rPr>
          <w:rFonts w:ascii="宋体" w:eastAsia="宋体" w:hAnsi="宋体"/>
          <w:color w:val="000000" w:themeColor="text1"/>
        </w:rPr>
        <w:t>组领域</w:t>
      </w:r>
      <w:proofErr w:type="gramEnd"/>
      <w:r w:rsidRPr="005058A9">
        <w:rPr>
          <w:rFonts w:ascii="宋体" w:eastAsia="宋体" w:hAnsi="宋体"/>
          <w:color w:val="000000" w:themeColor="text1"/>
        </w:rPr>
        <w:t>的独特技术优势，部分技术的整体能力已处于国际同行先进水平。</w:t>
      </w:r>
      <w:r w:rsidRPr="005058A9">
        <w:rPr>
          <w:rFonts w:ascii="宋体" w:eastAsia="宋体" w:hAnsi="宋体" w:hint="eastAsia"/>
          <w:color w:val="000000" w:themeColor="text1"/>
        </w:rPr>
        <w:t>相关新产品和新技术应用方面的成果如下：</w:t>
      </w:r>
    </w:p>
    <w:p w14:paraId="4F0CE14C" w14:textId="4F861311" w:rsidR="009772EC" w:rsidRPr="005058A9" w:rsidRDefault="009772E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w:t>
      </w:r>
      <w:r w:rsidR="00DC78C6">
        <w:rPr>
          <w:rFonts w:ascii="宋体" w:eastAsia="宋体" w:hAnsi="宋体" w:hint="eastAsia"/>
          <w:color w:val="000000" w:themeColor="text1"/>
        </w:rPr>
        <w:t>3-3</w:t>
      </w:r>
      <w:r w:rsidR="00BD6DDD">
        <w:rPr>
          <w:rFonts w:ascii="宋体" w:eastAsia="宋体" w:hAnsi="宋体" w:hint="eastAsia"/>
          <w:color w:val="000000" w:themeColor="text1"/>
        </w:rPr>
        <w:t xml:space="preserve"> </w:t>
      </w:r>
      <w:r w:rsidRPr="005058A9">
        <w:rPr>
          <w:rFonts w:ascii="宋体" w:eastAsia="宋体" w:hAnsi="宋体" w:hint="eastAsia"/>
          <w:color w:val="000000" w:themeColor="text1"/>
        </w:rPr>
        <w:t>A</w:t>
      </w:r>
      <w:r w:rsidRPr="005058A9">
        <w:rPr>
          <w:rFonts w:ascii="宋体" w:eastAsia="宋体" w:hAnsi="宋体"/>
          <w:color w:val="000000" w:themeColor="text1"/>
        </w:rPr>
        <w:t>公司近三年的新技术、新产品、新工业代表列表</w:t>
      </w:r>
    </w:p>
    <w:tbl>
      <w:tblPr>
        <w:tblW w:w="8789" w:type="dxa"/>
        <w:tblInd w:w="-5" w:type="dxa"/>
        <w:tblLayout w:type="fixed"/>
        <w:tblLook w:val="04A0" w:firstRow="1" w:lastRow="0" w:firstColumn="1" w:lastColumn="0" w:noHBand="0" w:noVBand="1"/>
      </w:tblPr>
      <w:tblGrid>
        <w:gridCol w:w="1247"/>
        <w:gridCol w:w="4423"/>
        <w:gridCol w:w="3119"/>
      </w:tblGrid>
      <w:tr w:rsidR="005058A9" w:rsidRPr="005058A9" w14:paraId="76307295" w14:textId="77777777">
        <w:trPr>
          <w:trHeight w:val="72"/>
        </w:trPr>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F69B23D" w14:textId="77777777" w:rsidR="00DD57C5" w:rsidRPr="005058A9" w:rsidRDefault="00076025">
            <w:pP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技术类别</w:t>
            </w:r>
          </w:p>
        </w:tc>
        <w:tc>
          <w:tcPr>
            <w:tcW w:w="4423" w:type="dxa"/>
            <w:tcBorders>
              <w:top w:val="single" w:sz="4" w:space="0" w:color="auto"/>
              <w:left w:val="nil"/>
              <w:bottom w:val="single" w:sz="4" w:space="0" w:color="auto"/>
              <w:right w:val="single" w:sz="4" w:space="0" w:color="auto"/>
            </w:tcBorders>
            <w:shd w:val="clear" w:color="auto" w:fill="auto"/>
            <w:vAlign w:val="center"/>
          </w:tcPr>
          <w:p w14:paraId="34E79BDD"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新技术/新工艺</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532EA0" w14:textId="77777777" w:rsidR="00DD57C5" w:rsidRPr="005058A9" w:rsidRDefault="00076025">
            <w:pPr>
              <w:jc w:val="center"/>
              <w:rPr>
                <w:rFonts w:ascii="宋体" w:eastAsia="宋体" w:hAnsi="宋体" w:cs="宋体"/>
                <w:color w:val="000000" w:themeColor="text1"/>
              </w:rPr>
            </w:pPr>
            <w:r w:rsidRPr="005058A9">
              <w:rPr>
                <w:rFonts w:ascii="宋体" w:eastAsia="宋体" w:hAnsi="宋体" w:cs="宋体" w:hint="eastAsia"/>
                <w:color w:val="000000" w:themeColor="text1"/>
              </w:rPr>
              <w:t>代表产品</w:t>
            </w:r>
          </w:p>
        </w:tc>
      </w:tr>
      <w:tr w:rsidR="005058A9" w:rsidRPr="005058A9" w14:paraId="505DAB01" w14:textId="77777777">
        <w:trPr>
          <w:trHeight w:val="279"/>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3BA8C2C1"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局域网LAN近场通讯技术</w:t>
            </w:r>
          </w:p>
        </w:tc>
        <w:tc>
          <w:tcPr>
            <w:tcW w:w="4423" w:type="dxa"/>
            <w:tcBorders>
              <w:top w:val="nil"/>
              <w:left w:val="nil"/>
              <w:bottom w:val="single" w:sz="4" w:space="0" w:color="auto"/>
              <w:right w:val="single" w:sz="4" w:space="0" w:color="auto"/>
            </w:tcBorders>
            <w:shd w:val="clear" w:color="auto" w:fill="auto"/>
            <w:vAlign w:val="center"/>
          </w:tcPr>
          <w:p w14:paraId="54442D12" w14:textId="58FAB103" w:rsidR="00DD57C5" w:rsidRPr="005058A9" w:rsidRDefault="00076025" w:rsidP="009772EC">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2.4G/5G WIFI、WIFI Mesh组网技术</w:t>
            </w:r>
          </w:p>
        </w:tc>
        <w:tc>
          <w:tcPr>
            <w:tcW w:w="3119" w:type="dxa"/>
            <w:tcBorders>
              <w:top w:val="nil"/>
              <w:left w:val="nil"/>
              <w:bottom w:val="single" w:sz="4" w:space="0" w:color="auto"/>
              <w:right w:val="single" w:sz="4" w:space="0" w:color="auto"/>
            </w:tcBorders>
            <w:shd w:val="clear" w:color="auto" w:fill="auto"/>
            <w:noWrap/>
            <w:vAlign w:val="center"/>
          </w:tcPr>
          <w:p w14:paraId="5681E5E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WIFI-2-R92EUSA1、WIFI-2-M603USA3</w:t>
            </w:r>
          </w:p>
        </w:tc>
      </w:tr>
      <w:tr w:rsidR="005058A9" w:rsidRPr="005058A9" w14:paraId="5BCA602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34762845"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3F3AFEA" w14:textId="2465962F" w:rsidR="00DD57C5" w:rsidRPr="005058A9" w:rsidRDefault="00076025">
            <w:pPr>
              <w:ind w:firstLine="200"/>
              <w:rPr>
                <w:rFonts w:ascii="宋体" w:eastAsia="宋体" w:hAnsi="宋体" w:cs="宋体"/>
                <w:color w:val="000000" w:themeColor="text1"/>
                <w:sz w:val="20"/>
                <w:szCs w:val="20"/>
              </w:rPr>
            </w:pPr>
            <w:proofErr w:type="gramStart"/>
            <w:r w:rsidRPr="005058A9">
              <w:rPr>
                <w:rFonts w:ascii="宋体" w:eastAsia="宋体" w:hAnsi="宋体" w:cs="宋体" w:hint="eastAsia"/>
                <w:color w:val="000000" w:themeColor="text1"/>
                <w:sz w:val="20"/>
                <w:szCs w:val="20"/>
              </w:rPr>
              <w:t>蓝牙</w:t>
            </w:r>
            <w:proofErr w:type="gramEnd"/>
            <w:r w:rsidRPr="005058A9">
              <w:rPr>
                <w:rFonts w:ascii="宋体" w:eastAsia="宋体" w:hAnsi="宋体" w:cs="宋体" w:hint="eastAsia"/>
                <w:color w:val="000000" w:themeColor="text1"/>
                <w:sz w:val="20"/>
                <w:szCs w:val="20"/>
              </w:rPr>
              <w:t>4.0、4.1及5.0传输技术</w:t>
            </w:r>
          </w:p>
        </w:tc>
        <w:tc>
          <w:tcPr>
            <w:tcW w:w="3119" w:type="dxa"/>
            <w:tcBorders>
              <w:top w:val="nil"/>
              <w:left w:val="nil"/>
              <w:bottom w:val="single" w:sz="4" w:space="0" w:color="auto"/>
              <w:right w:val="single" w:sz="4" w:space="0" w:color="auto"/>
            </w:tcBorders>
            <w:shd w:val="clear" w:color="auto" w:fill="auto"/>
            <w:noWrap/>
            <w:vAlign w:val="center"/>
          </w:tcPr>
          <w:p w14:paraId="26B07D79"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BT-2-R761USA1、BT-2-T267RSA1</w:t>
            </w:r>
          </w:p>
        </w:tc>
      </w:tr>
      <w:tr w:rsidR="005058A9" w:rsidRPr="005058A9" w14:paraId="03AD643E"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7DD77FCC"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F4EA7D3" w14:textId="683F5799" w:rsidR="00DD57C5" w:rsidRPr="005058A9" w:rsidRDefault="00076025">
            <w:pPr>
              <w:ind w:firstLine="200"/>
              <w:rPr>
                <w:rFonts w:ascii="宋体" w:eastAsia="宋体" w:hAnsi="宋体" w:cs="宋体"/>
                <w:color w:val="000000" w:themeColor="text1"/>
                <w:sz w:val="20"/>
                <w:szCs w:val="20"/>
              </w:rPr>
            </w:pPr>
            <w:proofErr w:type="gramStart"/>
            <w:r w:rsidRPr="005058A9">
              <w:rPr>
                <w:rFonts w:ascii="宋体" w:eastAsia="宋体" w:hAnsi="宋体" w:cs="宋体" w:hint="eastAsia"/>
                <w:color w:val="000000" w:themeColor="text1"/>
                <w:sz w:val="20"/>
                <w:szCs w:val="20"/>
              </w:rPr>
              <w:t>蓝牙</w:t>
            </w:r>
            <w:proofErr w:type="gramEnd"/>
            <w:r w:rsidRPr="005058A9">
              <w:rPr>
                <w:rFonts w:ascii="宋体" w:eastAsia="宋体" w:hAnsi="宋体" w:cs="宋体" w:hint="eastAsia"/>
                <w:color w:val="000000" w:themeColor="text1"/>
                <w:sz w:val="20"/>
                <w:szCs w:val="20"/>
              </w:rPr>
              <w:t xml:space="preserve"> Mesh组网及IPV6联网技术</w:t>
            </w:r>
          </w:p>
        </w:tc>
        <w:tc>
          <w:tcPr>
            <w:tcW w:w="3119" w:type="dxa"/>
            <w:tcBorders>
              <w:top w:val="nil"/>
              <w:left w:val="nil"/>
              <w:bottom w:val="single" w:sz="4" w:space="0" w:color="auto"/>
              <w:right w:val="single" w:sz="4" w:space="0" w:color="auto"/>
            </w:tcBorders>
            <w:shd w:val="clear" w:color="auto" w:fill="auto"/>
            <w:noWrap/>
            <w:vAlign w:val="center"/>
          </w:tcPr>
          <w:p w14:paraId="1789271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BT-2-R761USA2</w:t>
            </w:r>
          </w:p>
        </w:tc>
      </w:tr>
      <w:tr w:rsidR="005058A9" w:rsidRPr="005058A9" w14:paraId="0E32E42A"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DEB4B8F"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36BE66CB" w14:textId="61107035"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WIFI&amp;蓝牙、ZigBee&amp;</w:t>
            </w:r>
            <w:proofErr w:type="gramStart"/>
            <w:r w:rsidRPr="005058A9">
              <w:rPr>
                <w:rFonts w:ascii="宋体" w:eastAsia="宋体" w:hAnsi="宋体" w:cs="宋体" w:hint="eastAsia"/>
                <w:color w:val="000000" w:themeColor="text1"/>
                <w:sz w:val="20"/>
                <w:szCs w:val="20"/>
              </w:rPr>
              <w:t>蓝牙等</w:t>
            </w:r>
            <w:proofErr w:type="gramEnd"/>
            <w:r w:rsidRPr="005058A9">
              <w:rPr>
                <w:rFonts w:ascii="宋体" w:eastAsia="宋体" w:hAnsi="宋体" w:cs="宋体" w:hint="eastAsia"/>
                <w:color w:val="000000" w:themeColor="text1"/>
                <w:sz w:val="20"/>
                <w:szCs w:val="20"/>
              </w:rPr>
              <w:t>Combo技术</w:t>
            </w:r>
          </w:p>
        </w:tc>
        <w:tc>
          <w:tcPr>
            <w:tcW w:w="3119" w:type="dxa"/>
            <w:tcBorders>
              <w:top w:val="nil"/>
              <w:left w:val="nil"/>
              <w:bottom w:val="single" w:sz="4" w:space="0" w:color="auto"/>
              <w:right w:val="single" w:sz="4" w:space="0" w:color="auto"/>
            </w:tcBorders>
            <w:shd w:val="clear" w:color="auto" w:fill="auto"/>
            <w:noWrap/>
            <w:vAlign w:val="center"/>
          </w:tcPr>
          <w:p w14:paraId="417A5C4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t>
            </w:r>
            <w:r w:rsidRPr="005058A9">
              <w:rPr>
                <w:rFonts w:ascii="宋体" w:eastAsia="宋体" w:hAnsi="宋体" w:hint="eastAsia"/>
                <w:color w:val="000000" w:themeColor="text1"/>
                <w:sz w:val="20"/>
                <w:szCs w:val="20"/>
                <w:shd w:val="clear" w:color="auto" w:fill="FFFFFF"/>
              </w:rPr>
              <w:t>WF-M76B-USA1、WIFI-2-M632USA1</w:t>
            </w:r>
          </w:p>
        </w:tc>
      </w:tr>
      <w:tr w:rsidR="005058A9" w:rsidRPr="005058A9" w14:paraId="0547D006"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5167E6F7"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A14650E" w14:textId="4EAD831C"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ZigBee 及组网技术</w:t>
            </w:r>
          </w:p>
        </w:tc>
        <w:tc>
          <w:tcPr>
            <w:tcW w:w="3119" w:type="dxa"/>
            <w:tcBorders>
              <w:top w:val="nil"/>
              <w:left w:val="nil"/>
              <w:bottom w:val="single" w:sz="4" w:space="0" w:color="auto"/>
              <w:right w:val="single" w:sz="4" w:space="0" w:color="auto"/>
            </w:tcBorders>
            <w:shd w:val="clear" w:color="auto" w:fill="auto"/>
            <w:noWrap/>
            <w:vAlign w:val="center"/>
          </w:tcPr>
          <w:p w14:paraId="1B757CF7"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hint="eastAsia"/>
                <w:color w:val="000000" w:themeColor="text1"/>
                <w:sz w:val="20"/>
                <w:szCs w:val="20"/>
                <w:shd w:val="clear" w:color="auto" w:fill="FFFFFF"/>
              </w:rPr>
              <w:t>ZB-N169-RWM、ZB-T530-RSF1</w:t>
            </w:r>
            <w:r w:rsidRPr="005058A9">
              <w:rPr>
                <w:rFonts w:ascii="宋体" w:eastAsia="宋体" w:hAnsi="宋体" w:cs="宋体" w:hint="eastAsia"/>
                <w:color w:val="000000" w:themeColor="text1"/>
                <w:sz w:val="20"/>
                <w:szCs w:val="20"/>
              </w:rPr>
              <w:t xml:space="preserve">　</w:t>
            </w:r>
          </w:p>
        </w:tc>
      </w:tr>
      <w:tr w:rsidR="005058A9" w:rsidRPr="005058A9" w14:paraId="3604DC11"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2F0423D0"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4CDEADCA" w14:textId="718BAB8D"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近场IoT等控制模块</w:t>
            </w:r>
          </w:p>
        </w:tc>
        <w:tc>
          <w:tcPr>
            <w:tcW w:w="3119" w:type="dxa"/>
            <w:tcBorders>
              <w:top w:val="nil"/>
              <w:left w:val="nil"/>
              <w:bottom w:val="single" w:sz="4" w:space="0" w:color="auto"/>
              <w:right w:val="single" w:sz="4" w:space="0" w:color="auto"/>
            </w:tcBorders>
            <w:shd w:val="clear" w:color="auto" w:fill="auto"/>
            <w:noWrap/>
            <w:vAlign w:val="center"/>
          </w:tcPr>
          <w:p w14:paraId="15BE0650"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 xml:space="preserve">　WF-R10X-RWD1、WIFI-2-E266RPN8</w:t>
            </w:r>
          </w:p>
        </w:tc>
      </w:tr>
      <w:tr w:rsidR="005058A9" w:rsidRPr="005058A9" w14:paraId="5B5BC02F"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737B4A12"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广域网WAN远场通讯技术</w:t>
            </w:r>
          </w:p>
        </w:tc>
        <w:tc>
          <w:tcPr>
            <w:tcW w:w="4423" w:type="dxa"/>
            <w:tcBorders>
              <w:top w:val="nil"/>
              <w:left w:val="nil"/>
              <w:bottom w:val="single" w:sz="4" w:space="0" w:color="auto"/>
              <w:right w:val="single" w:sz="4" w:space="0" w:color="auto"/>
            </w:tcBorders>
            <w:shd w:val="clear" w:color="auto" w:fill="auto"/>
            <w:vAlign w:val="center"/>
          </w:tcPr>
          <w:p w14:paraId="5BD582D5" w14:textId="16412D05"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2G/GSM/3G/4G/LTE/5G 通讯模块</w:t>
            </w:r>
          </w:p>
        </w:tc>
        <w:tc>
          <w:tcPr>
            <w:tcW w:w="3119" w:type="dxa"/>
            <w:tcBorders>
              <w:top w:val="nil"/>
              <w:left w:val="nil"/>
              <w:bottom w:val="single" w:sz="4" w:space="0" w:color="auto"/>
              <w:right w:val="single" w:sz="4" w:space="0" w:color="auto"/>
            </w:tcBorders>
            <w:shd w:val="clear" w:color="auto" w:fill="auto"/>
            <w:noWrap/>
            <w:vAlign w:val="center"/>
          </w:tcPr>
          <w:p w14:paraId="29090D9B"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GSM-M6220D、GSM-M622STD</w:t>
            </w:r>
          </w:p>
        </w:tc>
      </w:tr>
      <w:tr w:rsidR="005058A9" w:rsidRPr="005058A9" w14:paraId="72DF89E2"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69E8B2D9"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F221EA1" w14:textId="5D68E8C3"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NB-IoT、LoRa等窄带蜂窝调制远场物联网技术</w:t>
            </w:r>
          </w:p>
        </w:tc>
        <w:tc>
          <w:tcPr>
            <w:tcW w:w="3119" w:type="dxa"/>
            <w:tcBorders>
              <w:top w:val="nil"/>
              <w:left w:val="nil"/>
              <w:bottom w:val="single" w:sz="4" w:space="0" w:color="auto"/>
              <w:right w:val="single" w:sz="4" w:space="0" w:color="auto"/>
            </w:tcBorders>
            <w:shd w:val="clear" w:color="auto" w:fill="auto"/>
            <w:noWrap/>
            <w:vAlign w:val="center"/>
          </w:tcPr>
          <w:p w14:paraId="7AFDBA43"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AI-NB10、AI-NB10S、AI-NB15</w:t>
            </w:r>
          </w:p>
        </w:tc>
      </w:tr>
      <w:tr w:rsidR="005058A9" w:rsidRPr="005058A9" w14:paraId="422C9898"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04B99286" w14:textId="77777777" w:rsidR="00DD57C5" w:rsidRPr="005058A9" w:rsidRDefault="00DD57C5">
            <w:pPr>
              <w:spacing w:line="400" w:lineRule="exact"/>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5E36D60D" w14:textId="1CB679C7"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GPS、北斗导航技术</w:t>
            </w:r>
          </w:p>
        </w:tc>
        <w:tc>
          <w:tcPr>
            <w:tcW w:w="3119" w:type="dxa"/>
            <w:tcBorders>
              <w:top w:val="nil"/>
              <w:left w:val="nil"/>
              <w:bottom w:val="single" w:sz="4" w:space="0" w:color="auto"/>
              <w:right w:val="single" w:sz="4" w:space="0" w:color="auto"/>
            </w:tcBorders>
            <w:shd w:val="clear" w:color="auto" w:fill="auto"/>
            <w:noWrap/>
            <w:vAlign w:val="center"/>
          </w:tcPr>
          <w:p w14:paraId="78BE937A"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GSM-M6220-北斗等</w:t>
            </w:r>
          </w:p>
        </w:tc>
      </w:tr>
      <w:tr w:rsidR="005058A9" w:rsidRPr="005058A9" w14:paraId="7C396662" w14:textId="77777777">
        <w:trPr>
          <w:trHeight w:val="242"/>
        </w:trPr>
        <w:tc>
          <w:tcPr>
            <w:tcW w:w="1247" w:type="dxa"/>
            <w:vMerge w:val="restart"/>
            <w:tcBorders>
              <w:top w:val="nil"/>
              <w:left w:val="single" w:sz="4" w:space="0" w:color="auto"/>
              <w:bottom w:val="single" w:sz="4" w:space="0" w:color="auto"/>
              <w:right w:val="single" w:sz="4" w:space="0" w:color="auto"/>
            </w:tcBorders>
            <w:shd w:val="clear" w:color="auto" w:fill="auto"/>
            <w:vAlign w:val="center"/>
          </w:tcPr>
          <w:p w14:paraId="43E6E100" w14:textId="77777777" w:rsidR="00DD57C5" w:rsidRPr="005058A9" w:rsidRDefault="00076025">
            <w:pPr>
              <w:spacing w:line="400" w:lineRule="exact"/>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无线应用技术&amp;终端整机</w:t>
            </w:r>
          </w:p>
        </w:tc>
        <w:tc>
          <w:tcPr>
            <w:tcW w:w="4423" w:type="dxa"/>
            <w:tcBorders>
              <w:top w:val="nil"/>
              <w:left w:val="nil"/>
              <w:bottom w:val="single" w:sz="4" w:space="0" w:color="auto"/>
              <w:right w:val="single" w:sz="4" w:space="0" w:color="auto"/>
            </w:tcBorders>
            <w:shd w:val="clear" w:color="auto" w:fill="auto"/>
            <w:vAlign w:val="center"/>
          </w:tcPr>
          <w:p w14:paraId="0B52986B" w14:textId="1F6A8137" w:rsidR="00DD57C5" w:rsidRPr="005058A9" w:rsidRDefault="00076025">
            <w:pPr>
              <w:ind w:firstLine="200"/>
              <w:rPr>
                <w:rFonts w:ascii="宋体" w:eastAsia="宋体" w:hAnsi="宋体" w:cs="宋体"/>
                <w:color w:val="000000" w:themeColor="text1"/>
                <w:sz w:val="20"/>
                <w:szCs w:val="20"/>
              </w:rPr>
            </w:pPr>
            <w:proofErr w:type="gramStart"/>
            <w:r w:rsidRPr="005058A9">
              <w:rPr>
                <w:rFonts w:ascii="宋体" w:eastAsia="宋体" w:hAnsi="宋体" w:cs="宋体" w:hint="eastAsia"/>
                <w:color w:val="000000" w:themeColor="text1"/>
                <w:sz w:val="20"/>
                <w:szCs w:val="20"/>
              </w:rPr>
              <w:t>云管端</w:t>
            </w:r>
            <w:proofErr w:type="gramEnd"/>
            <w:r w:rsidRPr="005058A9">
              <w:rPr>
                <w:rFonts w:ascii="宋体" w:eastAsia="宋体" w:hAnsi="宋体" w:cs="宋体" w:hint="eastAsia"/>
                <w:color w:val="000000" w:themeColor="text1"/>
                <w:sz w:val="20"/>
                <w:szCs w:val="20"/>
              </w:rPr>
              <w:t>联接技术</w:t>
            </w:r>
          </w:p>
        </w:tc>
        <w:tc>
          <w:tcPr>
            <w:tcW w:w="3119" w:type="dxa"/>
            <w:tcBorders>
              <w:top w:val="nil"/>
              <w:left w:val="nil"/>
              <w:bottom w:val="single" w:sz="4" w:space="0" w:color="auto"/>
              <w:right w:val="single" w:sz="4" w:space="0" w:color="auto"/>
            </w:tcBorders>
            <w:shd w:val="clear" w:color="auto" w:fill="auto"/>
            <w:noWrap/>
            <w:vAlign w:val="center"/>
          </w:tcPr>
          <w:p w14:paraId="7AADE50F"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华为云、电信云对接项目等</w:t>
            </w:r>
          </w:p>
        </w:tc>
      </w:tr>
      <w:tr w:rsidR="005058A9" w:rsidRPr="005058A9" w14:paraId="20B840C9" w14:textId="77777777">
        <w:trPr>
          <w:trHeight w:val="242"/>
        </w:trPr>
        <w:tc>
          <w:tcPr>
            <w:tcW w:w="1247" w:type="dxa"/>
            <w:vMerge/>
            <w:tcBorders>
              <w:top w:val="nil"/>
              <w:left w:val="single" w:sz="4" w:space="0" w:color="auto"/>
              <w:bottom w:val="single" w:sz="4" w:space="0" w:color="auto"/>
              <w:right w:val="single" w:sz="4" w:space="0" w:color="auto"/>
            </w:tcBorders>
            <w:vAlign w:val="center"/>
          </w:tcPr>
          <w:p w14:paraId="4119BA35" w14:textId="77777777" w:rsidR="00DD57C5" w:rsidRPr="005058A9" w:rsidRDefault="00DD57C5">
            <w:pPr>
              <w:rPr>
                <w:rFonts w:ascii="宋体" w:eastAsia="宋体" w:hAnsi="宋体" w:cs="宋体"/>
                <w:color w:val="000000" w:themeColor="text1"/>
                <w:sz w:val="20"/>
                <w:szCs w:val="20"/>
              </w:rPr>
            </w:pPr>
          </w:p>
        </w:tc>
        <w:tc>
          <w:tcPr>
            <w:tcW w:w="4423" w:type="dxa"/>
            <w:tcBorders>
              <w:top w:val="nil"/>
              <w:left w:val="nil"/>
              <w:bottom w:val="single" w:sz="4" w:space="0" w:color="auto"/>
              <w:right w:val="single" w:sz="4" w:space="0" w:color="auto"/>
            </w:tcBorders>
            <w:shd w:val="clear" w:color="auto" w:fill="auto"/>
            <w:vAlign w:val="center"/>
          </w:tcPr>
          <w:p w14:paraId="13095FCB" w14:textId="53EBDE1E" w:rsidR="00DD57C5" w:rsidRPr="005058A9" w:rsidRDefault="00076025">
            <w:pPr>
              <w:ind w:firstLine="200"/>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传感器Sensor终端应用技术</w:t>
            </w:r>
          </w:p>
        </w:tc>
        <w:tc>
          <w:tcPr>
            <w:tcW w:w="3119" w:type="dxa"/>
            <w:tcBorders>
              <w:top w:val="nil"/>
              <w:left w:val="nil"/>
              <w:bottom w:val="single" w:sz="4" w:space="0" w:color="auto"/>
              <w:right w:val="single" w:sz="4" w:space="0" w:color="auto"/>
            </w:tcBorders>
            <w:shd w:val="clear" w:color="auto" w:fill="auto"/>
            <w:noWrap/>
            <w:vAlign w:val="center"/>
          </w:tcPr>
          <w:p w14:paraId="69ACAEBC" w14:textId="77777777" w:rsidR="00DD57C5" w:rsidRPr="005058A9" w:rsidRDefault="00076025">
            <w:pPr>
              <w:jc w:val="center"/>
              <w:rPr>
                <w:rFonts w:ascii="宋体" w:eastAsia="宋体" w:hAnsi="宋体" w:cs="宋体"/>
                <w:color w:val="000000" w:themeColor="text1"/>
                <w:sz w:val="20"/>
                <w:szCs w:val="20"/>
              </w:rPr>
            </w:pPr>
            <w:r w:rsidRPr="005058A9">
              <w:rPr>
                <w:rFonts w:ascii="宋体" w:eastAsia="宋体" w:hAnsi="宋体" w:cs="宋体" w:hint="eastAsia"/>
                <w:color w:val="000000" w:themeColor="text1"/>
                <w:sz w:val="20"/>
                <w:szCs w:val="20"/>
              </w:rPr>
              <w:t>无线摄像头、定位器等</w:t>
            </w:r>
          </w:p>
        </w:tc>
      </w:tr>
    </w:tbl>
    <w:p w14:paraId="44179F33" w14:textId="4387B58B" w:rsidR="009772EC" w:rsidRPr="005058A9" w:rsidRDefault="009772EC" w:rsidP="00854036">
      <w:pPr>
        <w:spacing w:line="360" w:lineRule="auto"/>
        <w:jc w:val="center"/>
        <w:rPr>
          <w:rFonts w:ascii="宋体" w:eastAsia="宋体" w:hAnsi="宋体"/>
          <w:color w:val="000000" w:themeColor="text1"/>
        </w:rPr>
      </w:pPr>
      <w:r w:rsidRPr="005058A9">
        <w:rPr>
          <w:rFonts w:ascii="宋体" w:eastAsia="宋体" w:hAnsi="宋体" w:hint="eastAsia"/>
          <w:color w:val="000000" w:themeColor="text1"/>
        </w:rPr>
        <w:t>表3</w:t>
      </w:r>
      <w:r w:rsidR="00BD6DDD">
        <w:rPr>
          <w:rFonts w:ascii="宋体" w:eastAsia="宋体" w:hAnsi="宋体" w:hint="eastAsia"/>
          <w:color w:val="000000" w:themeColor="text1"/>
        </w:rPr>
        <w:t>-4</w:t>
      </w:r>
      <w:r w:rsidRPr="005058A9">
        <w:rPr>
          <w:rFonts w:ascii="宋体" w:eastAsia="宋体" w:hAnsi="宋体" w:hint="eastAsia"/>
          <w:color w:val="000000" w:themeColor="text1"/>
        </w:rPr>
        <w:t xml:space="preserve"> A</w:t>
      </w:r>
      <w:r w:rsidRPr="005058A9">
        <w:rPr>
          <w:rFonts w:ascii="宋体" w:eastAsia="宋体" w:hAnsi="宋体"/>
          <w:color w:val="000000" w:themeColor="text1"/>
        </w:rPr>
        <w:t>公司产品对</w:t>
      </w:r>
      <w:proofErr w:type="gramStart"/>
      <w:r w:rsidRPr="005058A9">
        <w:rPr>
          <w:rFonts w:ascii="宋体" w:eastAsia="宋体" w:hAnsi="宋体"/>
          <w:color w:val="000000" w:themeColor="text1"/>
        </w:rPr>
        <w:t>标行业</w:t>
      </w:r>
      <w:proofErr w:type="gramEnd"/>
      <w:r w:rsidRPr="005058A9">
        <w:rPr>
          <w:rFonts w:ascii="宋体" w:eastAsia="宋体" w:hAnsi="宋体"/>
          <w:color w:val="000000" w:themeColor="text1"/>
        </w:rPr>
        <w:t>数据</w:t>
      </w:r>
    </w:p>
    <w:tbl>
      <w:tblPr>
        <w:tblW w:w="8780" w:type="dxa"/>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915"/>
        <w:gridCol w:w="2995"/>
        <w:gridCol w:w="2952"/>
      </w:tblGrid>
      <w:tr w:rsidR="005058A9" w:rsidRPr="005058A9" w14:paraId="7FE2E13C"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D0C409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序号</w:t>
            </w:r>
          </w:p>
        </w:tc>
        <w:tc>
          <w:tcPr>
            <w:tcW w:w="1915" w:type="dxa"/>
            <w:tcBorders>
              <w:top w:val="single" w:sz="4" w:space="0" w:color="auto"/>
              <w:left w:val="single" w:sz="4" w:space="0" w:color="auto"/>
              <w:bottom w:val="single" w:sz="4" w:space="0" w:color="auto"/>
              <w:right w:val="single" w:sz="4" w:space="0" w:color="auto"/>
            </w:tcBorders>
            <w:noWrap/>
            <w:vAlign w:val="center"/>
          </w:tcPr>
          <w:p w14:paraId="6A162CD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项目</w:t>
            </w:r>
          </w:p>
        </w:tc>
        <w:tc>
          <w:tcPr>
            <w:tcW w:w="2995" w:type="dxa"/>
            <w:tcBorders>
              <w:top w:val="single" w:sz="4" w:space="0" w:color="auto"/>
              <w:left w:val="single" w:sz="4" w:space="0" w:color="auto"/>
              <w:bottom w:val="single" w:sz="4" w:space="0" w:color="auto"/>
              <w:right w:val="single" w:sz="4" w:space="0" w:color="auto"/>
            </w:tcBorders>
            <w:noWrap/>
            <w:vAlign w:val="center"/>
          </w:tcPr>
          <w:p w14:paraId="6FC3A52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A公司水平</w:t>
            </w:r>
          </w:p>
        </w:tc>
        <w:tc>
          <w:tcPr>
            <w:tcW w:w="2952" w:type="dxa"/>
            <w:tcBorders>
              <w:top w:val="single" w:sz="4" w:space="0" w:color="auto"/>
              <w:left w:val="single" w:sz="4" w:space="0" w:color="auto"/>
              <w:bottom w:val="single" w:sz="4" w:space="0" w:color="auto"/>
              <w:right w:val="single" w:sz="4" w:space="0" w:color="auto"/>
            </w:tcBorders>
            <w:noWrap/>
            <w:vAlign w:val="center"/>
          </w:tcPr>
          <w:p w14:paraId="3FA389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行业水平</w:t>
            </w:r>
          </w:p>
        </w:tc>
      </w:tr>
      <w:tr w:rsidR="005058A9" w:rsidRPr="005058A9" w14:paraId="2967CDE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3DE7CA8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w:t>
            </w:r>
          </w:p>
        </w:tc>
        <w:tc>
          <w:tcPr>
            <w:tcW w:w="1915" w:type="dxa"/>
            <w:tcBorders>
              <w:top w:val="single" w:sz="4" w:space="0" w:color="auto"/>
              <w:left w:val="single" w:sz="4" w:space="0" w:color="auto"/>
              <w:bottom w:val="single" w:sz="4" w:space="0" w:color="auto"/>
              <w:right w:val="single" w:sz="4" w:space="0" w:color="auto"/>
            </w:tcBorders>
            <w:noWrap/>
            <w:vAlign w:val="center"/>
          </w:tcPr>
          <w:p w14:paraId="0050C60E"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发射功率</w:t>
            </w:r>
          </w:p>
        </w:tc>
        <w:tc>
          <w:tcPr>
            <w:tcW w:w="2995" w:type="dxa"/>
            <w:tcBorders>
              <w:top w:val="single" w:sz="4" w:space="0" w:color="auto"/>
              <w:left w:val="single" w:sz="4" w:space="0" w:color="auto"/>
              <w:bottom w:val="single" w:sz="4" w:space="0" w:color="auto"/>
              <w:right w:val="single" w:sz="4" w:space="0" w:color="auto"/>
            </w:tcBorders>
            <w:noWrap/>
            <w:vAlign w:val="center"/>
          </w:tcPr>
          <w:p w14:paraId="35CABEF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14±1.5dB(11n)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3E0D905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14±2dB(11n)</w:t>
            </w:r>
          </w:p>
        </w:tc>
      </w:tr>
      <w:tr w:rsidR="005058A9" w:rsidRPr="005058A9" w14:paraId="4475D397"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E51C3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w:t>
            </w:r>
          </w:p>
        </w:tc>
        <w:tc>
          <w:tcPr>
            <w:tcW w:w="1915" w:type="dxa"/>
            <w:tcBorders>
              <w:top w:val="single" w:sz="4" w:space="0" w:color="auto"/>
              <w:left w:val="single" w:sz="4" w:space="0" w:color="auto"/>
              <w:bottom w:val="single" w:sz="4" w:space="0" w:color="auto"/>
              <w:right w:val="single" w:sz="4" w:space="0" w:color="auto"/>
            </w:tcBorders>
            <w:noWrap/>
            <w:vAlign w:val="center"/>
          </w:tcPr>
          <w:p w14:paraId="71C79C09"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EVM</w:t>
            </w:r>
          </w:p>
        </w:tc>
        <w:tc>
          <w:tcPr>
            <w:tcW w:w="2995" w:type="dxa"/>
            <w:tcBorders>
              <w:top w:val="single" w:sz="4" w:space="0" w:color="auto"/>
              <w:left w:val="single" w:sz="4" w:space="0" w:color="auto"/>
              <w:bottom w:val="single" w:sz="4" w:space="0" w:color="auto"/>
              <w:right w:val="single" w:sz="4" w:space="0" w:color="auto"/>
            </w:tcBorders>
            <w:noWrap/>
            <w:vAlign w:val="center"/>
          </w:tcPr>
          <w:p w14:paraId="11B9FEB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-33dB(11n)</w:t>
            </w:r>
          </w:p>
        </w:tc>
        <w:tc>
          <w:tcPr>
            <w:tcW w:w="2952" w:type="dxa"/>
            <w:tcBorders>
              <w:top w:val="single" w:sz="4" w:space="0" w:color="auto"/>
              <w:left w:val="single" w:sz="4" w:space="0" w:color="auto"/>
              <w:bottom w:val="single" w:sz="4" w:space="0" w:color="auto"/>
              <w:right w:val="single" w:sz="4" w:space="0" w:color="auto"/>
            </w:tcBorders>
            <w:noWrap/>
            <w:vAlign w:val="center"/>
          </w:tcPr>
          <w:p w14:paraId="276E105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-28dB(11n)</w:t>
            </w:r>
          </w:p>
        </w:tc>
      </w:tr>
      <w:tr w:rsidR="005058A9" w:rsidRPr="005058A9" w14:paraId="4781C030"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74316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w:t>
            </w:r>
          </w:p>
        </w:tc>
        <w:tc>
          <w:tcPr>
            <w:tcW w:w="1915" w:type="dxa"/>
            <w:tcBorders>
              <w:top w:val="single" w:sz="4" w:space="0" w:color="auto"/>
              <w:left w:val="single" w:sz="4" w:space="0" w:color="auto"/>
              <w:bottom w:val="single" w:sz="4" w:space="0" w:color="auto"/>
              <w:right w:val="single" w:sz="4" w:space="0" w:color="auto"/>
            </w:tcBorders>
            <w:noWrap/>
            <w:vAlign w:val="center"/>
          </w:tcPr>
          <w:p w14:paraId="63C70E79"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频偏</w:t>
            </w:r>
          </w:p>
        </w:tc>
        <w:tc>
          <w:tcPr>
            <w:tcW w:w="2995" w:type="dxa"/>
            <w:tcBorders>
              <w:top w:val="single" w:sz="4" w:space="0" w:color="auto"/>
              <w:left w:val="single" w:sz="4" w:space="0" w:color="auto"/>
              <w:bottom w:val="single" w:sz="4" w:space="0" w:color="auto"/>
              <w:right w:val="single" w:sz="4" w:space="0" w:color="auto"/>
            </w:tcBorders>
            <w:noWrap/>
            <w:vAlign w:val="center"/>
          </w:tcPr>
          <w:p w14:paraId="668333F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±5ppm</w:t>
            </w:r>
          </w:p>
        </w:tc>
        <w:tc>
          <w:tcPr>
            <w:tcW w:w="2952" w:type="dxa"/>
            <w:tcBorders>
              <w:top w:val="single" w:sz="4" w:space="0" w:color="auto"/>
              <w:left w:val="single" w:sz="4" w:space="0" w:color="auto"/>
              <w:bottom w:val="single" w:sz="4" w:space="0" w:color="auto"/>
              <w:right w:val="single" w:sz="4" w:space="0" w:color="auto"/>
            </w:tcBorders>
            <w:noWrap/>
            <w:vAlign w:val="center"/>
          </w:tcPr>
          <w:p w14:paraId="526D5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±10ppm</w:t>
            </w:r>
          </w:p>
        </w:tc>
      </w:tr>
      <w:tr w:rsidR="005058A9" w:rsidRPr="005058A9" w14:paraId="7B1A9C12"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57B6D10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w:t>
            </w:r>
          </w:p>
        </w:tc>
        <w:tc>
          <w:tcPr>
            <w:tcW w:w="1915" w:type="dxa"/>
            <w:tcBorders>
              <w:top w:val="single" w:sz="4" w:space="0" w:color="auto"/>
              <w:left w:val="single" w:sz="4" w:space="0" w:color="auto"/>
              <w:bottom w:val="single" w:sz="4" w:space="0" w:color="auto"/>
              <w:right w:val="single" w:sz="4" w:space="0" w:color="auto"/>
            </w:tcBorders>
            <w:noWrap/>
            <w:vAlign w:val="center"/>
          </w:tcPr>
          <w:p w14:paraId="1B7E8A82"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杂散</w:t>
            </w:r>
          </w:p>
        </w:tc>
        <w:tc>
          <w:tcPr>
            <w:tcW w:w="2995" w:type="dxa"/>
            <w:tcBorders>
              <w:top w:val="single" w:sz="4" w:space="0" w:color="auto"/>
              <w:left w:val="single" w:sz="4" w:space="0" w:color="auto"/>
              <w:bottom w:val="single" w:sz="4" w:space="0" w:color="auto"/>
              <w:right w:val="single" w:sz="4" w:space="0" w:color="auto"/>
            </w:tcBorders>
            <w:noWrap/>
            <w:vAlign w:val="center"/>
          </w:tcPr>
          <w:p w14:paraId="60946C3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≤-40dBm</w:t>
            </w:r>
          </w:p>
        </w:tc>
        <w:tc>
          <w:tcPr>
            <w:tcW w:w="2952" w:type="dxa"/>
            <w:tcBorders>
              <w:top w:val="single" w:sz="4" w:space="0" w:color="auto"/>
              <w:left w:val="single" w:sz="4" w:space="0" w:color="auto"/>
              <w:bottom w:val="single" w:sz="4" w:space="0" w:color="auto"/>
              <w:right w:val="single" w:sz="4" w:space="0" w:color="auto"/>
            </w:tcBorders>
            <w:noWrap/>
            <w:vAlign w:val="center"/>
          </w:tcPr>
          <w:p w14:paraId="3907CB9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≤-36dBm</w:t>
            </w:r>
          </w:p>
        </w:tc>
      </w:tr>
      <w:tr w:rsidR="005058A9" w:rsidRPr="005058A9" w14:paraId="57CD4EE5"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6E269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5</w:t>
            </w:r>
          </w:p>
        </w:tc>
        <w:tc>
          <w:tcPr>
            <w:tcW w:w="1915" w:type="dxa"/>
            <w:tcBorders>
              <w:top w:val="single" w:sz="4" w:space="0" w:color="auto"/>
              <w:left w:val="single" w:sz="4" w:space="0" w:color="auto"/>
              <w:bottom w:val="single" w:sz="4" w:space="0" w:color="auto"/>
              <w:right w:val="single" w:sz="4" w:space="0" w:color="auto"/>
            </w:tcBorders>
            <w:noWrap/>
            <w:vAlign w:val="center"/>
          </w:tcPr>
          <w:p w14:paraId="76F75E25"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低功耗</w:t>
            </w:r>
          </w:p>
        </w:tc>
        <w:tc>
          <w:tcPr>
            <w:tcW w:w="2995" w:type="dxa"/>
            <w:tcBorders>
              <w:top w:val="single" w:sz="4" w:space="0" w:color="auto"/>
              <w:left w:val="single" w:sz="4" w:space="0" w:color="auto"/>
              <w:bottom w:val="single" w:sz="4" w:space="0" w:color="auto"/>
              <w:right w:val="single" w:sz="4" w:space="0" w:color="auto"/>
            </w:tcBorders>
            <w:noWrap/>
            <w:vAlign w:val="center"/>
          </w:tcPr>
          <w:p w14:paraId="0AE3A62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待机电流≤330uA(idle)</w:t>
            </w:r>
          </w:p>
        </w:tc>
        <w:tc>
          <w:tcPr>
            <w:tcW w:w="2952" w:type="dxa"/>
            <w:tcBorders>
              <w:top w:val="single" w:sz="4" w:space="0" w:color="auto"/>
              <w:left w:val="single" w:sz="4" w:space="0" w:color="auto"/>
              <w:bottom w:val="single" w:sz="4" w:space="0" w:color="auto"/>
              <w:right w:val="single" w:sz="4" w:space="0" w:color="auto"/>
            </w:tcBorders>
            <w:noWrap/>
            <w:vAlign w:val="center"/>
          </w:tcPr>
          <w:p w14:paraId="5A6B0C8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待机电流≤400uA(idle)</w:t>
            </w:r>
          </w:p>
        </w:tc>
      </w:tr>
      <w:tr w:rsidR="005058A9" w:rsidRPr="005058A9" w14:paraId="5BBAD204"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A58809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6</w:t>
            </w:r>
          </w:p>
        </w:tc>
        <w:tc>
          <w:tcPr>
            <w:tcW w:w="1915" w:type="dxa"/>
            <w:tcBorders>
              <w:top w:val="single" w:sz="4" w:space="0" w:color="auto"/>
              <w:left w:val="single" w:sz="4" w:space="0" w:color="auto"/>
              <w:bottom w:val="single" w:sz="4" w:space="0" w:color="auto"/>
              <w:right w:val="single" w:sz="4" w:space="0" w:color="auto"/>
            </w:tcBorders>
            <w:noWrap/>
            <w:vAlign w:val="center"/>
          </w:tcPr>
          <w:p w14:paraId="3049A25B"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休眠电流</w:t>
            </w:r>
          </w:p>
        </w:tc>
        <w:tc>
          <w:tcPr>
            <w:tcW w:w="2995" w:type="dxa"/>
            <w:tcBorders>
              <w:top w:val="single" w:sz="4" w:space="0" w:color="auto"/>
              <w:left w:val="single" w:sz="4" w:space="0" w:color="auto"/>
              <w:bottom w:val="single" w:sz="4" w:space="0" w:color="auto"/>
              <w:right w:val="single" w:sz="4" w:space="0" w:color="auto"/>
            </w:tcBorders>
            <w:noWrap/>
            <w:vAlign w:val="center"/>
          </w:tcPr>
          <w:p w14:paraId="13E648D0"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≤3μA</w:t>
            </w:r>
          </w:p>
        </w:tc>
        <w:tc>
          <w:tcPr>
            <w:tcW w:w="2952" w:type="dxa"/>
            <w:tcBorders>
              <w:top w:val="single" w:sz="4" w:space="0" w:color="auto"/>
              <w:left w:val="single" w:sz="4" w:space="0" w:color="auto"/>
              <w:bottom w:val="single" w:sz="4" w:space="0" w:color="auto"/>
              <w:right w:val="single" w:sz="4" w:space="0" w:color="auto"/>
            </w:tcBorders>
            <w:noWrap/>
            <w:vAlign w:val="center"/>
          </w:tcPr>
          <w:p w14:paraId="04841F8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≤4μA</w:t>
            </w:r>
          </w:p>
        </w:tc>
      </w:tr>
      <w:tr w:rsidR="005058A9" w:rsidRPr="005058A9" w14:paraId="3A234ABB"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2917B7F9"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7</w:t>
            </w:r>
          </w:p>
        </w:tc>
        <w:tc>
          <w:tcPr>
            <w:tcW w:w="1915" w:type="dxa"/>
            <w:tcBorders>
              <w:top w:val="single" w:sz="4" w:space="0" w:color="auto"/>
              <w:left w:val="single" w:sz="4" w:space="0" w:color="auto"/>
              <w:bottom w:val="single" w:sz="4" w:space="0" w:color="auto"/>
              <w:right w:val="single" w:sz="4" w:space="0" w:color="auto"/>
            </w:tcBorders>
            <w:noWrap/>
            <w:vAlign w:val="center"/>
          </w:tcPr>
          <w:p w14:paraId="0DF9A11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微尺寸</w:t>
            </w:r>
          </w:p>
        </w:tc>
        <w:tc>
          <w:tcPr>
            <w:tcW w:w="2995" w:type="dxa"/>
            <w:tcBorders>
              <w:top w:val="single" w:sz="4" w:space="0" w:color="auto"/>
              <w:left w:val="single" w:sz="4" w:space="0" w:color="auto"/>
              <w:bottom w:val="single" w:sz="4" w:space="0" w:color="auto"/>
              <w:right w:val="single" w:sz="4" w:space="0" w:color="auto"/>
            </w:tcBorders>
            <w:noWrap/>
            <w:vAlign w:val="center"/>
          </w:tcPr>
          <w:p w14:paraId="3CA62D8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≤16mm*16mm</w:t>
            </w:r>
          </w:p>
        </w:tc>
        <w:tc>
          <w:tcPr>
            <w:tcW w:w="2952" w:type="dxa"/>
            <w:tcBorders>
              <w:top w:val="single" w:sz="4" w:space="0" w:color="auto"/>
              <w:left w:val="single" w:sz="4" w:space="0" w:color="auto"/>
              <w:bottom w:val="single" w:sz="4" w:space="0" w:color="auto"/>
              <w:right w:val="single" w:sz="4" w:space="0" w:color="auto"/>
            </w:tcBorders>
            <w:noWrap/>
            <w:vAlign w:val="center"/>
          </w:tcPr>
          <w:p w14:paraId="4E2D47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≤20mm*20mm</w:t>
            </w:r>
          </w:p>
        </w:tc>
      </w:tr>
      <w:tr w:rsidR="005058A9" w:rsidRPr="005058A9" w14:paraId="0F2D4833"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76F6B914"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8</w:t>
            </w:r>
          </w:p>
        </w:tc>
        <w:tc>
          <w:tcPr>
            <w:tcW w:w="1915" w:type="dxa"/>
            <w:tcBorders>
              <w:top w:val="single" w:sz="4" w:space="0" w:color="auto"/>
              <w:left w:val="single" w:sz="4" w:space="0" w:color="auto"/>
              <w:bottom w:val="single" w:sz="4" w:space="0" w:color="auto"/>
              <w:right w:val="single" w:sz="4" w:space="0" w:color="auto"/>
            </w:tcBorders>
            <w:noWrap/>
            <w:vAlign w:val="center"/>
          </w:tcPr>
          <w:p w14:paraId="7227299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宽电源电压</w:t>
            </w:r>
          </w:p>
        </w:tc>
        <w:tc>
          <w:tcPr>
            <w:tcW w:w="2995" w:type="dxa"/>
            <w:tcBorders>
              <w:top w:val="single" w:sz="4" w:space="0" w:color="auto"/>
              <w:left w:val="single" w:sz="4" w:space="0" w:color="auto"/>
              <w:bottom w:val="single" w:sz="4" w:space="0" w:color="auto"/>
              <w:right w:val="single" w:sz="4" w:space="0" w:color="auto"/>
            </w:tcBorders>
            <w:noWrap/>
            <w:vAlign w:val="center"/>
          </w:tcPr>
          <w:p w14:paraId="6373E42A"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2.4V～ 4.2V 直流</w:t>
            </w:r>
          </w:p>
        </w:tc>
        <w:tc>
          <w:tcPr>
            <w:tcW w:w="2952" w:type="dxa"/>
            <w:tcBorders>
              <w:top w:val="single" w:sz="4" w:space="0" w:color="auto"/>
              <w:left w:val="single" w:sz="4" w:space="0" w:color="auto"/>
              <w:bottom w:val="single" w:sz="4" w:space="0" w:color="auto"/>
              <w:right w:val="single" w:sz="4" w:space="0" w:color="auto"/>
            </w:tcBorders>
            <w:noWrap/>
            <w:vAlign w:val="center"/>
          </w:tcPr>
          <w:p w14:paraId="70051CC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3.1V～ 4.2V 直流</w:t>
            </w:r>
          </w:p>
        </w:tc>
      </w:tr>
      <w:tr w:rsidR="005058A9" w:rsidRPr="005058A9" w14:paraId="6487A3F2" w14:textId="77777777">
        <w:trPr>
          <w:trHeight w:hRule="exact" w:val="629"/>
        </w:trPr>
        <w:tc>
          <w:tcPr>
            <w:tcW w:w="918" w:type="dxa"/>
            <w:tcBorders>
              <w:top w:val="single" w:sz="4" w:space="0" w:color="auto"/>
              <w:left w:val="single" w:sz="4" w:space="0" w:color="auto"/>
              <w:bottom w:val="single" w:sz="4" w:space="0" w:color="auto"/>
              <w:right w:val="single" w:sz="4" w:space="0" w:color="auto"/>
            </w:tcBorders>
            <w:noWrap/>
            <w:vAlign w:val="center"/>
          </w:tcPr>
          <w:p w14:paraId="57377A9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9</w:t>
            </w:r>
          </w:p>
        </w:tc>
        <w:tc>
          <w:tcPr>
            <w:tcW w:w="1915" w:type="dxa"/>
            <w:tcBorders>
              <w:top w:val="single" w:sz="4" w:space="0" w:color="auto"/>
              <w:left w:val="single" w:sz="4" w:space="0" w:color="auto"/>
              <w:bottom w:val="single" w:sz="4" w:space="0" w:color="auto"/>
              <w:right w:val="single" w:sz="4" w:space="0" w:color="auto"/>
            </w:tcBorders>
            <w:noWrap/>
            <w:vAlign w:val="center"/>
          </w:tcPr>
          <w:p w14:paraId="0667815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高接收灵敏度</w:t>
            </w:r>
          </w:p>
        </w:tc>
        <w:tc>
          <w:tcPr>
            <w:tcW w:w="2995" w:type="dxa"/>
            <w:tcBorders>
              <w:top w:val="single" w:sz="4" w:space="0" w:color="auto"/>
              <w:left w:val="single" w:sz="4" w:space="0" w:color="auto"/>
              <w:bottom w:val="single" w:sz="4" w:space="0" w:color="auto"/>
              <w:right w:val="single" w:sz="4" w:space="0" w:color="auto"/>
            </w:tcBorders>
            <w:noWrap/>
            <w:vAlign w:val="center"/>
          </w:tcPr>
          <w:p w14:paraId="4BDA0288"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≤-129dBm(50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c>
          <w:tcPr>
            <w:tcW w:w="2952" w:type="dxa"/>
            <w:tcBorders>
              <w:top w:val="single" w:sz="4" w:space="0" w:color="auto"/>
              <w:left w:val="single" w:sz="4" w:space="0" w:color="auto"/>
              <w:bottom w:val="single" w:sz="4" w:space="0" w:color="auto"/>
              <w:right w:val="single" w:sz="4" w:space="0" w:color="auto"/>
            </w:tcBorders>
            <w:noWrap/>
            <w:vAlign w:val="center"/>
          </w:tcPr>
          <w:p w14:paraId="059FF50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≤-107.5dBm(50</w:t>
            </w:r>
            <w:r w:rsidRPr="005058A9">
              <w:rPr>
                <w:rFonts w:ascii="Calibri" w:eastAsia="Calibri" w:hAnsi="Calibri" w:cs="Calibri"/>
                <w:color w:val="000000" w:themeColor="text1"/>
              </w:rPr>
              <w:t>Ω</w:t>
            </w:r>
            <w:r w:rsidRPr="005058A9">
              <w:rPr>
                <w:rFonts w:ascii="宋体" w:eastAsia="宋体" w:hAnsi="宋体" w:cs="仿宋_GB2312" w:hint="eastAsia"/>
                <w:color w:val="000000" w:themeColor="text1"/>
              </w:rPr>
              <w:t>）</w:t>
            </w:r>
          </w:p>
        </w:tc>
      </w:tr>
      <w:tr w:rsidR="005058A9" w:rsidRPr="005058A9" w14:paraId="5C31EAEF"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A960AB"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10</w:t>
            </w:r>
          </w:p>
        </w:tc>
        <w:tc>
          <w:tcPr>
            <w:tcW w:w="1915" w:type="dxa"/>
            <w:tcBorders>
              <w:top w:val="single" w:sz="4" w:space="0" w:color="auto"/>
              <w:left w:val="single" w:sz="4" w:space="0" w:color="auto"/>
              <w:bottom w:val="single" w:sz="4" w:space="0" w:color="auto"/>
              <w:right w:val="single" w:sz="4" w:space="0" w:color="auto"/>
            </w:tcBorders>
            <w:noWrap/>
            <w:vAlign w:val="center"/>
          </w:tcPr>
          <w:p w14:paraId="76EE4D38"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温度范围</w:t>
            </w:r>
          </w:p>
        </w:tc>
        <w:tc>
          <w:tcPr>
            <w:tcW w:w="2995" w:type="dxa"/>
            <w:tcBorders>
              <w:top w:val="single" w:sz="4" w:space="0" w:color="auto"/>
              <w:left w:val="single" w:sz="4" w:space="0" w:color="auto"/>
              <w:bottom w:val="single" w:sz="4" w:space="0" w:color="auto"/>
              <w:right w:val="single" w:sz="4" w:space="0" w:color="auto"/>
            </w:tcBorders>
            <w:noWrap/>
            <w:vAlign w:val="center"/>
          </w:tcPr>
          <w:p w14:paraId="2F155A0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-30℃～ 85℃</w:t>
            </w:r>
          </w:p>
        </w:tc>
        <w:tc>
          <w:tcPr>
            <w:tcW w:w="2952" w:type="dxa"/>
            <w:tcBorders>
              <w:top w:val="single" w:sz="4" w:space="0" w:color="auto"/>
              <w:left w:val="single" w:sz="4" w:space="0" w:color="auto"/>
              <w:bottom w:val="single" w:sz="4" w:space="0" w:color="auto"/>
              <w:right w:val="single" w:sz="4" w:space="0" w:color="auto"/>
            </w:tcBorders>
            <w:noWrap/>
            <w:vAlign w:val="center"/>
          </w:tcPr>
          <w:p w14:paraId="612B7B9C"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-20℃～ 80℃</w:t>
            </w:r>
          </w:p>
        </w:tc>
      </w:tr>
      <w:tr w:rsidR="005058A9" w:rsidRPr="005058A9" w14:paraId="3C206ADD"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020EB5CF"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11</w:t>
            </w:r>
          </w:p>
        </w:tc>
        <w:tc>
          <w:tcPr>
            <w:tcW w:w="1915" w:type="dxa"/>
            <w:tcBorders>
              <w:top w:val="single" w:sz="4" w:space="0" w:color="auto"/>
              <w:left w:val="single" w:sz="4" w:space="0" w:color="auto"/>
              <w:bottom w:val="single" w:sz="4" w:space="0" w:color="auto"/>
              <w:right w:val="single" w:sz="4" w:space="0" w:color="auto"/>
            </w:tcBorders>
            <w:noWrap/>
            <w:vAlign w:val="center"/>
          </w:tcPr>
          <w:p w14:paraId="096177A8"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工艺水平</w:t>
            </w:r>
          </w:p>
        </w:tc>
        <w:tc>
          <w:tcPr>
            <w:tcW w:w="2995" w:type="dxa"/>
            <w:tcBorders>
              <w:top w:val="single" w:sz="4" w:space="0" w:color="auto"/>
              <w:left w:val="single" w:sz="4" w:space="0" w:color="auto"/>
              <w:bottom w:val="single" w:sz="4" w:space="0" w:color="auto"/>
              <w:right w:val="single" w:sz="4" w:space="0" w:color="auto"/>
            </w:tcBorders>
            <w:noWrap/>
            <w:vAlign w:val="center"/>
          </w:tcPr>
          <w:p w14:paraId="7B381703"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全自动化</w:t>
            </w:r>
          </w:p>
        </w:tc>
        <w:tc>
          <w:tcPr>
            <w:tcW w:w="2952" w:type="dxa"/>
            <w:tcBorders>
              <w:top w:val="single" w:sz="4" w:space="0" w:color="auto"/>
              <w:left w:val="single" w:sz="4" w:space="0" w:color="auto"/>
              <w:bottom w:val="single" w:sz="4" w:space="0" w:color="auto"/>
              <w:right w:val="single" w:sz="4" w:space="0" w:color="auto"/>
            </w:tcBorders>
            <w:noWrap/>
            <w:vAlign w:val="center"/>
          </w:tcPr>
          <w:p w14:paraId="31D7BAA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半自动或手工</w:t>
            </w:r>
          </w:p>
        </w:tc>
      </w:tr>
      <w:tr w:rsidR="005058A9" w:rsidRPr="005058A9" w14:paraId="591AC6E6" w14:textId="77777777">
        <w:trPr>
          <w:trHeight w:hRule="exact" w:val="389"/>
        </w:trPr>
        <w:tc>
          <w:tcPr>
            <w:tcW w:w="918" w:type="dxa"/>
            <w:tcBorders>
              <w:top w:val="single" w:sz="4" w:space="0" w:color="auto"/>
              <w:left w:val="single" w:sz="4" w:space="0" w:color="auto"/>
              <w:bottom w:val="single" w:sz="4" w:space="0" w:color="auto"/>
              <w:right w:val="single" w:sz="4" w:space="0" w:color="auto"/>
            </w:tcBorders>
            <w:noWrap/>
            <w:vAlign w:val="center"/>
          </w:tcPr>
          <w:p w14:paraId="42B08417"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12</w:t>
            </w:r>
          </w:p>
        </w:tc>
        <w:tc>
          <w:tcPr>
            <w:tcW w:w="1915" w:type="dxa"/>
            <w:tcBorders>
              <w:top w:val="single" w:sz="4" w:space="0" w:color="auto"/>
              <w:left w:val="single" w:sz="4" w:space="0" w:color="auto"/>
              <w:bottom w:val="single" w:sz="4" w:space="0" w:color="auto"/>
              <w:right w:val="single" w:sz="4" w:space="0" w:color="auto"/>
            </w:tcBorders>
            <w:noWrap/>
            <w:vAlign w:val="center"/>
          </w:tcPr>
          <w:p w14:paraId="08C83E1A" w14:textId="77777777" w:rsidR="00DD57C5" w:rsidRPr="005058A9" w:rsidRDefault="00076025">
            <w:pPr>
              <w:rPr>
                <w:rFonts w:ascii="宋体" w:eastAsia="宋体" w:hAnsi="宋体" w:cs="仿宋_GB2312"/>
                <w:color w:val="000000" w:themeColor="text1"/>
              </w:rPr>
            </w:pPr>
            <w:r w:rsidRPr="005058A9">
              <w:rPr>
                <w:rFonts w:ascii="宋体" w:eastAsia="宋体" w:hAnsi="宋体" w:cs="仿宋_GB2312" w:hint="eastAsia"/>
                <w:color w:val="000000" w:themeColor="text1"/>
              </w:rPr>
              <w:t>MES管控</w:t>
            </w:r>
          </w:p>
        </w:tc>
        <w:tc>
          <w:tcPr>
            <w:tcW w:w="2995" w:type="dxa"/>
            <w:tcBorders>
              <w:top w:val="single" w:sz="4" w:space="0" w:color="auto"/>
              <w:left w:val="single" w:sz="4" w:space="0" w:color="auto"/>
              <w:bottom w:val="single" w:sz="4" w:space="0" w:color="auto"/>
              <w:right w:val="single" w:sz="4" w:space="0" w:color="auto"/>
            </w:tcBorders>
            <w:noWrap/>
            <w:vAlign w:val="center"/>
          </w:tcPr>
          <w:p w14:paraId="05031376"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全生产流MES管控</w:t>
            </w:r>
          </w:p>
        </w:tc>
        <w:tc>
          <w:tcPr>
            <w:tcW w:w="2952" w:type="dxa"/>
            <w:tcBorders>
              <w:top w:val="single" w:sz="4" w:space="0" w:color="auto"/>
              <w:left w:val="single" w:sz="4" w:space="0" w:color="auto"/>
              <w:bottom w:val="single" w:sz="4" w:space="0" w:color="auto"/>
              <w:right w:val="single" w:sz="4" w:space="0" w:color="auto"/>
            </w:tcBorders>
            <w:noWrap/>
            <w:vAlign w:val="center"/>
          </w:tcPr>
          <w:p w14:paraId="620E4931" w14:textId="77777777" w:rsidR="00DD57C5" w:rsidRPr="005058A9" w:rsidRDefault="00076025">
            <w:pPr>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76B0C9E9" w14:textId="2A2CBCF5" w:rsidR="00DD57C5" w:rsidRDefault="00076025" w:rsidP="006602F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公司资质及认证方面，A公司</w:t>
      </w:r>
      <w:r w:rsidRPr="005058A9">
        <w:rPr>
          <w:rFonts w:ascii="宋体" w:eastAsia="宋体" w:hAnsi="宋体"/>
          <w:color w:val="000000" w:themeColor="text1"/>
        </w:rPr>
        <w:t>体系及产品遵循ISO9001：2015质量管理体系、ISO14001：2015环境管理体系、IATF16949认证、欧盟ROHS (2006年满足)，相关产品已取得CQC、 SRRC、UL、VDE、CE、FCC等认证。</w:t>
      </w:r>
      <w:r w:rsidRPr="005058A9">
        <w:rPr>
          <w:rFonts w:ascii="宋体" w:eastAsia="宋体" w:hAnsi="宋体" w:hint="eastAsia"/>
          <w:color w:val="000000" w:themeColor="text1"/>
        </w:rPr>
        <w:t xml:space="preserve"> </w:t>
      </w:r>
    </w:p>
    <w:p w14:paraId="4D05F2D7" w14:textId="1159C7CB" w:rsidR="00082908" w:rsidRDefault="00760B31" w:rsidP="00854036">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通过多渠道</w:t>
      </w:r>
      <w:proofErr w:type="gramStart"/>
      <w:r w:rsidRPr="005058A9">
        <w:rPr>
          <w:rFonts w:ascii="宋体" w:eastAsia="宋体" w:hAnsi="宋体" w:cs="仿宋_GB2312" w:hint="eastAsia"/>
          <w:color w:val="000000" w:themeColor="text1"/>
        </w:rPr>
        <w:t>获取友商信息</w:t>
      </w:r>
      <w:proofErr w:type="gramEnd"/>
      <w:r w:rsidRPr="005058A9">
        <w:rPr>
          <w:rFonts w:ascii="宋体" w:eastAsia="宋体" w:hAnsi="宋体" w:cs="仿宋_GB2312" w:hint="eastAsia"/>
          <w:color w:val="000000" w:themeColor="text1"/>
        </w:rPr>
        <w:t>，</w:t>
      </w:r>
      <w:r>
        <w:rPr>
          <w:rFonts w:ascii="宋体" w:eastAsia="宋体" w:hAnsi="宋体" w:cs="仿宋_GB2312" w:hint="eastAsia"/>
          <w:color w:val="000000" w:themeColor="text1"/>
        </w:rPr>
        <w:t>将A公司的产品和技术</w:t>
      </w:r>
      <w:proofErr w:type="gramStart"/>
      <w:r>
        <w:rPr>
          <w:rFonts w:ascii="宋体" w:eastAsia="宋体" w:hAnsi="宋体" w:cs="仿宋_GB2312" w:hint="eastAsia"/>
          <w:color w:val="000000" w:themeColor="text1"/>
        </w:rPr>
        <w:t>与</w:t>
      </w:r>
      <w:r w:rsidRPr="005058A9">
        <w:rPr>
          <w:rFonts w:ascii="宋体" w:eastAsia="宋体" w:hAnsi="宋体" w:cs="仿宋_GB2312" w:hint="eastAsia"/>
          <w:color w:val="000000" w:themeColor="text1"/>
        </w:rPr>
        <w:t>友商</w:t>
      </w:r>
      <w:r>
        <w:rPr>
          <w:rFonts w:ascii="宋体" w:eastAsia="宋体" w:hAnsi="宋体" w:cs="仿宋_GB2312" w:hint="eastAsia"/>
          <w:color w:val="000000" w:themeColor="text1"/>
        </w:rPr>
        <w:t>进行</w:t>
      </w:r>
      <w:proofErr w:type="gramEnd"/>
      <w:r>
        <w:rPr>
          <w:rFonts w:ascii="宋体" w:eastAsia="宋体" w:hAnsi="宋体" w:cs="仿宋_GB2312" w:hint="eastAsia"/>
          <w:color w:val="000000" w:themeColor="text1"/>
        </w:rPr>
        <w:t>对比，如下表3-5所示：</w:t>
      </w:r>
    </w:p>
    <w:p w14:paraId="4A28906D" w14:textId="0E17D83E" w:rsidR="00760B31" w:rsidRPr="00760B31" w:rsidRDefault="00082908"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w:t>
      </w:r>
      <w:r w:rsidR="009A4965">
        <w:rPr>
          <w:rFonts w:ascii="宋体" w:eastAsia="宋体" w:hAnsi="宋体" w:hint="eastAsia"/>
          <w:color w:val="000000" w:themeColor="text1"/>
        </w:rPr>
        <w:t>3-5</w:t>
      </w:r>
      <w:r w:rsidR="00A814B2">
        <w:rPr>
          <w:rFonts w:ascii="宋体" w:eastAsia="宋体" w:hAnsi="宋体"/>
          <w:color w:val="000000" w:themeColor="text1"/>
        </w:rPr>
        <w:t xml:space="preserve"> </w:t>
      </w:r>
      <w:r>
        <w:rPr>
          <w:rFonts w:ascii="宋体" w:eastAsia="宋体" w:hAnsi="宋体" w:hint="eastAsia"/>
          <w:color w:val="000000" w:themeColor="text1"/>
        </w:rPr>
        <w:t>A公司</w:t>
      </w:r>
      <w:proofErr w:type="gramStart"/>
      <w:r>
        <w:rPr>
          <w:rFonts w:ascii="宋体" w:eastAsia="宋体" w:hAnsi="宋体" w:hint="eastAsia"/>
          <w:color w:val="000000" w:themeColor="text1"/>
        </w:rPr>
        <w:t>与友商的</w:t>
      </w:r>
      <w:proofErr w:type="gramEnd"/>
      <w:r>
        <w:rPr>
          <w:rFonts w:ascii="宋体" w:eastAsia="宋体" w:hAnsi="宋体" w:hint="eastAsia"/>
          <w:color w:val="000000" w:themeColor="text1"/>
        </w:rPr>
        <w:t>优劣势对比</w:t>
      </w:r>
    </w:p>
    <w:tbl>
      <w:tblPr>
        <w:tblW w:w="916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87"/>
        <w:gridCol w:w="1188"/>
        <w:gridCol w:w="1660"/>
        <w:gridCol w:w="2410"/>
        <w:gridCol w:w="3116"/>
      </w:tblGrid>
      <w:tr w:rsidR="00082908" w:rsidRPr="005058A9" w14:paraId="0A534258" w14:textId="77777777" w:rsidTr="006F0FA3">
        <w:trPr>
          <w:trHeight w:val="634"/>
          <w:jc w:val="center"/>
        </w:trPr>
        <w:tc>
          <w:tcPr>
            <w:tcW w:w="787" w:type="dxa"/>
            <w:vMerge w:val="restart"/>
            <w:tcBorders>
              <w:top w:val="single" w:sz="6" w:space="0" w:color="auto"/>
              <w:left w:val="single" w:sz="6" w:space="0" w:color="auto"/>
              <w:bottom w:val="single" w:sz="6" w:space="0" w:color="auto"/>
              <w:right w:val="single" w:sz="6" w:space="0" w:color="auto"/>
            </w:tcBorders>
            <w:vAlign w:val="center"/>
          </w:tcPr>
          <w:p w14:paraId="5DCFA037"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序号</w:t>
            </w:r>
          </w:p>
        </w:tc>
        <w:tc>
          <w:tcPr>
            <w:tcW w:w="1188" w:type="dxa"/>
            <w:vMerge w:val="restart"/>
            <w:tcBorders>
              <w:top w:val="single" w:sz="6" w:space="0" w:color="auto"/>
              <w:left w:val="single" w:sz="6" w:space="0" w:color="auto"/>
              <w:bottom w:val="single" w:sz="6" w:space="0" w:color="auto"/>
              <w:right w:val="single" w:sz="6" w:space="0" w:color="auto"/>
            </w:tcBorders>
            <w:vAlign w:val="center"/>
          </w:tcPr>
          <w:p w14:paraId="01425259"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友商</w:t>
            </w:r>
          </w:p>
          <w:p w14:paraId="685DD72D"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名称</w:t>
            </w:r>
          </w:p>
        </w:tc>
        <w:tc>
          <w:tcPr>
            <w:tcW w:w="1660" w:type="dxa"/>
            <w:vMerge w:val="restart"/>
            <w:tcBorders>
              <w:top w:val="single" w:sz="6" w:space="0" w:color="auto"/>
              <w:left w:val="single" w:sz="6" w:space="0" w:color="auto"/>
              <w:bottom w:val="single" w:sz="6" w:space="0" w:color="auto"/>
              <w:right w:val="single" w:sz="6" w:space="0" w:color="auto"/>
            </w:tcBorders>
            <w:vAlign w:val="center"/>
          </w:tcPr>
          <w:p w14:paraId="7314D80D"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主要产品</w:t>
            </w:r>
          </w:p>
          <w:p w14:paraId="01B155F3"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（服务）名称</w:t>
            </w:r>
          </w:p>
        </w:tc>
        <w:tc>
          <w:tcPr>
            <w:tcW w:w="2410" w:type="dxa"/>
            <w:vMerge w:val="restart"/>
            <w:tcBorders>
              <w:top w:val="single" w:sz="6" w:space="0" w:color="auto"/>
              <w:left w:val="single" w:sz="6" w:space="0" w:color="auto"/>
              <w:bottom w:val="single" w:sz="6" w:space="0" w:color="auto"/>
              <w:right w:val="single" w:sz="6" w:space="0" w:color="auto"/>
            </w:tcBorders>
            <w:vAlign w:val="center"/>
          </w:tcPr>
          <w:p w14:paraId="0B3AFC0F"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主要优势</w:t>
            </w:r>
          </w:p>
        </w:tc>
        <w:tc>
          <w:tcPr>
            <w:tcW w:w="3116" w:type="dxa"/>
            <w:vMerge w:val="restart"/>
            <w:tcBorders>
              <w:top w:val="single" w:sz="6" w:space="0" w:color="auto"/>
              <w:left w:val="single" w:sz="6" w:space="0" w:color="auto"/>
              <w:bottom w:val="single" w:sz="6" w:space="0" w:color="auto"/>
              <w:right w:val="single" w:sz="6" w:space="0" w:color="auto"/>
            </w:tcBorders>
            <w:vAlign w:val="center"/>
          </w:tcPr>
          <w:p w14:paraId="70E48871"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主要劣势</w:t>
            </w:r>
          </w:p>
        </w:tc>
      </w:tr>
      <w:tr w:rsidR="00082908" w:rsidRPr="005058A9" w14:paraId="28468735" w14:textId="77777777" w:rsidTr="006F0FA3">
        <w:trPr>
          <w:trHeight w:val="634"/>
          <w:jc w:val="center"/>
        </w:trPr>
        <w:tc>
          <w:tcPr>
            <w:tcW w:w="787" w:type="dxa"/>
            <w:vMerge/>
            <w:tcBorders>
              <w:top w:val="single" w:sz="6" w:space="0" w:color="auto"/>
              <w:left w:val="single" w:sz="6" w:space="0" w:color="auto"/>
              <w:bottom w:val="single" w:sz="6" w:space="0" w:color="auto"/>
              <w:right w:val="single" w:sz="6" w:space="0" w:color="auto"/>
            </w:tcBorders>
            <w:vAlign w:val="center"/>
          </w:tcPr>
          <w:p w14:paraId="3724D281"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1188" w:type="dxa"/>
            <w:vMerge/>
            <w:tcBorders>
              <w:top w:val="single" w:sz="6" w:space="0" w:color="auto"/>
              <w:left w:val="single" w:sz="6" w:space="0" w:color="auto"/>
              <w:bottom w:val="single" w:sz="6" w:space="0" w:color="auto"/>
              <w:right w:val="single" w:sz="6" w:space="0" w:color="auto"/>
            </w:tcBorders>
            <w:vAlign w:val="center"/>
          </w:tcPr>
          <w:p w14:paraId="1AAC82F8"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1660" w:type="dxa"/>
            <w:vMerge/>
            <w:tcBorders>
              <w:top w:val="single" w:sz="6" w:space="0" w:color="auto"/>
              <w:left w:val="single" w:sz="6" w:space="0" w:color="auto"/>
              <w:bottom w:val="single" w:sz="6" w:space="0" w:color="auto"/>
              <w:right w:val="single" w:sz="6" w:space="0" w:color="auto"/>
            </w:tcBorders>
            <w:vAlign w:val="center"/>
          </w:tcPr>
          <w:p w14:paraId="67293158"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2410" w:type="dxa"/>
            <w:vMerge/>
            <w:tcBorders>
              <w:top w:val="single" w:sz="6" w:space="0" w:color="auto"/>
              <w:left w:val="single" w:sz="6" w:space="0" w:color="auto"/>
              <w:bottom w:val="single" w:sz="6" w:space="0" w:color="auto"/>
              <w:right w:val="single" w:sz="6" w:space="0" w:color="auto"/>
            </w:tcBorders>
            <w:vAlign w:val="center"/>
          </w:tcPr>
          <w:p w14:paraId="3256E139" w14:textId="77777777" w:rsidR="00082908" w:rsidRPr="005058A9" w:rsidRDefault="00082908" w:rsidP="00576CD8">
            <w:pPr>
              <w:spacing w:line="360" w:lineRule="auto"/>
              <w:rPr>
                <w:rFonts w:ascii="宋体" w:eastAsia="宋体" w:hAnsi="宋体" w:cs="仿宋_GB2312"/>
                <w:color w:val="000000" w:themeColor="text1"/>
                <w:spacing w:val="-4"/>
              </w:rPr>
            </w:pPr>
          </w:p>
        </w:tc>
        <w:tc>
          <w:tcPr>
            <w:tcW w:w="3116" w:type="dxa"/>
            <w:vMerge/>
            <w:tcBorders>
              <w:top w:val="single" w:sz="6" w:space="0" w:color="auto"/>
              <w:left w:val="single" w:sz="6" w:space="0" w:color="auto"/>
              <w:bottom w:val="single" w:sz="6" w:space="0" w:color="auto"/>
              <w:right w:val="single" w:sz="6" w:space="0" w:color="auto"/>
            </w:tcBorders>
            <w:vAlign w:val="center"/>
          </w:tcPr>
          <w:p w14:paraId="4A0B22E5" w14:textId="77777777" w:rsidR="00082908" w:rsidRPr="005058A9" w:rsidRDefault="00082908" w:rsidP="00576CD8">
            <w:pPr>
              <w:spacing w:line="360" w:lineRule="auto"/>
              <w:rPr>
                <w:rFonts w:ascii="宋体" w:eastAsia="宋体" w:hAnsi="宋体" w:cs="仿宋_GB2312"/>
                <w:color w:val="000000" w:themeColor="text1"/>
                <w:spacing w:val="-4"/>
              </w:rPr>
            </w:pPr>
          </w:p>
        </w:tc>
      </w:tr>
      <w:tr w:rsidR="00082908" w:rsidRPr="005058A9" w14:paraId="4394B466"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34BDB1D4"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lastRenderedPageBreak/>
              <w:t>1</w:t>
            </w:r>
          </w:p>
        </w:tc>
        <w:tc>
          <w:tcPr>
            <w:tcW w:w="1188" w:type="dxa"/>
            <w:tcBorders>
              <w:top w:val="single" w:sz="6" w:space="0" w:color="auto"/>
              <w:left w:val="single" w:sz="6" w:space="0" w:color="auto"/>
              <w:bottom w:val="single" w:sz="6" w:space="0" w:color="auto"/>
              <w:right w:val="single" w:sz="6" w:space="0" w:color="auto"/>
            </w:tcBorders>
            <w:vAlign w:val="center"/>
          </w:tcPr>
          <w:p w14:paraId="6C5BE6FB"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高盛达</w:t>
            </w:r>
          </w:p>
        </w:tc>
        <w:tc>
          <w:tcPr>
            <w:tcW w:w="1660" w:type="dxa"/>
            <w:tcBorders>
              <w:top w:val="single" w:sz="6" w:space="0" w:color="auto"/>
              <w:left w:val="single" w:sz="6" w:space="0" w:color="auto"/>
              <w:bottom w:val="single" w:sz="6" w:space="0" w:color="auto"/>
              <w:right w:val="single" w:sz="6" w:space="0" w:color="auto"/>
            </w:tcBorders>
            <w:vAlign w:val="center"/>
          </w:tcPr>
          <w:p w14:paraId="1CB92AA4"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06A58802"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依托TCL多媒体，资金足</w:t>
            </w:r>
          </w:p>
        </w:tc>
        <w:tc>
          <w:tcPr>
            <w:tcW w:w="3116" w:type="dxa"/>
            <w:tcBorders>
              <w:top w:val="single" w:sz="6" w:space="0" w:color="auto"/>
              <w:left w:val="single" w:sz="6" w:space="0" w:color="auto"/>
              <w:bottom w:val="single" w:sz="6" w:space="0" w:color="auto"/>
              <w:right w:val="single" w:sz="6" w:space="0" w:color="auto"/>
            </w:tcBorders>
            <w:vAlign w:val="center"/>
          </w:tcPr>
          <w:p w14:paraId="175F7192"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TCL多媒体以外市场客户少；产业不聚焦，涉足遥控器、高频头、无线模块、</w:t>
            </w:r>
            <w:proofErr w:type="gramStart"/>
            <w:r w:rsidRPr="005058A9">
              <w:rPr>
                <w:rFonts w:ascii="宋体" w:eastAsia="宋体" w:hAnsi="宋体" w:cs="仿宋_GB2312" w:hint="eastAsia"/>
                <w:color w:val="000000" w:themeColor="text1"/>
              </w:rPr>
              <w:t>光模组</w:t>
            </w:r>
            <w:proofErr w:type="gramEnd"/>
            <w:r w:rsidRPr="005058A9">
              <w:rPr>
                <w:rFonts w:ascii="宋体" w:eastAsia="宋体" w:hAnsi="宋体" w:cs="仿宋_GB2312" w:hint="eastAsia"/>
                <w:color w:val="000000" w:themeColor="text1"/>
              </w:rPr>
              <w:t>等多领域。</w:t>
            </w:r>
          </w:p>
        </w:tc>
      </w:tr>
      <w:tr w:rsidR="00082908" w:rsidRPr="005058A9" w14:paraId="4A933535"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3AD97609"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2</w:t>
            </w:r>
          </w:p>
        </w:tc>
        <w:tc>
          <w:tcPr>
            <w:tcW w:w="1188" w:type="dxa"/>
            <w:tcBorders>
              <w:top w:val="single" w:sz="6" w:space="0" w:color="auto"/>
              <w:left w:val="single" w:sz="6" w:space="0" w:color="auto"/>
              <w:bottom w:val="single" w:sz="6" w:space="0" w:color="auto"/>
              <w:right w:val="single" w:sz="6" w:space="0" w:color="auto"/>
            </w:tcBorders>
            <w:vAlign w:val="center"/>
          </w:tcPr>
          <w:p w14:paraId="43920DF6"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欧智通</w:t>
            </w:r>
          </w:p>
        </w:tc>
        <w:tc>
          <w:tcPr>
            <w:tcW w:w="1660" w:type="dxa"/>
            <w:tcBorders>
              <w:top w:val="single" w:sz="6" w:space="0" w:color="auto"/>
              <w:left w:val="single" w:sz="6" w:space="0" w:color="auto"/>
              <w:bottom w:val="single" w:sz="6" w:space="0" w:color="auto"/>
              <w:right w:val="single" w:sz="6" w:space="0" w:color="auto"/>
            </w:tcBorders>
            <w:vAlign w:val="center"/>
          </w:tcPr>
          <w:p w14:paraId="552E7646"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无线局域网模组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727C4873"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IPTV/OTT领域</w:t>
            </w:r>
          </w:p>
        </w:tc>
        <w:tc>
          <w:tcPr>
            <w:tcW w:w="3116" w:type="dxa"/>
            <w:tcBorders>
              <w:top w:val="single" w:sz="6" w:space="0" w:color="auto"/>
              <w:left w:val="single" w:sz="6" w:space="0" w:color="auto"/>
              <w:bottom w:val="single" w:sz="6" w:space="0" w:color="auto"/>
              <w:right w:val="single" w:sz="6" w:space="0" w:color="auto"/>
            </w:tcBorders>
            <w:vAlign w:val="center"/>
          </w:tcPr>
          <w:p w14:paraId="24F448A2" w14:textId="77777777" w:rsidR="00082908" w:rsidRPr="005058A9" w:rsidRDefault="00082908" w:rsidP="00576CD8">
            <w:pPr>
              <w:autoSpaceDN w:val="0"/>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技术团队不稳定，销售领域较窄。</w:t>
            </w:r>
          </w:p>
        </w:tc>
      </w:tr>
      <w:tr w:rsidR="00082908" w:rsidRPr="005058A9" w14:paraId="6E26C95F"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0C6D219A"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3</w:t>
            </w:r>
          </w:p>
        </w:tc>
        <w:tc>
          <w:tcPr>
            <w:tcW w:w="1188" w:type="dxa"/>
            <w:tcBorders>
              <w:top w:val="single" w:sz="6" w:space="0" w:color="auto"/>
              <w:left w:val="single" w:sz="6" w:space="0" w:color="auto"/>
              <w:bottom w:val="single" w:sz="6" w:space="0" w:color="auto"/>
              <w:right w:val="single" w:sz="6" w:space="0" w:color="auto"/>
            </w:tcBorders>
            <w:vAlign w:val="center"/>
          </w:tcPr>
          <w:p w14:paraId="51AEC146"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移远</w:t>
            </w:r>
          </w:p>
        </w:tc>
        <w:tc>
          <w:tcPr>
            <w:tcW w:w="1660" w:type="dxa"/>
            <w:tcBorders>
              <w:top w:val="single" w:sz="6" w:space="0" w:color="auto"/>
              <w:left w:val="single" w:sz="6" w:space="0" w:color="auto"/>
              <w:bottom w:val="single" w:sz="6" w:space="0" w:color="auto"/>
              <w:right w:val="single" w:sz="6" w:space="0" w:color="auto"/>
            </w:tcBorders>
            <w:vAlign w:val="center"/>
          </w:tcPr>
          <w:p w14:paraId="38397A57"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广域网模组</w:t>
            </w:r>
          </w:p>
        </w:tc>
        <w:tc>
          <w:tcPr>
            <w:tcW w:w="2410" w:type="dxa"/>
            <w:tcBorders>
              <w:top w:val="single" w:sz="6" w:space="0" w:color="auto"/>
              <w:left w:val="single" w:sz="6" w:space="0" w:color="auto"/>
              <w:bottom w:val="single" w:sz="6" w:space="0" w:color="auto"/>
              <w:right w:val="single" w:sz="6" w:space="0" w:color="auto"/>
            </w:tcBorders>
            <w:vAlign w:val="center"/>
          </w:tcPr>
          <w:p w14:paraId="10172244" w14:textId="77777777" w:rsidR="00082908" w:rsidRPr="005058A9" w:rsidRDefault="00082908" w:rsidP="00576CD8">
            <w:pPr>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长期深耕通信领域</w:t>
            </w:r>
          </w:p>
        </w:tc>
        <w:tc>
          <w:tcPr>
            <w:tcW w:w="3116" w:type="dxa"/>
            <w:tcBorders>
              <w:top w:val="single" w:sz="6" w:space="0" w:color="auto"/>
              <w:left w:val="single" w:sz="6" w:space="0" w:color="auto"/>
              <w:bottom w:val="single" w:sz="6" w:space="0" w:color="auto"/>
              <w:right w:val="single" w:sz="6" w:space="0" w:color="auto"/>
            </w:tcBorders>
            <w:vAlign w:val="center"/>
          </w:tcPr>
          <w:p w14:paraId="628A4931" w14:textId="77777777" w:rsidR="00082908" w:rsidRPr="005058A9" w:rsidRDefault="00082908" w:rsidP="00576CD8">
            <w:pPr>
              <w:autoSpaceDN w:val="0"/>
              <w:spacing w:line="360" w:lineRule="auto"/>
              <w:rPr>
                <w:rFonts w:ascii="宋体" w:eastAsia="宋体" w:hAnsi="宋体" w:cs="仿宋_GB2312"/>
                <w:color w:val="000000" w:themeColor="text1"/>
                <w:spacing w:val="-4"/>
              </w:rPr>
            </w:pPr>
            <w:r w:rsidRPr="005058A9">
              <w:rPr>
                <w:rFonts w:ascii="宋体" w:eastAsia="宋体" w:hAnsi="宋体" w:cs="仿宋_GB2312" w:hint="eastAsia"/>
                <w:color w:val="000000" w:themeColor="text1"/>
              </w:rPr>
              <w:t>激励机制不够，人员相对流动较大。</w:t>
            </w:r>
          </w:p>
        </w:tc>
      </w:tr>
      <w:tr w:rsidR="00082908" w:rsidRPr="005058A9" w14:paraId="2777C4E1" w14:textId="77777777" w:rsidTr="006F0FA3">
        <w:trPr>
          <w:trHeight w:val="570"/>
          <w:jc w:val="center"/>
        </w:trPr>
        <w:tc>
          <w:tcPr>
            <w:tcW w:w="787" w:type="dxa"/>
            <w:tcBorders>
              <w:top w:val="single" w:sz="6" w:space="0" w:color="auto"/>
              <w:left w:val="single" w:sz="6" w:space="0" w:color="auto"/>
              <w:bottom w:val="single" w:sz="6" w:space="0" w:color="auto"/>
              <w:right w:val="single" w:sz="6" w:space="0" w:color="auto"/>
            </w:tcBorders>
            <w:vAlign w:val="center"/>
          </w:tcPr>
          <w:p w14:paraId="610822EB" w14:textId="77777777" w:rsidR="00082908" w:rsidRPr="005058A9" w:rsidRDefault="00082908" w:rsidP="00576CD8">
            <w:pPr>
              <w:spacing w:line="360" w:lineRule="auto"/>
              <w:jc w:val="center"/>
              <w:rPr>
                <w:rFonts w:ascii="宋体" w:eastAsia="宋体" w:hAnsi="宋体" w:cs="仿宋_GB2312"/>
                <w:color w:val="000000" w:themeColor="text1"/>
                <w:spacing w:val="-4"/>
              </w:rPr>
            </w:pPr>
            <w:r w:rsidRPr="005058A9">
              <w:rPr>
                <w:rFonts w:ascii="宋体" w:eastAsia="宋体" w:hAnsi="宋体" w:cs="仿宋_GB2312" w:hint="eastAsia"/>
                <w:color w:val="000000" w:themeColor="text1"/>
                <w:spacing w:val="-4"/>
              </w:rPr>
              <w:t>4</w:t>
            </w:r>
          </w:p>
        </w:tc>
        <w:tc>
          <w:tcPr>
            <w:tcW w:w="1188" w:type="dxa"/>
            <w:tcBorders>
              <w:top w:val="single" w:sz="6" w:space="0" w:color="auto"/>
              <w:left w:val="single" w:sz="6" w:space="0" w:color="auto"/>
              <w:bottom w:val="single" w:sz="6" w:space="0" w:color="auto"/>
              <w:right w:val="single" w:sz="6" w:space="0" w:color="auto"/>
            </w:tcBorders>
            <w:vAlign w:val="center"/>
          </w:tcPr>
          <w:p w14:paraId="1030704F" w14:textId="77777777" w:rsidR="00082908" w:rsidRPr="005058A9" w:rsidRDefault="00082908" w:rsidP="00576CD8">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富士康</w:t>
            </w:r>
          </w:p>
        </w:tc>
        <w:tc>
          <w:tcPr>
            <w:tcW w:w="1660" w:type="dxa"/>
            <w:tcBorders>
              <w:top w:val="single" w:sz="6" w:space="0" w:color="auto"/>
              <w:left w:val="single" w:sz="6" w:space="0" w:color="auto"/>
              <w:bottom w:val="single" w:sz="6" w:space="0" w:color="auto"/>
              <w:right w:val="single" w:sz="6" w:space="0" w:color="auto"/>
            </w:tcBorders>
            <w:vAlign w:val="center"/>
          </w:tcPr>
          <w:p w14:paraId="2D513F7F" w14:textId="77777777" w:rsidR="00082908" w:rsidRPr="005058A9" w:rsidRDefault="00082908" w:rsidP="00576CD8">
            <w:pPr>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感知应用</w:t>
            </w:r>
          </w:p>
        </w:tc>
        <w:tc>
          <w:tcPr>
            <w:tcW w:w="2410" w:type="dxa"/>
            <w:tcBorders>
              <w:top w:val="single" w:sz="6" w:space="0" w:color="auto"/>
              <w:left w:val="single" w:sz="6" w:space="0" w:color="auto"/>
              <w:bottom w:val="single" w:sz="6" w:space="0" w:color="auto"/>
              <w:right w:val="single" w:sz="6" w:space="0" w:color="auto"/>
            </w:tcBorders>
            <w:vAlign w:val="center"/>
          </w:tcPr>
          <w:p w14:paraId="20FDB8D7" w14:textId="77777777" w:rsidR="00082908" w:rsidRPr="005058A9" w:rsidRDefault="00082908" w:rsidP="00576CD8">
            <w:pPr>
              <w:spacing w:line="360" w:lineRule="auto"/>
              <w:rPr>
                <w:rFonts w:ascii="宋体" w:eastAsia="宋体" w:hAnsi="宋体" w:cs="仿宋_GB2312"/>
                <w:color w:val="000000" w:themeColor="text1"/>
              </w:rPr>
            </w:pPr>
            <w:r w:rsidRPr="005058A9">
              <w:rPr>
                <w:rFonts w:ascii="宋体" w:eastAsia="宋体" w:hAnsi="宋体" w:cs="仿宋_GB2312" w:hint="eastAsia"/>
                <w:color w:val="000000" w:themeColor="text1"/>
              </w:rPr>
              <w:t>自动化水平高</w:t>
            </w:r>
          </w:p>
        </w:tc>
        <w:tc>
          <w:tcPr>
            <w:tcW w:w="3116" w:type="dxa"/>
            <w:tcBorders>
              <w:top w:val="single" w:sz="6" w:space="0" w:color="auto"/>
              <w:left w:val="single" w:sz="6" w:space="0" w:color="auto"/>
              <w:bottom w:val="single" w:sz="6" w:space="0" w:color="auto"/>
              <w:right w:val="single" w:sz="6" w:space="0" w:color="auto"/>
            </w:tcBorders>
            <w:vAlign w:val="center"/>
          </w:tcPr>
          <w:p w14:paraId="40A8D171" w14:textId="77777777" w:rsidR="00082908" w:rsidRPr="005058A9" w:rsidRDefault="00082908" w:rsidP="00576CD8">
            <w:pPr>
              <w:autoSpaceDN w:val="0"/>
              <w:spacing w:line="360" w:lineRule="auto"/>
              <w:jc w:val="center"/>
              <w:rPr>
                <w:rFonts w:ascii="宋体" w:eastAsia="宋体" w:hAnsi="宋体" w:cs="仿宋_GB2312"/>
                <w:color w:val="000000" w:themeColor="text1"/>
              </w:rPr>
            </w:pPr>
            <w:r w:rsidRPr="005058A9">
              <w:rPr>
                <w:rFonts w:ascii="宋体" w:eastAsia="宋体" w:hAnsi="宋体" w:cs="仿宋_GB2312" w:hint="eastAsia"/>
                <w:color w:val="000000" w:themeColor="text1"/>
              </w:rPr>
              <w:t>/</w:t>
            </w:r>
          </w:p>
        </w:tc>
      </w:tr>
    </w:tbl>
    <w:p w14:paraId="773EE8F3" w14:textId="68BB42D7" w:rsidR="00DD57C5" w:rsidRPr="005058A9" w:rsidRDefault="00DD57C5" w:rsidP="00854036">
      <w:pPr>
        <w:spacing w:line="360" w:lineRule="auto"/>
        <w:rPr>
          <w:rFonts w:ascii="宋体" w:eastAsia="宋体" w:hAnsi="宋体"/>
          <w:color w:val="000000" w:themeColor="text1"/>
        </w:rPr>
      </w:pPr>
    </w:p>
    <w:p w14:paraId="11F6206E" w14:textId="0EA650BF" w:rsidR="00DD57C5" w:rsidRPr="00720ECA" w:rsidRDefault="00076025">
      <w:pPr>
        <w:spacing w:line="360" w:lineRule="auto"/>
        <w:outlineLvl w:val="1"/>
        <w:rPr>
          <w:rFonts w:ascii="宋体" w:eastAsia="宋体" w:hAnsi="宋体"/>
          <w:b/>
          <w:color w:val="000000" w:themeColor="text1"/>
        </w:rPr>
      </w:pPr>
      <w:r w:rsidRPr="00720ECA">
        <w:rPr>
          <w:rFonts w:ascii="宋体" w:eastAsia="宋体" w:hAnsi="宋体" w:hint="eastAsia"/>
          <w:b/>
          <w:color w:val="000000" w:themeColor="text1"/>
        </w:rPr>
        <w:t>3.3 A公司产品规划管理现状</w:t>
      </w:r>
      <w:r w:rsidR="00DE6D4F">
        <w:rPr>
          <w:rFonts w:ascii="宋体" w:eastAsia="宋体" w:hAnsi="宋体" w:hint="eastAsia"/>
          <w:b/>
          <w:color w:val="000000" w:themeColor="text1"/>
        </w:rPr>
        <w:t>及存在的</w:t>
      </w:r>
      <w:r w:rsidR="00E9780F">
        <w:rPr>
          <w:rFonts w:ascii="宋体" w:eastAsia="宋体" w:hAnsi="宋体" w:hint="eastAsia"/>
          <w:b/>
          <w:color w:val="000000" w:themeColor="text1"/>
        </w:rPr>
        <w:t>问题</w:t>
      </w:r>
    </w:p>
    <w:p w14:paraId="01938194"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3.3.1 组织架构与工作职责</w:t>
      </w:r>
    </w:p>
    <w:p w14:paraId="12DEC43D" w14:textId="77777777" w:rsidR="00DD57C5" w:rsidRPr="005058A9" w:rsidRDefault="00DD57C5">
      <w:pPr>
        <w:spacing w:line="360" w:lineRule="auto"/>
        <w:rPr>
          <w:rFonts w:ascii="宋体" w:eastAsia="宋体" w:hAnsi="宋体"/>
          <w:color w:val="000000" w:themeColor="text1"/>
        </w:rPr>
      </w:pPr>
    </w:p>
    <w:p w14:paraId="071B17DB" w14:textId="77777777" w:rsidR="00DD57C5" w:rsidRPr="005058A9" w:rsidRDefault="00076025">
      <w:pPr>
        <w:spacing w:line="360" w:lineRule="auto"/>
        <w:ind w:firstLineChars="200" w:firstLine="480"/>
        <w:jc w:val="center"/>
        <w:rPr>
          <w:rFonts w:ascii="宋体" w:eastAsia="宋体" w:hAnsi="宋体"/>
          <w:color w:val="000000" w:themeColor="text1"/>
          <w:sz w:val="28"/>
          <w:szCs w:val="28"/>
        </w:rPr>
      </w:pPr>
      <w:r w:rsidRPr="005058A9">
        <w:rPr>
          <w:rFonts w:ascii="宋体" w:eastAsia="宋体" w:hAnsi="宋体"/>
          <w:noProof/>
          <w:color w:val="000000" w:themeColor="text1"/>
        </w:rPr>
        <w:drawing>
          <wp:inline distT="0" distB="0" distL="0" distR="0" wp14:anchorId="453C3A7D" wp14:editId="329CB03E">
            <wp:extent cx="4912360" cy="2190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912360" cy="2190115"/>
                    </a:xfrm>
                    <a:prstGeom prst="rect">
                      <a:avLst/>
                    </a:prstGeom>
                    <a:noFill/>
                    <a:ln>
                      <a:noFill/>
                    </a:ln>
                  </pic:spPr>
                </pic:pic>
              </a:graphicData>
            </a:graphic>
          </wp:inline>
        </w:drawing>
      </w:r>
    </w:p>
    <w:p w14:paraId="356ED44F" w14:textId="1D7474C6" w:rsidR="00DD57C5" w:rsidRPr="005058A9" w:rsidRDefault="00076025">
      <w:pPr>
        <w:shd w:val="clear" w:color="auto" w:fill="FFFFFF"/>
        <w:spacing w:line="360" w:lineRule="auto"/>
        <w:ind w:firstLineChars="1200" w:firstLine="2880"/>
        <w:rPr>
          <w:rFonts w:ascii="宋体" w:eastAsia="宋体" w:hAnsi="宋体"/>
          <w:color w:val="000000" w:themeColor="text1"/>
        </w:rPr>
      </w:pPr>
      <w:r w:rsidRPr="005058A9">
        <w:rPr>
          <w:rFonts w:ascii="宋体" w:eastAsia="宋体" w:hAnsi="宋体" w:hint="eastAsia"/>
          <w:color w:val="000000" w:themeColor="text1"/>
        </w:rPr>
        <w:t>图</w:t>
      </w:r>
      <w:r w:rsidR="00735FB4">
        <w:rPr>
          <w:rFonts w:ascii="宋体" w:eastAsia="宋体" w:hAnsi="宋体" w:hint="eastAsia"/>
          <w:color w:val="000000" w:themeColor="text1"/>
        </w:rPr>
        <w:t>3-8</w:t>
      </w:r>
      <w:r w:rsidRPr="005058A9">
        <w:rPr>
          <w:rFonts w:ascii="宋体" w:eastAsia="宋体" w:hAnsi="宋体" w:hint="eastAsia"/>
          <w:color w:val="000000" w:themeColor="text1"/>
        </w:rPr>
        <w:t xml:space="preserve"> </w:t>
      </w:r>
      <w:r w:rsidR="00735FB4">
        <w:rPr>
          <w:rFonts w:ascii="宋体" w:eastAsia="宋体" w:hAnsi="宋体" w:hint="eastAsia"/>
          <w:color w:val="000000" w:themeColor="text1"/>
        </w:rPr>
        <w:t>A</w:t>
      </w:r>
      <w:r w:rsidRPr="005058A9">
        <w:rPr>
          <w:rFonts w:ascii="宋体" w:eastAsia="宋体" w:hAnsi="宋体" w:hint="eastAsia"/>
          <w:color w:val="000000" w:themeColor="text1"/>
        </w:rPr>
        <w:t>公司组织结构图</w:t>
      </w:r>
    </w:p>
    <w:p w14:paraId="77D3AF2E" w14:textId="6AD33142" w:rsidR="00DD57C5" w:rsidRPr="005058A9"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r w:rsidR="00D67E8F">
        <w:rPr>
          <w:rFonts w:ascii="宋体" w:eastAsia="宋体" w:hAnsi="宋体" w:hint="eastAsia"/>
          <w:color w:val="000000" w:themeColor="text1"/>
        </w:rPr>
        <w:t>如图3-8</w:t>
      </w:r>
      <w:r w:rsidR="002A1A6A">
        <w:rPr>
          <w:rFonts w:ascii="宋体" w:eastAsia="宋体" w:hAnsi="宋体" w:hint="eastAsia"/>
          <w:color w:val="000000" w:themeColor="text1"/>
        </w:rPr>
        <w:t>，</w:t>
      </w:r>
      <w:r w:rsidRPr="005058A9">
        <w:rPr>
          <w:rFonts w:ascii="宋体" w:eastAsia="宋体" w:hAnsi="宋体" w:hint="eastAsia"/>
          <w:color w:val="000000" w:themeColor="text1"/>
        </w:rPr>
        <w:t>目前A公司组织架构下有相当对立的营销中心、研发中心以及制造中心，分别由总经理或者副总经理管理，A公司组织架构下缺乏明确的产品规划或者产品管理部门。研发中心的组织架构如图</w:t>
      </w:r>
      <w:r w:rsidR="001617E5">
        <w:rPr>
          <w:rFonts w:ascii="宋体" w:eastAsia="宋体" w:hAnsi="宋体" w:hint="eastAsia"/>
          <w:color w:val="000000" w:themeColor="text1"/>
        </w:rPr>
        <w:t>3-9</w:t>
      </w:r>
      <w:r w:rsidRPr="005058A9">
        <w:rPr>
          <w:rFonts w:ascii="宋体" w:eastAsia="宋体" w:hAnsi="宋体" w:hint="eastAsia"/>
          <w:color w:val="000000" w:themeColor="text1"/>
        </w:rPr>
        <w:t>：</w:t>
      </w:r>
    </w:p>
    <w:p w14:paraId="0EF45D04" w14:textId="32690164" w:rsidR="00DD57C5" w:rsidRDefault="00B95B48" w:rsidP="00854036">
      <w:pPr>
        <w:shd w:val="clear" w:color="auto" w:fill="FFFFFF"/>
        <w:spacing w:line="360" w:lineRule="auto"/>
        <w:ind w:firstLine="480"/>
        <w:rPr>
          <w:rFonts w:ascii="宋体" w:eastAsia="宋体" w:hAnsi="宋体"/>
          <w:color w:val="000000" w:themeColor="text1"/>
        </w:rPr>
      </w:pPr>
      <w:r>
        <w:rPr>
          <w:rFonts w:ascii="宋体" w:eastAsia="宋体" w:hAnsi="宋体"/>
          <w:color w:val="000000" w:themeColor="text1"/>
        </w:rPr>
        <w:pict w14:anchorId="402204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8pt;height:342.8pt">
            <v:imagedata r:id="rId47" o:title=""/>
          </v:shape>
        </w:pict>
      </w:r>
      <w:r w:rsidR="00170AC8">
        <w:rPr>
          <w:rStyle w:val="ac"/>
        </w:rPr>
        <w:commentReference w:id="201"/>
      </w:r>
    </w:p>
    <w:p w14:paraId="78BE0395" w14:textId="08D9BCE6" w:rsidR="00735FB4" w:rsidRPr="005058A9" w:rsidRDefault="000D4F49" w:rsidP="00854036">
      <w:pPr>
        <w:shd w:val="clear" w:color="auto" w:fill="FFFFFF"/>
        <w:spacing w:line="360" w:lineRule="auto"/>
        <w:ind w:firstLine="480"/>
        <w:jc w:val="center"/>
        <w:rPr>
          <w:rFonts w:ascii="宋体" w:eastAsia="宋体" w:hAnsi="宋体"/>
          <w:color w:val="000000" w:themeColor="text1"/>
        </w:rPr>
      </w:pPr>
      <w:r>
        <w:rPr>
          <w:rFonts w:ascii="宋体" w:eastAsia="宋体" w:hAnsi="宋体" w:hint="eastAsia"/>
          <w:color w:val="000000" w:themeColor="text1"/>
        </w:rPr>
        <w:t xml:space="preserve">图3-9 </w:t>
      </w:r>
      <w:r w:rsidR="00735FB4">
        <w:rPr>
          <w:rFonts w:ascii="宋体" w:eastAsia="宋体" w:hAnsi="宋体" w:hint="eastAsia"/>
          <w:color w:val="000000" w:themeColor="text1"/>
        </w:rPr>
        <w:t>A公司</w:t>
      </w:r>
      <w:r>
        <w:rPr>
          <w:rFonts w:ascii="宋体" w:eastAsia="宋体" w:hAnsi="宋体" w:hint="eastAsia"/>
          <w:color w:val="000000" w:themeColor="text1"/>
        </w:rPr>
        <w:t>研发中心组织图</w:t>
      </w:r>
    </w:p>
    <w:p w14:paraId="4FA12C1B" w14:textId="77777777" w:rsidR="00DD57C5" w:rsidRDefault="00076025">
      <w:pPr>
        <w:shd w:val="clear" w:color="auto" w:fill="FFFFFF"/>
        <w:spacing w:line="360" w:lineRule="auto"/>
        <w:rPr>
          <w:rFonts w:ascii="宋体" w:eastAsia="宋体" w:hAnsi="宋体"/>
          <w:color w:val="000000" w:themeColor="text1"/>
        </w:rPr>
      </w:pPr>
      <w:r w:rsidRPr="005058A9">
        <w:rPr>
          <w:rFonts w:ascii="宋体" w:eastAsia="宋体" w:hAnsi="宋体" w:hint="eastAsia"/>
          <w:color w:val="000000" w:themeColor="text1"/>
        </w:rPr>
        <w:t>从研发中心的组织架构来看，研发中心主要是偏向技术中心的定位，下设无线局域网组、无线广域网及传感器应用组、嵌入式软件组、</w:t>
      </w:r>
      <w:proofErr w:type="gramStart"/>
      <w:r w:rsidRPr="005058A9">
        <w:rPr>
          <w:rFonts w:ascii="宋体" w:eastAsia="宋体" w:hAnsi="宋体" w:hint="eastAsia"/>
          <w:color w:val="000000" w:themeColor="text1"/>
        </w:rPr>
        <w:t>产测软件</w:t>
      </w:r>
      <w:proofErr w:type="gramEnd"/>
      <w:r w:rsidRPr="005058A9">
        <w:rPr>
          <w:rFonts w:ascii="宋体" w:eastAsia="宋体" w:hAnsi="宋体" w:hint="eastAsia"/>
          <w:color w:val="000000" w:themeColor="text1"/>
        </w:rPr>
        <w:t>组、政企技术组、物联网</w:t>
      </w:r>
      <w:proofErr w:type="gramStart"/>
      <w:r w:rsidRPr="005058A9">
        <w:rPr>
          <w:rFonts w:ascii="宋体" w:eastAsia="宋体" w:hAnsi="宋体" w:hint="eastAsia"/>
          <w:color w:val="000000" w:themeColor="text1"/>
        </w:rPr>
        <w:t>云技术</w:t>
      </w:r>
      <w:proofErr w:type="gramEnd"/>
      <w:r w:rsidRPr="005058A9">
        <w:rPr>
          <w:rFonts w:ascii="宋体" w:eastAsia="宋体" w:hAnsi="宋体" w:hint="eastAsia"/>
          <w:color w:val="000000" w:themeColor="text1"/>
        </w:rPr>
        <w:t>组以及物联网实验室。从研发中心的小组名称以及同A公司的技术总监调研情况来看，无线局域网组、无线广域网及传感器应用组、嵌入式软件组以及物联网</w:t>
      </w:r>
      <w:proofErr w:type="gramStart"/>
      <w:r w:rsidRPr="005058A9">
        <w:rPr>
          <w:rFonts w:ascii="宋体" w:eastAsia="宋体" w:hAnsi="宋体" w:hint="eastAsia"/>
          <w:color w:val="000000" w:themeColor="text1"/>
        </w:rPr>
        <w:t>云技术</w:t>
      </w:r>
      <w:proofErr w:type="gramEnd"/>
      <w:r w:rsidRPr="005058A9">
        <w:rPr>
          <w:rFonts w:ascii="宋体" w:eastAsia="宋体" w:hAnsi="宋体" w:hint="eastAsia"/>
          <w:color w:val="000000" w:themeColor="text1"/>
        </w:rPr>
        <w:t>组作为技术中心的核心，主要从技术方向和产品应用方向上去满足公司的经营需要。</w:t>
      </w:r>
    </w:p>
    <w:p w14:paraId="06B37A71" w14:textId="2D02EB1C" w:rsidR="00307D51" w:rsidRPr="00720ECA" w:rsidRDefault="0001487D" w:rsidP="00307D51">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lastRenderedPageBreak/>
        <w:t>3.3.2</w:t>
      </w:r>
      <w:r w:rsidR="00307D51" w:rsidRPr="00720ECA">
        <w:rPr>
          <w:rFonts w:ascii="宋体" w:eastAsia="宋体" w:hAnsi="宋体" w:hint="eastAsia"/>
          <w:b/>
          <w:color w:val="000000" w:themeColor="text1"/>
        </w:rPr>
        <w:t xml:space="preserve"> 现有细分市场现状</w:t>
      </w:r>
    </w:p>
    <w:p w14:paraId="2E6CF640" w14:textId="23E62AEB" w:rsidR="00307D51" w:rsidRDefault="00307D51" w:rsidP="00307D51">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以客户维度来看A公司的销售数据，主要分析A公司的市场细分，详细见下表</w:t>
      </w:r>
      <w:r w:rsidR="00533668">
        <w:rPr>
          <w:rFonts w:ascii="宋体" w:eastAsia="宋体" w:hAnsi="宋体" w:hint="eastAsia"/>
          <w:color w:val="000000" w:themeColor="text1"/>
        </w:rPr>
        <w:t>3-6</w:t>
      </w:r>
      <w:r w:rsidRPr="005058A9">
        <w:rPr>
          <w:rFonts w:ascii="宋体" w:eastAsia="宋体" w:hAnsi="宋体" w:hint="eastAsia"/>
          <w:color w:val="000000" w:themeColor="text1"/>
        </w:rPr>
        <w:t>：</w:t>
      </w:r>
    </w:p>
    <w:p w14:paraId="6B8E064D" w14:textId="0B5F7EC4" w:rsidR="00393E33" w:rsidRPr="00393E33" w:rsidRDefault="00393E3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表3-6 A公司销售数据一览</w:t>
      </w:r>
    </w:p>
    <w:tbl>
      <w:tblPr>
        <w:tblW w:w="8476" w:type="dxa"/>
        <w:tblLayout w:type="fixed"/>
        <w:tblLook w:val="04A0" w:firstRow="1" w:lastRow="0" w:firstColumn="1" w:lastColumn="0" w:noHBand="0" w:noVBand="1"/>
      </w:tblPr>
      <w:tblGrid>
        <w:gridCol w:w="728"/>
        <w:gridCol w:w="953"/>
        <w:gridCol w:w="889"/>
        <w:gridCol w:w="836"/>
        <w:gridCol w:w="797"/>
        <w:gridCol w:w="864"/>
        <w:gridCol w:w="797"/>
        <w:gridCol w:w="864"/>
        <w:gridCol w:w="755"/>
        <w:gridCol w:w="993"/>
      </w:tblGrid>
      <w:tr w:rsidR="00500AA5" w:rsidRPr="005058A9" w14:paraId="0A4F8F1F" w14:textId="77777777" w:rsidTr="00500AA5">
        <w:trPr>
          <w:trHeight w:val="280"/>
        </w:trPr>
        <w:tc>
          <w:tcPr>
            <w:tcW w:w="7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2FCD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市场类别</w:t>
            </w:r>
          </w:p>
        </w:tc>
        <w:tc>
          <w:tcPr>
            <w:tcW w:w="9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5F4B95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细分</w:t>
            </w:r>
          </w:p>
          <w:p w14:paraId="0877AE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领域</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7D9B66" w14:textId="77777777" w:rsidR="00307D51" w:rsidRPr="005058A9" w:rsidRDefault="00307D51" w:rsidP="000F328B">
            <w:pPr>
              <w:jc w:val="center"/>
              <w:rPr>
                <w:rFonts w:ascii="宋体" w:eastAsia="宋体" w:hAnsi="宋体"/>
                <w:color w:val="000000" w:themeColor="text1"/>
                <w:sz w:val="18"/>
                <w:szCs w:val="18"/>
              </w:rPr>
            </w:pPr>
            <w:commentRangeStart w:id="202"/>
            <w:r w:rsidRPr="005058A9">
              <w:rPr>
                <w:rFonts w:ascii="宋体" w:eastAsia="宋体" w:hAnsi="宋体" w:hint="eastAsia"/>
                <w:color w:val="000000" w:themeColor="text1"/>
                <w:sz w:val="18"/>
                <w:szCs w:val="18"/>
              </w:rPr>
              <w:t>代表公司</w:t>
            </w:r>
            <w:commentRangeEnd w:id="202"/>
            <w:r w:rsidR="00E33545">
              <w:rPr>
                <w:rStyle w:val="ac"/>
                <w:rFonts w:asciiTheme="minorHAnsi" w:hAnsiTheme="minorHAnsi" w:cstheme="minorBidi"/>
                <w:kern w:val="2"/>
              </w:rPr>
              <w:commentReference w:id="202"/>
            </w:r>
          </w:p>
        </w:tc>
        <w:tc>
          <w:tcPr>
            <w:tcW w:w="83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BF7CD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797" w:type="dxa"/>
            <w:tcBorders>
              <w:top w:val="single" w:sz="4" w:space="0" w:color="auto"/>
              <w:left w:val="nil"/>
              <w:bottom w:val="single" w:sz="4" w:space="0" w:color="auto"/>
              <w:right w:val="single" w:sz="4" w:space="0" w:color="auto"/>
            </w:tcBorders>
            <w:shd w:val="clear" w:color="auto" w:fill="auto"/>
            <w:vAlign w:val="center"/>
          </w:tcPr>
          <w:p w14:paraId="6824DD0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69414E9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97" w:type="dxa"/>
            <w:tcBorders>
              <w:top w:val="single" w:sz="4" w:space="0" w:color="auto"/>
              <w:left w:val="nil"/>
              <w:bottom w:val="single" w:sz="4" w:space="0" w:color="auto"/>
              <w:right w:val="single" w:sz="4" w:space="0" w:color="auto"/>
            </w:tcBorders>
            <w:shd w:val="clear" w:color="auto" w:fill="auto"/>
            <w:vAlign w:val="center"/>
          </w:tcPr>
          <w:p w14:paraId="0970849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64" w:type="dxa"/>
            <w:tcBorders>
              <w:top w:val="single" w:sz="4" w:space="0" w:color="auto"/>
              <w:left w:val="nil"/>
              <w:bottom w:val="single" w:sz="4" w:space="0" w:color="auto"/>
              <w:right w:val="single" w:sz="4" w:space="0" w:color="auto"/>
            </w:tcBorders>
            <w:shd w:val="clear" w:color="auto" w:fill="auto"/>
            <w:vAlign w:val="center"/>
          </w:tcPr>
          <w:p w14:paraId="3C9A91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c>
          <w:tcPr>
            <w:tcW w:w="755" w:type="dxa"/>
            <w:tcBorders>
              <w:top w:val="single" w:sz="4" w:space="0" w:color="auto"/>
              <w:left w:val="nil"/>
              <w:bottom w:val="single" w:sz="4" w:space="0" w:color="auto"/>
              <w:right w:val="single" w:sz="4" w:space="0" w:color="auto"/>
            </w:tcBorders>
            <w:shd w:val="clear" w:color="auto" w:fill="auto"/>
            <w:vAlign w:val="center"/>
          </w:tcPr>
          <w:p w14:paraId="10D591B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93" w:type="dxa"/>
            <w:tcBorders>
              <w:top w:val="single" w:sz="4" w:space="0" w:color="auto"/>
              <w:left w:val="nil"/>
              <w:bottom w:val="single" w:sz="4" w:space="0" w:color="auto"/>
              <w:right w:val="single" w:sz="4" w:space="0" w:color="auto"/>
            </w:tcBorders>
            <w:shd w:val="clear" w:color="auto" w:fill="auto"/>
            <w:vAlign w:val="center"/>
          </w:tcPr>
          <w:p w14:paraId="6C44111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市场占比</w:t>
            </w:r>
          </w:p>
        </w:tc>
      </w:tr>
      <w:tr w:rsidR="00500AA5" w:rsidRPr="005058A9" w14:paraId="4F143658" w14:textId="77777777" w:rsidTr="00500AA5">
        <w:trPr>
          <w:trHeight w:val="280"/>
        </w:trPr>
        <w:tc>
          <w:tcPr>
            <w:tcW w:w="728" w:type="dxa"/>
            <w:vMerge/>
            <w:tcBorders>
              <w:top w:val="single" w:sz="4" w:space="0" w:color="auto"/>
              <w:left w:val="single" w:sz="4" w:space="0" w:color="auto"/>
              <w:bottom w:val="single" w:sz="4" w:space="0" w:color="auto"/>
              <w:right w:val="single" w:sz="4" w:space="0" w:color="auto"/>
            </w:tcBorders>
            <w:vAlign w:val="center"/>
          </w:tcPr>
          <w:p w14:paraId="293258ED" w14:textId="77777777" w:rsidR="00307D51" w:rsidRPr="005058A9" w:rsidRDefault="00307D51" w:rsidP="000F328B">
            <w:pPr>
              <w:rPr>
                <w:rFonts w:ascii="宋体" w:eastAsia="宋体" w:hAnsi="宋体"/>
                <w:color w:val="000000" w:themeColor="text1"/>
                <w:sz w:val="18"/>
                <w:szCs w:val="18"/>
              </w:rPr>
            </w:pPr>
          </w:p>
        </w:tc>
        <w:tc>
          <w:tcPr>
            <w:tcW w:w="953" w:type="dxa"/>
            <w:vMerge/>
            <w:tcBorders>
              <w:top w:val="single" w:sz="4" w:space="0" w:color="auto"/>
              <w:left w:val="single" w:sz="4" w:space="0" w:color="auto"/>
              <w:bottom w:val="single" w:sz="4" w:space="0" w:color="auto"/>
              <w:right w:val="single" w:sz="4" w:space="0" w:color="auto"/>
            </w:tcBorders>
            <w:vAlign w:val="center"/>
          </w:tcPr>
          <w:p w14:paraId="0B8A4C93" w14:textId="77777777" w:rsidR="00307D51" w:rsidRPr="005058A9" w:rsidRDefault="00307D51" w:rsidP="000F328B">
            <w:pPr>
              <w:rPr>
                <w:rFonts w:ascii="宋体" w:eastAsia="宋体" w:hAnsi="宋体"/>
                <w:color w:val="000000" w:themeColor="text1"/>
                <w:sz w:val="18"/>
                <w:szCs w:val="18"/>
              </w:rPr>
            </w:pPr>
          </w:p>
        </w:tc>
        <w:tc>
          <w:tcPr>
            <w:tcW w:w="889" w:type="dxa"/>
            <w:vMerge/>
            <w:tcBorders>
              <w:top w:val="single" w:sz="4" w:space="0" w:color="auto"/>
              <w:left w:val="single" w:sz="4" w:space="0" w:color="auto"/>
              <w:bottom w:val="single" w:sz="4" w:space="0" w:color="auto"/>
              <w:right w:val="single" w:sz="4" w:space="0" w:color="auto"/>
            </w:tcBorders>
            <w:vAlign w:val="center"/>
          </w:tcPr>
          <w:p w14:paraId="53A85A06" w14:textId="77777777" w:rsidR="00307D51" w:rsidRPr="005058A9" w:rsidRDefault="00307D51" w:rsidP="000F328B">
            <w:pPr>
              <w:rPr>
                <w:rFonts w:ascii="宋体" w:eastAsia="宋体" w:hAnsi="宋体"/>
                <w:color w:val="000000" w:themeColor="text1"/>
                <w:sz w:val="18"/>
                <w:szCs w:val="18"/>
              </w:rPr>
            </w:pPr>
          </w:p>
        </w:tc>
        <w:tc>
          <w:tcPr>
            <w:tcW w:w="836" w:type="dxa"/>
            <w:vMerge/>
            <w:tcBorders>
              <w:top w:val="single" w:sz="4" w:space="0" w:color="auto"/>
              <w:left w:val="single" w:sz="4" w:space="0" w:color="auto"/>
              <w:bottom w:val="single" w:sz="4" w:space="0" w:color="auto"/>
              <w:right w:val="single" w:sz="4" w:space="0" w:color="auto"/>
            </w:tcBorders>
            <w:vAlign w:val="center"/>
          </w:tcPr>
          <w:p w14:paraId="7C9281FA" w14:textId="77777777" w:rsidR="00307D51" w:rsidRPr="005058A9" w:rsidRDefault="00307D51" w:rsidP="000F328B">
            <w:pPr>
              <w:rPr>
                <w:rFonts w:ascii="宋体" w:eastAsia="宋体" w:hAnsi="宋体"/>
                <w:color w:val="000000" w:themeColor="text1"/>
                <w:sz w:val="18"/>
                <w:szCs w:val="18"/>
              </w:rPr>
            </w:pPr>
          </w:p>
        </w:tc>
        <w:tc>
          <w:tcPr>
            <w:tcW w:w="797" w:type="dxa"/>
            <w:tcBorders>
              <w:top w:val="nil"/>
              <w:left w:val="nil"/>
              <w:bottom w:val="single" w:sz="4" w:space="0" w:color="auto"/>
              <w:right w:val="single" w:sz="4" w:space="0" w:color="auto"/>
            </w:tcBorders>
            <w:shd w:val="clear" w:color="auto" w:fill="auto"/>
            <w:vAlign w:val="center"/>
          </w:tcPr>
          <w:p w14:paraId="1B913FF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64" w:type="dxa"/>
            <w:tcBorders>
              <w:top w:val="nil"/>
              <w:left w:val="nil"/>
              <w:bottom w:val="single" w:sz="4" w:space="0" w:color="auto"/>
              <w:right w:val="single" w:sz="4" w:space="0" w:color="auto"/>
            </w:tcBorders>
            <w:shd w:val="clear" w:color="auto" w:fill="auto"/>
            <w:vAlign w:val="center"/>
          </w:tcPr>
          <w:p w14:paraId="2E4EDE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97" w:type="dxa"/>
            <w:tcBorders>
              <w:top w:val="nil"/>
              <w:left w:val="nil"/>
              <w:bottom w:val="single" w:sz="4" w:space="0" w:color="auto"/>
              <w:right w:val="single" w:sz="4" w:space="0" w:color="auto"/>
            </w:tcBorders>
            <w:shd w:val="clear" w:color="auto" w:fill="auto"/>
            <w:vAlign w:val="center"/>
          </w:tcPr>
          <w:p w14:paraId="22BDF8C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64" w:type="dxa"/>
            <w:tcBorders>
              <w:top w:val="nil"/>
              <w:left w:val="nil"/>
              <w:bottom w:val="single" w:sz="4" w:space="0" w:color="auto"/>
              <w:right w:val="single" w:sz="4" w:space="0" w:color="auto"/>
            </w:tcBorders>
            <w:shd w:val="clear" w:color="auto" w:fill="auto"/>
            <w:vAlign w:val="center"/>
          </w:tcPr>
          <w:p w14:paraId="6CFD034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c>
          <w:tcPr>
            <w:tcW w:w="755" w:type="dxa"/>
            <w:tcBorders>
              <w:top w:val="nil"/>
              <w:left w:val="nil"/>
              <w:bottom w:val="single" w:sz="4" w:space="0" w:color="auto"/>
              <w:right w:val="single" w:sz="4" w:space="0" w:color="auto"/>
            </w:tcBorders>
            <w:shd w:val="clear" w:color="auto" w:fill="auto"/>
            <w:vAlign w:val="center"/>
          </w:tcPr>
          <w:p w14:paraId="41732AE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993" w:type="dxa"/>
            <w:tcBorders>
              <w:top w:val="nil"/>
              <w:left w:val="nil"/>
              <w:bottom w:val="single" w:sz="4" w:space="0" w:color="auto"/>
              <w:right w:val="single" w:sz="4" w:space="0" w:color="auto"/>
            </w:tcBorders>
            <w:shd w:val="clear" w:color="auto" w:fill="auto"/>
            <w:vAlign w:val="center"/>
          </w:tcPr>
          <w:p w14:paraId="7A41F30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 xml:space="preserve">　</w:t>
            </w:r>
          </w:p>
        </w:tc>
      </w:tr>
      <w:tr w:rsidR="00500AA5" w:rsidRPr="005058A9" w14:paraId="631AADB6" w14:textId="77777777" w:rsidTr="00500AA5">
        <w:trPr>
          <w:trHeight w:val="66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5575A4C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传统家电市场</w:t>
            </w:r>
          </w:p>
        </w:tc>
        <w:tc>
          <w:tcPr>
            <w:tcW w:w="953" w:type="dxa"/>
            <w:tcBorders>
              <w:top w:val="nil"/>
              <w:left w:val="nil"/>
              <w:bottom w:val="single" w:sz="4" w:space="0" w:color="auto"/>
              <w:right w:val="single" w:sz="4" w:space="0" w:color="auto"/>
            </w:tcBorders>
            <w:shd w:val="clear" w:color="auto" w:fill="auto"/>
            <w:vAlign w:val="center"/>
          </w:tcPr>
          <w:p w14:paraId="1D4087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电视机</w:t>
            </w:r>
          </w:p>
        </w:tc>
        <w:tc>
          <w:tcPr>
            <w:tcW w:w="889" w:type="dxa"/>
            <w:vMerge w:val="restart"/>
            <w:tcBorders>
              <w:top w:val="nil"/>
              <w:left w:val="single" w:sz="4" w:space="0" w:color="auto"/>
              <w:bottom w:val="single" w:sz="4" w:space="0" w:color="auto"/>
              <w:right w:val="single" w:sz="4" w:space="0" w:color="auto"/>
            </w:tcBorders>
            <w:shd w:val="clear" w:color="auto" w:fill="auto"/>
            <w:vAlign w:val="center"/>
          </w:tcPr>
          <w:p w14:paraId="4F8995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A1公司</w:t>
            </w:r>
            <w:r w:rsidRPr="005058A9">
              <w:rPr>
                <w:rFonts w:ascii="宋体" w:eastAsia="宋体" w:hAnsi="宋体" w:hint="eastAsia"/>
                <w:color w:val="000000" w:themeColor="text1"/>
                <w:sz w:val="18"/>
                <w:szCs w:val="18"/>
              </w:rPr>
              <w:br/>
              <w:t>A2公司</w:t>
            </w:r>
            <w:r w:rsidRPr="005058A9">
              <w:rPr>
                <w:rFonts w:ascii="宋体" w:eastAsia="宋体" w:hAnsi="宋体" w:hint="eastAsia"/>
                <w:color w:val="000000" w:themeColor="text1"/>
                <w:sz w:val="18"/>
                <w:szCs w:val="18"/>
              </w:rPr>
              <w:br/>
              <w:t>。。。</w:t>
            </w:r>
          </w:p>
        </w:tc>
        <w:tc>
          <w:tcPr>
            <w:tcW w:w="836" w:type="dxa"/>
            <w:tcBorders>
              <w:top w:val="nil"/>
              <w:left w:val="nil"/>
              <w:bottom w:val="single" w:sz="4" w:space="0" w:color="auto"/>
              <w:right w:val="single" w:sz="4" w:space="0" w:color="auto"/>
            </w:tcBorders>
            <w:shd w:val="clear" w:color="auto" w:fill="auto"/>
            <w:vAlign w:val="center"/>
          </w:tcPr>
          <w:p w14:paraId="6C43B2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797" w:type="dxa"/>
            <w:tcBorders>
              <w:top w:val="nil"/>
              <w:left w:val="nil"/>
              <w:bottom w:val="single" w:sz="4" w:space="0" w:color="auto"/>
              <w:right w:val="single" w:sz="4" w:space="0" w:color="auto"/>
            </w:tcBorders>
            <w:shd w:val="clear" w:color="auto" w:fill="auto"/>
            <w:vAlign w:val="center"/>
          </w:tcPr>
          <w:p w14:paraId="7C24F0E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864" w:type="dxa"/>
            <w:tcBorders>
              <w:top w:val="nil"/>
              <w:left w:val="nil"/>
              <w:bottom w:val="single" w:sz="4" w:space="0" w:color="auto"/>
              <w:right w:val="single" w:sz="4" w:space="0" w:color="auto"/>
            </w:tcBorders>
            <w:shd w:val="clear" w:color="auto" w:fill="auto"/>
            <w:vAlign w:val="center"/>
          </w:tcPr>
          <w:p w14:paraId="303BDF7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7.00%</w:t>
            </w:r>
          </w:p>
        </w:tc>
        <w:tc>
          <w:tcPr>
            <w:tcW w:w="797" w:type="dxa"/>
            <w:tcBorders>
              <w:top w:val="nil"/>
              <w:left w:val="nil"/>
              <w:bottom w:val="single" w:sz="4" w:space="0" w:color="auto"/>
              <w:right w:val="single" w:sz="4" w:space="0" w:color="auto"/>
            </w:tcBorders>
            <w:shd w:val="clear" w:color="auto" w:fill="auto"/>
            <w:vAlign w:val="center"/>
          </w:tcPr>
          <w:p w14:paraId="03F8753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64" w:type="dxa"/>
            <w:tcBorders>
              <w:top w:val="nil"/>
              <w:left w:val="nil"/>
              <w:bottom w:val="single" w:sz="4" w:space="0" w:color="auto"/>
              <w:right w:val="single" w:sz="4" w:space="0" w:color="auto"/>
            </w:tcBorders>
            <w:shd w:val="clear" w:color="auto" w:fill="auto"/>
            <w:vAlign w:val="center"/>
          </w:tcPr>
          <w:p w14:paraId="6DB6173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55" w:type="dxa"/>
            <w:tcBorders>
              <w:top w:val="nil"/>
              <w:left w:val="nil"/>
              <w:bottom w:val="single" w:sz="4" w:space="0" w:color="auto"/>
              <w:right w:val="single" w:sz="4" w:space="0" w:color="auto"/>
            </w:tcBorders>
            <w:shd w:val="clear" w:color="auto" w:fill="auto"/>
            <w:vAlign w:val="center"/>
          </w:tcPr>
          <w:p w14:paraId="7DA5C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993" w:type="dxa"/>
            <w:tcBorders>
              <w:top w:val="nil"/>
              <w:left w:val="nil"/>
              <w:bottom w:val="single" w:sz="4" w:space="0" w:color="auto"/>
              <w:right w:val="single" w:sz="4" w:space="0" w:color="auto"/>
            </w:tcBorders>
            <w:shd w:val="clear" w:color="auto" w:fill="auto"/>
            <w:vAlign w:val="center"/>
          </w:tcPr>
          <w:p w14:paraId="5BEE616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15.00%</w:t>
            </w:r>
          </w:p>
        </w:tc>
      </w:tr>
      <w:tr w:rsidR="00500AA5" w:rsidRPr="005058A9" w14:paraId="6DA181FB" w14:textId="77777777" w:rsidTr="00500AA5">
        <w:trPr>
          <w:trHeight w:val="680"/>
        </w:trPr>
        <w:tc>
          <w:tcPr>
            <w:tcW w:w="728" w:type="dxa"/>
            <w:vMerge/>
            <w:tcBorders>
              <w:top w:val="nil"/>
              <w:left w:val="single" w:sz="4" w:space="0" w:color="auto"/>
              <w:bottom w:val="single" w:sz="4" w:space="0" w:color="auto"/>
              <w:right w:val="single" w:sz="4" w:space="0" w:color="auto"/>
            </w:tcBorders>
            <w:vAlign w:val="center"/>
          </w:tcPr>
          <w:p w14:paraId="1187196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6E648A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智能冰箱</w:t>
            </w:r>
          </w:p>
        </w:tc>
        <w:tc>
          <w:tcPr>
            <w:tcW w:w="889" w:type="dxa"/>
            <w:vMerge/>
            <w:tcBorders>
              <w:top w:val="nil"/>
              <w:left w:val="single" w:sz="4" w:space="0" w:color="auto"/>
              <w:bottom w:val="single" w:sz="4" w:space="0" w:color="auto"/>
              <w:right w:val="single" w:sz="4" w:space="0" w:color="auto"/>
            </w:tcBorders>
            <w:vAlign w:val="center"/>
          </w:tcPr>
          <w:p w14:paraId="4B7F00E5" w14:textId="77777777" w:rsidR="00307D51" w:rsidRPr="005058A9" w:rsidRDefault="00307D51" w:rsidP="000F328B">
            <w:pPr>
              <w:rPr>
                <w:rFonts w:ascii="宋体" w:eastAsia="宋体" w:hAnsi="宋体"/>
                <w:color w:val="000000" w:themeColor="text1"/>
                <w:sz w:val="18"/>
                <w:szCs w:val="18"/>
              </w:rPr>
            </w:pPr>
          </w:p>
        </w:tc>
        <w:tc>
          <w:tcPr>
            <w:tcW w:w="836" w:type="dxa"/>
            <w:tcBorders>
              <w:top w:val="nil"/>
              <w:left w:val="nil"/>
              <w:bottom w:val="single" w:sz="4" w:space="0" w:color="auto"/>
              <w:right w:val="single" w:sz="4" w:space="0" w:color="auto"/>
            </w:tcBorders>
            <w:shd w:val="clear" w:color="auto" w:fill="auto"/>
            <w:vAlign w:val="center"/>
          </w:tcPr>
          <w:p w14:paraId="6252282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797" w:type="dxa"/>
            <w:tcBorders>
              <w:top w:val="nil"/>
              <w:left w:val="nil"/>
              <w:bottom w:val="single" w:sz="4" w:space="0" w:color="auto"/>
              <w:right w:val="single" w:sz="4" w:space="0" w:color="auto"/>
            </w:tcBorders>
            <w:shd w:val="clear" w:color="auto" w:fill="auto"/>
            <w:vAlign w:val="center"/>
          </w:tcPr>
          <w:p w14:paraId="04DC687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864" w:type="dxa"/>
            <w:tcBorders>
              <w:top w:val="nil"/>
              <w:left w:val="nil"/>
              <w:bottom w:val="single" w:sz="4" w:space="0" w:color="auto"/>
              <w:right w:val="single" w:sz="4" w:space="0" w:color="auto"/>
            </w:tcBorders>
            <w:shd w:val="clear" w:color="auto" w:fill="auto"/>
            <w:vAlign w:val="center"/>
          </w:tcPr>
          <w:p w14:paraId="16A186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13.00%</w:t>
            </w:r>
          </w:p>
        </w:tc>
        <w:tc>
          <w:tcPr>
            <w:tcW w:w="797" w:type="dxa"/>
            <w:tcBorders>
              <w:top w:val="nil"/>
              <w:left w:val="nil"/>
              <w:bottom w:val="single" w:sz="4" w:space="0" w:color="auto"/>
              <w:right w:val="single" w:sz="4" w:space="0" w:color="auto"/>
            </w:tcBorders>
            <w:shd w:val="clear" w:color="auto" w:fill="auto"/>
            <w:vAlign w:val="center"/>
          </w:tcPr>
          <w:p w14:paraId="4DAA6B0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64" w:type="dxa"/>
            <w:tcBorders>
              <w:top w:val="nil"/>
              <w:left w:val="nil"/>
              <w:bottom w:val="single" w:sz="4" w:space="0" w:color="auto"/>
              <w:right w:val="single" w:sz="4" w:space="0" w:color="auto"/>
            </w:tcBorders>
            <w:shd w:val="clear" w:color="auto" w:fill="auto"/>
            <w:vAlign w:val="center"/>
          </w:tcPr>
          <w:p w14:paraId="1DD9B03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9.00%</w:t>
            </w:r>
          </w:p>
        </w:tc>
        <w:tc>
          <w:tcPr>
            <w:tcW w:w="755" w:type="dxa"/>
            <w:tcBorders>
              <w:top w:val="nil"/>
              <w:left w:val="nil"/>
              <w:bottom w:val="single" w:sz="4" w:space="0" w:color="auto"/>
              <w:right w:val="single" w:sz="4" w:space="0" w:color="auto"/>
            </w:tcBorders>
            <w:shd w:val="clear" w:color="auto" w:fill="auto"/>
            <w:vAlign w:val="center"/>
          </w:tcPr>
          <w:p w14:paraId="4349BC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93" w:type="dxa"/>
            <w:tcBorders>
              <w:top w:val="nil"/>
              <w:left w:val="nil"/>
              <w:bottom w:val="single" w:sz="4" w:space="0" w:color="auto"/>
              <w:right w:val="single" w:sz="4" w:space="0" w:color="auto"/>
            </w:tcBorders>
            <w:shd w:val="clear" w:color="auto" w:fill="auto"/>
            <w:vAlign w:val="center"/>
          </w:tcPr>
          <w:p w14:paraId="7EE336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8.00%</w:t>
            </w:r>
          </w:p>
        </w:tc>
      </w:tr>
      <w:tr w:rsidR="00500AA5" w:rsidRPr="005058A9" w14:paraId="542689CE"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68047849"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E877D5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智能灯</w:t>
            </w:r>
          </w:p>
        </w:tc>
        <w:tc>
          <w:tcPr>
            <w:tcW w:w="889" w:type="dxa"/>
            <w:tcBorders>
              <w:top w:val="nil"/>
              <w:left w:val="nil"/>
              <w:bottom w:val="single" w:sz="4" w:space="0" w:color="auto"/>
              <w:right w:val="single" w:sz="4" w:space="0" w:color="auto"/>
            </w:tcBorders>
            <w:shd w:val="clear" w:color="auto" w:fill="auto"/>
            <w:vAlign w:val="center"/>
          </w:tcPr>
          <w:p w14:paraId="7EE006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B公司</w:t>
            </w:r>
          </w:p>
        </w:tc>
        <w:tc>
          <w:tcPr>
            <w:tcW w:w="836" w:type="dxa"/>
            <w:tcBorders>
              <w:top w:val="nil"/>
              <w:left w:val="nil"/>
              <w:bottom w:val="single" w:sz="4" w:space="0" w:color="auto"/>
              <w:right w:val="single" w:sz="4" w:space="0" w:color="auto"/>
            </w:tcBorders>
            <w:shd w:val="clear" w:color="auto" w:fill="auto"/>
            <w:vAlign w:val="center"/>
          </w:tcPr>
          <w:p w14:paraId="73679B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BT模组</w:t>
            </w:r>
          </w:p>
        </w:tc>
        <w:tc>
          <w:tcPr>
            <w:tcW w:w="797" w:type="dxa"/>
            <w:tcBorders>
              <w:top w:val="nil"/>
              <w:left w:val="nil"/>
              <w:bottom w:val="single" w:sz="4" w:space="0" w:color="auto"/>
              <w:right w:val="single" w:sz="4" w:space="0" w:color="auto"/>
            </w:tcBorders>
            <w:shd w:val="clear" w:color="auto" w:fill="auto"/>
            <w:vAlign w:val="center"/>
          </w:tcPr>
          <w:p w14:paraId="68CED07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61205C9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318CF44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078354E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545DF6D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
          <w:p w14:paraId="33D381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r>
      <w:tr w:rsidR="00500AA5" w:rsidRPr="005058A9" w14:paraId="15202145"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65818DDC"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2C0B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89" w:type="dxa"/>
            <w:tcBorders>
              <w:top w:val="nil"/>
              <w:left w:val="nil"/>
              <w:bottom w:val="single" w:sz="4" w:space="0" w:color="auto"/>
              <w:right w:val="single" w:sz="4" w:space="0" w:color="auto"/>
            </w:tcBorders>
            <w:shd w:val="clear" w:color="auto" w:fill="auto"/>
            <w:vAlign w:val="center"/>
          </w:tcPr>
          <w:p w14:paraId="52C54B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C公司</w:t>
            </w:r>
          </w:p>
        </w:tc>
        <w:tc>
          <w:tcPr>
            <w:tcW w:w="836" w:type="dxa"/>
            <w:tcBorders>
              <w:top w:val="nil"/>
              <w:left w:val="nil"/>
              <w:bottom w:val="single" w:sz="4" w:space="0" w:color="auto"/>
              <w:right w:val="single" w:sz="4" w:space="0" w:color="auto"/>
            </w:tcBorders>
            <w:shd w:val="clear" w:color="auto" w:fill="auto"/>
            <w:vAlign w:val="center"/>
          </w:tcPr>
          <w:p w14:paraId="75DE83C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797" w:type="dxa"/>
            <w:tcBorders>
              <w:top w:val="nil"/>
              <w:left w:val="nil"/>
              <w:bottom w:val="single" w:sz="4" w:space="0" w:color="auto"/>
              <w:right w:val="single" w:sz="4" w:space="0" w:color="auto"/>
            </w:tcBorders>
            <w:shd w:val="clear" w:color="auto" w:fill="auto"/>
            <w:vAlign w:val="center"/>
          </w:tcPr>
          <w:p w14:paraId="74723B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5D66CE0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4BFADF7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25B10B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2A9E64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988187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CE7CB58"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0CA90DD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C84A64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89" w:type="dxa"/>
            <w:tcBorders>
              <w:top w:val="nil"/>
              <w:left w:val="nil"/>
              <w:bottom w:val="single" w:sz="4" w:space="0" w:color="auto"/>
              <w:right w:val="single" w:sz="4" w:space="0" w:color="auto"/>
            </w:tcBorders>
            <w:shd w:val="clear" w:color="auto" w:fill="auto"/>
            <w:vAlign w:val="center"/>
          </w:tcPr>
          <w:p w14:paraId="17ECD6D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D公司</w:t>
            </w:r>
          </w:p>
        </w:tc>
        <w:tc>
          <w:tcPr>
            <w:tcW w:w="836" w:type="dxa"/>
            <w:tcBorders>
              <w:top w:val="nil"/>
              <w:left w:val="nil"/>
              <w:bottom w:val="single" w:sz="4" w:space="0" w:color="auto"/>
              <w:right w:val="single" w:sz="4" w:space="0" w:color="auto"/>
            </w:tcBorders>
            <w:shd w:val="clear" w:color="auto" w:fill="auto"/>
            <w:vAlign w:val="center"/>
          </w:tcPr>
          <w:p w14:paraId="73FA4A5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797" w:type="dxa"/>
            <w:tcBorders>
              <w:top w:val="nil"/>
              <w:left w:val="nil"/>
              <w:bottom w:val="single" w:sz="4" w:space="0" w:color="auto"/>
              <w:right w:val="single" w:sz="4" w:space="0" w:color="auto"/>
            </w:tcBorders>
            <w:shd w:val="clear" w:color="auto" w:fill="auto"/>
            <w:vAlign w:val="center"/>
          </w:tcPr>
          <w:p w14:paraId="64030F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64" w:type="dxa"/>
            <w:tcBorders>
              <w:top w:val="nil"/>
              <w:left w:val="nil"/>
              <w:bottom w:val="single" w:sz="4" w:space="0" w:color="auto"/>
              <w:right w:val="single" w:sz="4" w:space="0" w:color="auto"/>
            </w:tcBorders>
            <w:shd w:val="clear" w:color="auto" w:fill="auto"/>
            <w:vAlign w:val="center"/>
          </w:tcPr>
          <w:p w14:paraId="6469F8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0.20%</w:t>
            </w:r>
          </w:p>
        </w:tc>
        <w:tc>
          <w:tcPr>
            <w:tcW w:w="797" w:type="dxa"/>
            <w:tcBorders>
              <w:top w:val="nil"/>
              <w:left w:val="nil"/>
              <w:bottom w:val="single" w:sz="4" w:space="0" w:color="auto"/>
              <w:right w:val="single" w:sz="4" w:space="0" w:color="auto"/>
            </w:tcBorders>
            <w:shd w:val="clear" w:color="auto" w:fill="auto"/>
            <w:vAlign w:val="center"/>
          </w:tcPr>
          <w:p w14:paraId="507EA1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250CD83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
          <w:p w14:paraId="78D0820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721A7A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24059496" w14:textId="77777777" w:rsidTr="00500AA5">
        <w:trPr>
          <w:trHeight w:val="280"/>
        </w:trPr>
        <w:tc>
          <w:tcPr>
            <w:tcW w:w="728" w:type="dxa"/>
            <w:vMerge w:val="restart"/>
            <w:tcBorders>
              <w:top w:val="nil"/>
              <w:left w:val="single" w:sz="4" w:space="0" w:color="auto"/>
              <w:bottom w:val="single" w:sz="4" w:space="0" w:color="auto"/>
              <w:right w:val="single" w:sz="4" w:space="0" w:color="auto"/>
            </w:tcBorders>
            <w:shd w:val="clear" w:color="auto" w:fill="auto"/>
            <w:vAlign w:val="center"/>
          </w:tcPr>
          <w:p w14:paraId="6370DA3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运营商市场</w:t>
            </w:r>
          </w:p>
        </w:tc>
        <w:tc>
          <w:tcPr>
            <w:tcW w:w="953" w:type="dxa"/>
            <w:tcBorders>
              <w:top w:val="nil"/>
              <w:left w:val="nil"/>
              <w:bottom w:val="single" w:sz="4" w:space="0" w:color="auto"/>
              <w:right w:val="single" w:sz="4" w:space="0" w:color="auto"/>
            </w:tcBorders>
            <w:shd w:val="clear" w:color="auto" w:fill="auto"/>
            <w:vAlign w:val="center"/>
          </w:tcPr>
          <w:p w14:paraId="7B6F60F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智能单车</w:t>
            </w:r>
          </w:p>
        </w:tc>
        <w:tc>
          <w:tcPr>
            <w:tcW w:w="889" w:type="dxa"/>
            <w:tcBorders>
              <w:top w:val="nil"/>
              <w:left w:val="nil"/>
              <w:bottom w:val="single" w:sz="4" w:space="0" w:color="auto"/>
              <w:right w:val="single" w:sz="4" w:space="0" w:color="auto"/>
            </w:tcBorders>
            <w:shd w:val="clear" w:color="auto" w:fill="auto"/>
            <w:vAlign w:val="center"/>
          </w:tcPr>
          <w:p w14:paraId="7AE6E0E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E公司</w:t>
            </w:r>
          </w:p>
        </w:tc>
        <w:tc>
          <w:tcPr>
            <w:tcW w:w="836" w:type="dxa"/>
            <w:tcBorders>
              <w:top w:val="nil"/>
              <w:left w:val="nil"/>
              <w:bottom w:val="single" w:sz="4" w:space="0" w:color="auto"/>
              <w:right w:val="single" w:sz="4" w:space="0" w:color="auto"/>
            </w:tcBorders>
            <w:shd w:val="clear" w:color="auto" w:fill="auto"/>
            <w:vAlign w:val="center"/>
          </w:tcPr>
          <w:p w14:paraId="064EF8B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w:t>
            </w:r>
          </w:p>
        </w:tc>
        <w:tc>
          <w:tcPr>
            <w:tcW w:w="797" w:type="dxa"/>
            <w:tcBorders>
              <w:top w:val="nil"/>
              <w:left w:val="nil"/>
              <w:bottom w:val="single" w:sz="4" w:space="0" w:color="auto"/>
              <w:right w:val="single" w:sz="4" w:space="0" w:color="auto"/>
            </w:tcBorders>
            <w:shd w:val="clear" w:color="auto" w:fill="auto"/>
            <w:vAlign w:val="center"/>
          </w:tcPr>
          <w:p w14:paraId="1EA8C65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4BCD0D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97" w:type="dxa"/>
            <w:tcBorders>
              <w:top w:val="nil"/>
              <w:left w:val="nil"/>
              <w:bottom w:val="single" w:sz="4" w:space="0" w:color="auto"/>
              <w:right w:val="single" w:sz="4" w:space="0" w:color="auto"/>
            </w:tcBorders>
            <w:shd w:val="clear" w:color="auto" w:fill="auto"/>
            <w:vAlign w:val="center"/>
          </w:tcPr>
          <w:p w14:paraId="149D458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707FFC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0.05%</w:t>
            </w:r>
          </w:p>
        </w:tc>
        <w:tc>
          <w:tcPr>
            <w:tcW w:w="755" w:type="dxa"/>
            <w:tcBorders>
              <w:top w:val="nil"/>
              <w:left w:val="nil"/>
              <w:bottom w:val="single" w:sz="4" w:space="0" w:color="auto"/>
              <w:right w:val="single" w:sz="4" w:space="0" w:color="auto"/>
            </w:tcBorders>
            <w:shd w:val="clear" w:color="auto" w:fill="auto"/>
            <w:vAlign w:val="center"/>
          </w:tcPr>
          <w:p w14:paraId="790C01C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5CAE412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7FF9CEA4" w14:textId="77777777" w:rsidTr="00500AA5">
        <w:trPr>
          <w:trHeight w:val="560"/>
        </w:trPr>
        <w:tc>
          <w:tcPr>
            <w:tcW w:w="728" w:type="dxa"/>
            <w:vMerge/>
            <w:tcBorders>
              <w:top w:val="nil"/>
              <w:left w:val="single" w:sz="4" w:space="0" w:color="auto"/>
              <w:bottom w:val="single" w:sz="4" w:space="0" w:color="auto"/>
              <w:right w:val="single" w:sz="4" w:space="0" w:color="auto"/>
            </w:tcBorders>
            <w:vAlign w:val="center"/>
          </w:tcPr>
          <w:p w14:paraId="0522132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0745EF7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智能后视镜、智能摄像头、广告机贩卖终端</w:t>
            </w:r>
          </w:p>
        </w:tc>
        <w:tc>
          <w:tcPr>
            <w:tcW w:w="889" w:type="dxa"/>
            <w:tcBorders>
              <w:top w:val="nil"/>
              <w:left w:val="nil"/>
              <w:bottom w:val="single" w:sz="4" w:space="0" w:color="auto"/>
              <w:right w:val="single" w:sz="4" w:space="0" w:color="auto"/>
            </w:tcBorders>
            <w:shd w:val="clear" w:color="auto" w:fill="auto"/>
            <w:vAlign w:val="center"/>
          </w:tcPr>
          <w:p w14:paraId="2100DE2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F公司</w:t>
            </w:r>
          </w:p>
        </w:tc>
        <w:tc>
          <w:tcPr>
            <w:tcW w:w="836" w:type="dxa"/>
            <w:tcBorders>
              <w:top w:val="nil"/>
              <w:left w:val="nil"/>
              <w:bottom w:val="single" w:sz="4" w:space="0" w:color="auto"/>
              <w:right w:val="single" w:sz="4" w:space="0" w:color="auto"/>
            </w:tcBorders>
            <w:shd w:val="clear" w:color="auto" w:fill="auto"/>
            <w:vAlign w:val="center"/>
          </w:tcPr>
          <w:p w14:paraId="39577F4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w:t>
            </w:r>
          </w:p>
        </w:tc>
        <w:tc>
          <w:tcPr>
            <w:tcW w:w="797" w:type="dxa"/>
            <w:tcBorders>
              <w:top w:val="nil"/>
              <w:left w:val="nil"/>
              <w:bottom w:val="single" w:sz="4" w:space="0" w:color="auto"/>
              <w:right w:val="single" w:sz="4" w:space="0" w:color="auto"/>
            </w:tcBorders>
            <w:shd w:val="clear" w:color="auto" w:fill="auto"/>
            <w:vAlign w:val="center"/>
          </w:tcPr>
          <w:p w14:paraId="6CBA52A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300DF2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137DADF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5787AB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0.10%</w:t>
            </w:r>
          </w:p>
        </w:tc>
        <w:tc>
          <w:tcPr>
            <w:tcW w:w="755" w:type="dxa"/>
            <w:tcBorders>
              <w:top w:val="nil"/>
              <w:left w:val="nil"/>
              <w:bottom w:val="single" w:sz="4" w:space="0" w:color="auto"/>
              <w:right w:val="single" w:sz="4" w:space="0" w:color="auto"/>
            </w:tcBorders>
            <w:shd w:val="clear" w:color="auto" w:fill="auto"/>
            <w:vAlign w:val="center"/>
          </w:tcPr>
          <w:p w14:paraId="0ACD43B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993" w:type="dxa"/>
            <w:tcBorders>
              <w:top w:val="nil"/>
              <w:left w:val="nil"/>
              <w:bottom w:val="single" w:sz="4" w:space="0" w:color="auto"/>
              <w:right w:val="single" w:sz="4" w:space="0" w:color="auto"/>
            </w:tcBorders>
            <w:shd w:val="clear" w:color="auto" w:fill="auto"/>
            <w:vAlign w:val="center"/>
          </w:tcPr>
          <w:p w14:paraId="7FABE19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12C4E838"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2D796EB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2699A6D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智能水表、气表</w:t>
            </w:r>
          </w:p>
        </w:tc>
        <w:tc>
          <w:tcPr>
            <w:tcW w:w="889" w:type="dxa"/>
            <w:tcBorders>
              <w:top w:val="nil"/>
              <w:left w:val="nil"/>
              <w:bottom w:val="single" w:sz="4" w:space="0" w:color="auto"/>
              <w:right w:val="single" w:sz="4" w:space="0" w:color="auto"/>
            </w:tcBorders>
            <w:shd w:val="clear" w:color="auto" w:fill="auto"/>
            <w:vAlign w:val="center"/>
          </w:tcPr>
          <w:p w14:paraId="6FA36F8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G公司</w:t>
            </w:r>
          </w:p>
        </w:tc>
        <w:tc>
          <w:tcPr>
            <w:tcW w:w="836" w:type="dxa"/>
            <w:tcBorders>
              <w:top w:val="nil"/>
              <w:left w:val="nil"/>
              <w:bottom w:val="single" w:sz="4" w:space="0" w:color="auto"/>
              <w:right w:val="single" w:sz="4" w:space="0" w:color="auto"/>
            </w:tcBorders>
            <w:shd w:val="clear" w:color="auto" w:fill="auto"/>
            <w:vAlign w:val="center"/>
          </w:tcPr>
          <w:p w14:paraId="6BFBA3C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w:t>
            </w:r>
          </w:p>
        </w:tc>
        <w:tc>
          <w:tcPr>
            <w:tcW w:w="797" w:type="dxa"/>
            <w:tcBorders>
              <w:top w:val="nil"/>
              <w:left w:val="nil"/>
              <w:bottom w:val="single" w:sz="4" w:space="0" w:color="auto"/>
              <w:right w:val="single" w:sz="4" w:space="0" w:color="auto"/>
            </w:tcBorders>
            <w:shd w:val="clear" w:color="auto" w:fill="auto"/>
            <w:vAlign w:val="center"/>
          </w:tcPr>
          <w:p w14:paraId="2FC6F9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7F62BA4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991F3A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64" w:type="dxa"/>
            <w:tcBorders>
              <w:top w:val="nil"/>
              <w:left w:val="nil"/>
              <w:bottom w:val="single" w:sz="4" w:space="0" w:color="auto"/>
              <w:right w:val="single" w:sz="4" w:space="0" w:color="auto"/>
            </w:tcBorders>
            <w:shd w:val="clear" w:color="auto" w:fill="auto"/>
            <w:vAlign w:val="center"/>
          </w:tcPr>
          <w:p w14:paraId="3F3CA22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c>
          <w:tcPr>
            <w:tcW w:w="755" w:type="dxa"/>
            <w:tcBorders>
              <w:top w:val="nil"/>
              <w:left w:val="nil"/>
              <w:bottom w:val="single" w:sz="4" w:space="0" w:color="auto"/>
              <w:right w:val="single" w:sz="4" w:space="0" w:color="auto"/>
            </w:tcBorders>
            <w:shd w:val="clear" w:color="auto" w:fill="auto"/>
            <w:vAlign w:val="center"/>
          </w:tcPr>
          <w:p w14:paraId="1424DE1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93" w:type="dxa"/>
            <w:tcBorders>
              <w:top w:val="nil"/>
              <w:left w:val="nil"/>
              <w:bottom w:val="single" w:sz="4" w:space="0" w:color="auto"/>
              <w:right w:val="single" w:sz="4" w:space="0" w:color="auto"/>
            </w:tcBorders>
            <w:shd w:val="clear" w:color="auto" w:fill="auto"/>
            <w:vAlign w:val="center"/>
          </w:tcPr>
          <w:p w14:paraId="656946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1.00%</w:t>
            </w:r>
          </w:p>
        </w:tc>
      </w:tr>
      <w:tr w:rsidR="00500AA5" w:rsidRPr="005058A9" w14:paraId="08F97E12"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270D6105"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474FCAE4"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智慧校园</w:t>
            </w:r>
          </w:p>
        </w:tc>
        <w:tc>
          <w:tcPr>
            <w:tcW w:w="889" w:type="dxa"/>
            <w:tcBorders>
              <w:top w:val="nil"/>
              <w:left w:val="nil"/>
              <w:bottom w:val="single" w:sz="4" w:space="0" w:color="auto"/>
              <w:right w:val="single" w:sz="4" w:space="0" w:color="auto"/>
            </w:tcBorders>
            <w:shd w:val="clear" w:color="auto" w:fill="auto"/>
            <w:vAlign w:val="center"/>
          </w:tcPr>
          <w:p w14:paraId="5B277102"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I公司</w:t>
            </w:r>
          </w:p>
        </w:tc>
        <w:tc>
          <w:tcPr>
            <w:tcW w:w="836" w:type="dxa"/>
            <w:tcBorders>
              <w:top w:val="nil"/>
              <w:left w:val="nil"/>
              <w:bottom w:val="single" w:sz="4" w:space="0" w:color="auto"/>
              <w:right w:val="single" w:sz="4" w:space="0" w:color="auto"/>
            </w:tcBorders>
            <w:shd w:val="clear" w:color="auto" w:fill="auto"/>
            <w:vAlign w:val="center"/>
          </w:tcPr>
          <w:p w14:paraId="13272DF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797" w:type="dxa"/>
            <w:tcBorders>
              <w:top w:val="nil"/>
              <w:left w:val="nil"/>
              <w:bottom w:val="single" w:sz="4" w:space="0" w:color="auto"/>
              <w:right w:val="single" w:sz="4" w:space="0" w:color="auto"/>
            </w:tcBorders>
            <w:shd w:val="clear" w:color="auto" w:fill="auto"/>
            <w:vAlign w:val="center"/>
          </w:tcPr>
          <w:p w14:paraId="611A7D0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503C10E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2B62063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A95A66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0A1D944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93" w:type="dxa"/>
            <w:tcBorders>
              <w:top w:val="nil"/>
              <w:left w:val="nil"/>
              <w:bottom w:val="single" w:sz="4" w:space="0" w:color="auto"/>
              <w:right w:val="single" w:sz="4" w:space="0" w:color="auto"/>
            </w:tcBorders>
            <w:shd w:val="clear" w:color="auto" w:fill="auto"/>
            <w:vAlign w:val="center"/>
          </w:tcPr>
          <w:p w14:paraId="2BCD95D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77501449"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666637C7"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A76B2D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智慧养老</w:t>
            </w:r>
          </w:p>
        </w:tc>
        <w:tc>
          <w:tcPr>
            <w:tcW w:w="889" w:type="dxa"/>
            <w:tcBorders>
              <w:top w:val="nil"/>
              <w:left w:val="nil"/>
              <w:bottom w:val="single" w:sz="4" w:space="0" w:color="auto"/>
              <w:right w:val="single" w:sz="4" w:space="0" w:color="auto"/>
            </w:tcBorders>
            <w:shd w:val="clear" w:color="auto" w:fill="auto"/>
            <w:vAlign w:val="center"/>
          </w:tcPr>
          <w:p w14:paraId="36B700D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J公司</w:t>
            </w:r>
          </w:p>
        </w:tc>
        <w:tc>
          <w:tcPr>
            <w:tcW w:w="836" w:type="dxa"/>
            <w:tcBorders>
              <w:top w:val="nil"/>
              <w:left w:val="nil"/>
              <w:bottom w:val="single" w:sz="4" w:space="0" w:color="auto"/>
              <w:right w:val="single" w:sz="4" w:space="0" w:color="auto"/>
            </w:tcBorders>
            <w:shd w:val="clear" w:color="auto" w:fill="auto"/>
            <w:vAlign w:val="center"/>
          </w:tcPr>
          <w:p w14:paraId="25A867A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w:t>
            </w:r>
            <w:proofErr w:type="gramStart"/>
            <w:r w:rsidRPr="005058A9">
              <w:rPr>
                <w:rFonts w:ascii="宋体" w:eastAsia="宋体" w:hAnsi="宋体" w:hint="eastAsia"/>
                <w:color w:val="000000" w:themeColor="text1"/>
                <w:sz w:val="18"/>
                <w:szCs w:val="18"/>
              </w:rPr>
              <w:t>老年卡</w:t>
            </w:r>
            <w:proofErr w:type="gramEnd"/>
          </w:p>
        </w:tc>
        <w:tc>
          <w:tcPr>
            <w:tcW w:w="797" w:type="dxa"/>
            <w:tcBorders>
              <w:top w:val="nil"/>
              <w:left w:val="nil"/>
              <w:bottom w:val="single" w:sz="4" w:space="0" w:color="auto"/>
              <w:right w:val="single" w:sz="4" w:space="0" w:color="auto"/>
            </w:tcBorders>
            <w:shd w:val="clear" w:color="auto" w:fill="auto"/>
            <w:vAlign w:val="center"/>
          </w:tcPr>
          <w:p w14:paraId="489DAEA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644180C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FF70D4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03C5C1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5499470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746199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3A8D317E" w14:textId="77777777" w:rsidTr="00500AA5">
        <w:trPr>
          <w:trHeight w:val="560"/>
        </w:trPr>
        <w:tc>
          <w:tcPr>
            <w:tcW w:w="728" w:type="dxa"/>
            <w:vMerge/>
            <w:tcBorders>
              <w:top w:val="nil"/>
              <w:left w:val="single" w:sz="4" w:space="0" w:color="auto"/>
              <w:bottom w:val="single" w:sz="4" w:space="0" w:color="auto"/>
              <w:right w:val="single" w:sz="4" w:space="0" w:color="auto"/>
            </w:tcBorders>
            <w:vAlign w:val="center"/>
          </w:tcPr>
          <w:p w14:paraId="56272656"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36F687C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w:t>
            </w:r>
          </w:p>
        </w:tc>
        <w:tc>
          <w:tcPr>
            <w:tcW w:w="889" w:type="dxa"/>
            <w:tcBorders>
              <w:top w:val="nil"/>
              <w:left w:val="nil"/>
              <w:bottom w:val="single" w:sz="4" w:space="0" w:color="auto"/>
              <w:right w:val="single" w:sz="4" w:space="0" w:color="auto"/>
            </w:tcBorders>
            <w:shd w:val="clear" w:color="auto" w:fill="auto"/>
            <w:vAlign w:val="center"/>
          </w:tcPr>
          <w:p w14:paraId="2AC3FBF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K公司</w:t>
            </w:r>
          </w:p>
        </w:tc>
        <w:tc>
          <w:tcPr>
            <w:tcW w:w="836" w:type="dxa"/>
            <w:tcBorders>
              <w:top w:val="nil"/>
              <w:left w:val="nil"/>
              <w:bottom w:val="single" w:sz="4" w:space="0" w:color="auto"/>
              <w:right w:val="single" w:sz="4" w:space="0" w:color="auto"/>
            </w:tcBorders>
            <w:shd w:val="clear" w:color="auto" w:fill="auto"/>
            <w:vAlign w:val="center"/>
          </w:tcPr>
          <w:p w14:paraId="3BA70E2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w:t>
            </w:r>
            <w:r w:rsidRPr="005058A9">
              <w:rPr>
                <w:rFonts w:ascii="宋体" w:eastAsia="宋体" w:hAnsi="宋体" w:hint="eastAsia"/>
                <w:color w:val="000000" w:themeColor="text1"/>
                <w:sz w:val="18"/>
                <w:szCs w:val="18"/>
              </w:rPr>
              <w:lastRenderedPageBreak/>
              <w:t>空无陪伴儿童卡</w:t>
            </w:r>
          </w:p>
        </w:tc>
        <w:tc>
          <w:tcPr>
            <w:tcW w:w="797" w:type="dxa"/>
            <w:tcBorders>
              <w:top w:val="nil"/>
              <w:left w:val="nil"/>
              <w:bottom w:val="single" w:sz="4" w:space="0" w:color="auto"/>
              <w:right w:val="single" w:sz="4" w:space="0" w:color="auto"/>
            </w:tcBorders>
            <w:shd w:val="clear" w:color="auto" w:fill="auto"/>
            <w:vAlign w:val="center"/>
          </w:tcPr>
          <w:p w14:paraId="12D792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0%</w:t>
            </w:r>
          </w:p>
        </w:tc>
        <w:tc>
          <w:tcPr>
            <w:tcW w:w="864" w:type="dxa"/>
            <w:tcBorders>
              <w:top w:val="nil"/>
              <w:left w:val="nil"/>
              <w:bottom w:val="single" w:sz="4" w:space="0" w:color="auto"/>
              <w:right w:val="single" w:sz="4" w:space="0" w:color="auto"/>
            </w:tcBorders>
            <w:shd w:val="clear" w:color="auto" w:fill="auto"/>
            <w:vAlign w:val="center"/>
          </w:tcPr>
          <w:p w14:paraId="730C49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3970A39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13FA6A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71E91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654495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r w:rsidR="00500AA5" w:rsidRPr="005058A9" w14:paraId="597BB861" w14:textId="77777777" w:rsidTr="00500AA5">
        <w:trPr>
          <w:trHeight w:val="280"/>
        </w:trPr>
        <w:tc>
          <w:tcPr>
            <w:tcW w:w="728" w:type="dxa"/>
            <w:vMerge/>
            <w:tcBorders>
              <w:top w:val="nil"/>
              <w:left w:val="single" w:sz="4" w:space="0" w:color="auto"/>
              <w:bottom w:val="single" w:sz="4" w:space="0" w:color="auto"/>
              <w:right w:val="single" w:sz="4" w:space="0" w:color="auto"/>
            </w:tcBorders>
            <w:vAlign w:val="center"/>
          </w:tcPr>
          <w:p w14:paraId="55B087CA"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70562221"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
        </w:tc>
        <w:tc>
          <w:tcPr>
            <w:tcW w:w="889" w:type="dxa"/>
            <w:tcBorders>
              <w:top w:val="nil"/>
              <w:left w:val="nil"/>
              <w:bottom w:val="single" w:sz="4" w:space="0" w:color="auto"/>
              <w:right w:val="single" w:sz="4" w:space="0" w:color="auto"/>
            </w:tcBorders>
            <w:shd w:val="clear" w:color="auto" w:fill="auto"/>
            <w:vAlign w:val="center"/>
          </w:tcPr>
          <w:p w14:paraId="33682C59"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L公司</w:t>
            </w:r>
          </w:p>
        </w:tc>
        <w:tc>
          <w:tcPr>
            <w:tcW w:w="836" w:type="dxa"/>
            <w:tcBorders>
              <w:top w:val="nil"/>
              <w:left w:val="nil"/>
              <w:bottom w:val="single" w:sz="4" w:space="0" w:color="auto"/>
              <w:right w:val="single" w:sz="4" w:space="0" w:color="auto"/>
            </w:tcBorders>
            <w:shd w:val="clear" w:color="auto" w:fill="auto"/>
            <w:vAlign w:val="center"/>
          </w:tcPr>
          <w:p w14:paraId="3E7A1C96"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roofErr w:type="gramStart"/>
            <w:r w:rsidRPr="005058A9">
              <w:rPr>
                <w:rFonts w:ascii="宋体" w:eastAsia="宋体" w:hAnsi="宋体" w:hint="eastAsia"/>
                <w:color w:val="000000" w:themeColor="text1"/>
                <w:sz w:val="18"/>
                <w:szCs w:val="18"/>
              </w:rPr>
              <w:t>定位卡</w:t>
            </w:r>
            <w:proofErr w:type="gramEnd"/>
          </w:p>
        </w:tc>
        <w:tc>
          <w:tcPr>
            <w:tcW w:w="797" w:type="dxa"/>
            <w:tcBorders>
              <w:top w:val="nil"/>
              <w:left w:val="nil"/>
              <w:bottom w:val="single" w:sz="4" w:space="0" w:color="auto"/>
              <w:right w:val="single" w:sz="4" w:space="0" w:color="auto"/>
            </w:tcBorders>
            <w:shd w:val="clear" w:color="auto" w:fill="auto"/>
            <w:vAlign w:val="center"/>
          </w:tcPr>
          <w:p w14:paraId="6DA7808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DFBAE2A"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4B554E5C"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22ABF5BE"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vAlign w:val="center"/>
          </w:tcPr>
          <w:p w14:paraId="39FF371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93" w:type="dxa"/>
            <w:tcBorders>
              <w:top w:val="nil"/>
              <w:left w:val="nil"/>
              <w:bottom w:val="single" w:sz="4" w:space="0" w:color="auto"/>
              <w:right w:val="single" w:sz="4" w:space="0" w:color="auto"/>
            </w:tcBorders>
            <w:shd w:val="clear" w:color="auto" w:fill="auto"/>
            <w:vAlign w:val="center"/>
          </w:tcPr>
          <w:p w14:paraId="0EF1489F"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0.50%</w:t>
            </w:r>
          </w:p>
        </w:tc>
      </w:tr>
      <w:tr w:rsidR="00500AA5" w:rsidRPr="005058A9" w14:paraId="61C704AC" w14:textId="77777777" w:rsidTr="00500AA5">
        <w:trPr>
          <w:trHeight w:val="1234"/>
        </w:trPr>
        <w:tc>
          <w:tcPr>
            <w:tcW w:w="728" w:type="dxa"/>
            <w:vMerge/>
            <w:tcBorders>
              <w:top w:val="nil"/>
              <w:left w:val="single" w:sz="4" w:space="0" w:color="auto"/>
              <w:bottom w:val="single" w:sz="4" w:space="0" w:color="auto"/>
              <w:right w:val="single" w:sz="4" w:space="0" w:color="auto"/>
            </w:tcBorders>
            <w:vAlign w:val="center"/>
          </w:tcPr>
          <w:p w14:paraId="7A5D390D" w14:textId="77777777" w:rsidR="00307D51" w:rsidRPr="005058A9" w:rsidRDefault="00307D51" w:rsidP="000F328B">
            <w:pPr>
              <w:rPr>
                <w:rFonts w:ascii="宋体" w:eastAsia="宋体" w:hAnsi="宋体"/>
                <w:color w:val="000000" w:themeColor="text1"/>
                <w:sz w:val="18"/>
                <w:szCs w:val="18"/>
              </w:rPr>
            </w:pPr>
          </w:p>
        </w:tc>
        <w:tc>
          <w:tcPr>
            <w:tcW w:w="953" w:type="dxa"/>
            <w:tcBorders>
              <w:top w:val="nil"/>
              <w:left w:val="nil"/>
              <w:bottom w:val="single" w:sz="4" w:space="0" w:color="auto"/>
              <w:right w:val="single" w:sz="4" w:space="0" w:color="auto"/>
            </w:tcBorders>
            <w:shd w:val="clear" w:color="auto" w:fill="auto"/>
            <w:vAlign w:val="center"/>
          </w:tcPr>
          <w:p w14:paraId="6562A36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智慧金融</w:t>
            </w:r>
          </w:p>
        </w:tc>
        <w:tc>
          <w:tcPr>
            <w:tcW w:w="889" w:type="dxa"/>
            <w:tcBorders>
              <w:top w:val="nil"/>
              <w:left w:val="nil"/>
              <w:bottom w:val="single" w:sz="4" w:space="0" w:color="auto"/>
              <w:right w:val="single" w:sz="4" w:space="0" w:color="auto"/>
            </w:tcBorders>
            <w:shd w:val="clear" w:color="auto" w:fill="auto"/>
            <w:vAlign w:val="center"/>
          </w:tcPr>
          <w:p w14:paraId="1424889B"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M公司</w:t>
            </w:r>
          </w:p>
        </w:tc>
        <w:tc>
          <w:tcPr>
            <w:tcW w:w="836" w:type="dxa"/>
            <w:tcBorders>
              <w:top w:val="nil"/>
              <w:left w:val="nil"/>
              <w:bottom w:val="single" w:sz="4" w:space="0" w:color="auto"/>
              <w:right w:val="single" w:sz="4" w:space="0" w:color="auto"/>
            </w:tcBorders>
            <w:shd w:val="clear" w:color="auto" w:fill="auto"/>
            <w:vAlign w:val="center"/>
          </w:tcPr>
          <w:p w14:paraId="58996D63"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w:t>
            </w:r>
            <w:proofErr w:type="gramStart"/>
            <w:r w:rsidRPr="005058A9">
              <w:rPr>
                <w:rFonts w:ascii="宋体" w:eastAsia="宋体" w:hAnsi="宋体" w:hint="eastAsia"/>
                <w:color w:val="000000" w:themeColor="text1"/>
                <w:sz w:val="18"/>
                <w:szCs w:val="18"/>
              </w:rPr>
              <w:t>定位卡</w:t>
            </w:r>
            <w:proofErr w:type="gramEnd"/>
          </w:p>
        </w:tc>
        <w:tc>
          <w:tcPr>
            <w:tcW w:w="797" w:type="dxa"/>
            <w:tcBorders>
              <w:top w:val="nil"/>
              <w:left w:val="nil"/>
              <w:bottom w:val="single" w:sz="4" w:space="0" w:color="auto"/>
              <w:right w:val="single" w:sz="4" w:space="0" w:color="auto"/>
            </w:tcBorders>
            <w:shd w:val="clear" w:color="auto" w:fill="auto"/>
            <w:vAlign w:val="center"/>
          </w:tcPr>
          <w:p w14:paraId="110648F5"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39299840"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97" w:type="dxa"/>
            <w:tcBorders>
              <w:top w:val="nil"/>
              <w:left w:val="nil"/>
              <w:bottom w:val="single" w:sz="4" w:space="0" w:color="auto"/>
              <w:right w:val="single" w:sz="4" w:space="0" w:color="auto"/>
            </w:tcBorders>
            <w:shd w:val="clear" w:color="auto" w:fill="auto"/>
            <w:vAlign w:val="center"/>
          </w:tcPr>
          <w:p w14:paraId="0BC2A06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64" w:type="dxa"/>
            <w:tcBorders>
              <w:top w:val="nil"/>
              <w:left w:val="nil"/>
              <w:bottom w:val="single" w:sz="4" w:space="0" w:color="auto"/>
              <w:right w:val="single" w:sz="4" w:space="0" w:color="auto"/>
            </w:tcBorders>
            <w:shd w:val="clear" w:color="auto" w:fill="auto"/>
            <w:vAlign w:val="center"/>
          </w:tcPr>
          <w:p w14:paraId="44903807"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c>
          <w:tcPr>
            <w:tcW w:w="755" w:type="dxa"/>
            <w:tcBorders>
              <w:top w:val="nil"/>
              <w:left w:val="nil"/>
              <w:bottom w:val="single" w:sz="4" w:space="0" w:color="auto"/>
              <w:right w:val="single" w:sz="4" w:space="0" w:color="auto"/>
            </w:tcBorders>
            <w:shd w:val="clear" w:color="auto" w:fill="auto"/>
            <w:noWrap/>
            <w:vAlign w:val="center"/>
          </w:tcPr>
          <w:p w14:paraId="6BC24F9D"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93" w:type="dxa"/>
            <w:tcBorders>
              <w:top w:val="nil"/>
              <w:left w:val="nil"/>
              <w:bottom w:val="single" w:sz="4" w:space="0" w:color="auto"/>
              <w:right w:val="single" w:sz="4" w:space="0" w:color="auto"/>
            </w:tcBorders>
            <w:shd w:val="clear" w:color="auto" w:fill="auto"/>
            <w:vAlign w:val="center"/>
          </w:tcPr>
          <w:p w14:paraId="18752988" w14:textId="77777777" w:rsidR="00307D51" w:rsidRPr="005058A9" w:rsidRDefault="00307D51" w:rsidP="000F328B">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0.00%</w:t>
            </w:r>
          </w:p>
        </w:tc>
      </w:tr>
    </w:tbl>
    <w:p w14:paraId="423502A6" w14:textId="4D19BF5E" w:rsidR="00307D51" w:rsidRPr="00307D51" w:rsidRDefault="00A328DA" w:rsidP="00854036">
      <w:pPr>
        <w:spacing w:line="360" w:lineRule="auto"/>
        <w:ind w:firstLine="420"/>
        <w:rPr>
          <w:rFonts w:ascii="宋体" w:eastAsia="宋体" w:hAnsi="宋体"/>
          <w:b/>
          <w:color w:val="000000" w:themeColor="text1"/>
          <w:sz w:val="36"/>
          <w:szCs w:val="36"/>
          <w:highlight w:val="lightGray"/>
        </w:rPr>
      </w:pPr>
      <w:r>
        <w:rPr>
          <w:rFonts w:ascii="宋体" w:eastAsia="宋体" w:hAnsi="宋体" w:hint="eastAsia"/>
          <w:color w:val="000000" w:themeColor="text1"/>
        </w:rPr>
        <w:t>通过对上面数据的分析，</w:t>
      </w:r>
      <w:r w:rsidR="00307D51" w:rsidRPr="005058A9">
        <w:rPr>
          <w:rFonts w:ascii="宋体" w:eastAsia="宋体" w:hAnsi="宋体" w:hint="eastAsia"/>
          <w:color w:val="000000" w:themeColor="text1"/>
        </w:rPr>
        <w:t>可以发现</w:t>
      </w:r>
      <w:r w:rsidR="007E3640">
        <w:rPr>
          <w:rFonts w:ascii="宋体" w:eastAsia="宋体" w:hAnsi="宋体"/>
          <w:color w:val="000000" w:themeColor="text1"/>
        </w:rPr>
        <w:t>A</w:t>
      </w:r>
      <w:r w:rsidR="007E3640">
        <w:rPr>
          <w:rFonts w:ascii="宋体" w:eastAsia="宋体" w:hAnsi="宋体" w:hint="eastAsia"/>
          <w:color w:val="000000" w:themeColor="text1"/>
        </w:rPr>
        <w:t>公司</w:t>
      </w:r>
      <w:r w:rsidR="00307D51" w:rsidRPr="005058A9">
        <w:rPr>
          <w:rFonts w:ascii="宋体" w:eastAsia="宋体" w:hAnsi="宋体" w:hint="eastAsia"/>
          <w:color w:val="000000" w:themeColor="text1"/>
        </w:rPr>
        <w:t>面向传统家电市场，尤其是电视及冰箱市场的模组占A公司销售收入70%，且市场表现稳定。而智能灯、智能路由器以及智能插座产品整体销售收入占比较低，且呈现逐年萎缩。除</w:t>
      </w:r>
      <w:proofErr w:type="gramStart"/>
      <w:r w:rsidR="00307D51" w:rsidRPr="005058A9">
        <w:rPr>
          <w:rFonts w:ascii="宋体" w:eastAsia="宋体" w:hAnsi="宋体" w:hint="eastAsia"/>
          <w:color w:val="000000" w:themeColor="text1"/>
        </w:rPr>
        <w:t>开营收</w:t>
      </w:r>
      <w:proofErr w:type="gramEnd"/>
      <w:r w:rsidR="00307D51" w:rsidRPr="005058A9">
        <w:rPr>
          <w:rFonts w:ascii="宋体" w:eastAsia="宋体" w:hAnsi="宋体" w:hint="eastAsia"/>
          <w:color w:val="000000" w:themeColor="text1"/>
        </w:rPr>
        <w:t>占比超过七成的传统家电市场以外，A公司近年，尤其是从2018年开始发力运营商市场，主要的客户包括智能单车厂家、智能安防相关厂家、智慧零售相关</w:t>
      </w:r>
      <w:r>
        <w:rPr>
          <w:rFonts w:ascii="宋体" w:eastAsia="宋体" w:hAnsi="宋体" w:hint="eastAsia"/>
          <w:color w:val="000000" w:themeColor="text1"/>
        </w:rPr>
        <w:t>厂家、智慧校园、智慧物流、智慧校园、智慧航空以及金融等领域。</w:t>
      </w:r>
      <w:r w:rsidR="00307D51" w:rsidRPr="005058A9">
        <w:rPr>
          <w:rFonts w:ascii="宋体" w:eastAsia="宋体" w:hAnsi="宋体" w:hint="eastAsia"/>
          <w:color w:val="000000" w:themeColor="text1"/>
        </w:rPr>
        <w:t>根据A公司的营销数据发现，上述市场呈现出新兴市场的特性，增长较高，档期营</w:t>
      </w:r>
      <w:proofErr w:type="gramStart"/>
      <w:r w:rsidR="00307D51" w:rsidRPr="005058A9">
        <w:rPr>
          <w:rFonts w:ascii="宋体" w:eastAsia="宋体" w:hAnsi="宋体" w:hint="eastAsia"/>
          <w:color w:val="000000" w:themeColor="text1"/>
        </w:rPr>
        <w:t>收规模</w:t>
      </w:r>
      <w:proofErr w:type="gramEnd"/>
      <w:r w:rsidR="00307D51" w:rsidRPr="005058A9">
        <w:rPr>
          <w:rFonts w:ascii="宋体" w:eastAsia="宋体" w:hAnsi="宋体" w:hint="eastAsia"/>
          <w:color w:val="000000" w:themeColor="text1"/>
        </w:rPr>
        <w:t>占比较少。另外关于上述新兴市场的销售数据之于整体市场的占比，由于数据较难统计，因此无法估计当前收入占整体市场规模的多少，但是通过前面对物联网行业环境和趋势分析，上述几个方向都属于物联网应用的重点领域，作为物联网</w:t>
      </w:r>
      <w:proofErr w:type="gramStart"/>
      <w:r w:rsidR="00307D51" w:rsidRPr="005058A9">
        <w:rPr>
          <w:rFonts w:ascii="宋体" w:eastAsia="宋体" w:hAnsi="宋体" w:hint="eastAsia"/>
          <w:color w:val="000000" w:themeColor="text1"/>
        </w:rPr>
        <w:t>产业链最中间</w:t>
      </w:r>
      <w:proofErr w:type="gramEnd"/>
      <w:r w:rsidR="00307D51" w:rsidRPr="005058A9">
        <w:rPr>
          <w:rFonts w:ascii="宋体" w:eastAsia="宋体" w:hAnsi="宋体" w:hint="eastAsia"/>
          <w:color w:val="000000" w:themeColor="text1"/>
        </w:rPr>
        <w:t>的连接模块服务商，其市场空间未来是巨大的。</w:t>
      </w:r>
    </w:p>
    <w:p w14:paraId="7525F6D9" w14:textId="1903B452" w:rsidR="00DD57C5" w:rsidRPr="00720ECA" w:rsidRDefault="0001487D">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3.3.3</w:t>
      </w:r>
      <w:r w:rsidR="00076025" w:rsidRPr="00720ECA">
        <w:rPr>
          <w:rFonts w:ascii="宋体" w:eastAsia="宋体" w:hAnsi="宋体" w:hint="eastAsia"/>
          <w:b/>
          <w:color w:val="000000" w:themeColor="text1"/>
        </w:rPr>
        <w:t xml:space="preserve"> 现有产品组合分析</w:t>
      </w:r>
    </w:p>
    <w:p w14:paraId="4C7BEA60" w14:textId="47601B6D"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A公司的主营产品是物联网通信模组，</w:t>
      </w:r>
      <w:proofErr w:type="gramStart"/>
      <w:r w:rsidRPr="005058A9">
        <w:rPr>
          <w:rFonts w:ascii="宋体" w:eastAsia="宋体" w:hAnsi="宋体" w:hint="eastAsia"/>
          <w:color w:val="000000" w:themeColor="text1"/>
        </w:rPr>
        <w:t>该模组</w:t>
      </w:r>
      <w:proofErr w:type="gramEnd"/>
      <w:r w:rsidRPr="005058A9">
        <w:rPr>
          <w:rFonts w:ascii="宋体" w:eastAsia="宋体" w:hAnsi="宋体" w:hint="eastAsia"/>
          <w:color w:val="000000" w:themeColor="text1"/>
        </w:rPr>
        <w:t>主要面向物联网领域，进行数据通信的基础模组。可以提供性能稳定、覆盖广泛的通信。应用场景比较广泛，主要应用白电、黑电、安防、照明、智能城市、智能交通、智慧医疗、智能电网、智能环境、智慧旅游、车联网、智能控制、农业物联网、智能家居、智能小区、</w:t>
      </w:r>
      <w:r w:rsidRPr="005058A9">
        <w:rPr>
          <w:rFonts w:ascii="宋体" w:eastAsia="宋体" w:hAnsi="宋体" w:hint="eastAsia"/>
          <w:color w:val="000000" w:themeColor="text1"/>
        </w:rPr>
        <w:lastRenderedPageBreak/>
        <w:t>智能园区、智慧</w:t>
      </w:r>
      <w:r w:rsidR="00A328DA">
        <w:rPr>
          <w:rFonts w:ascii="宋体" w:eastAsia="宋体" w:hAnsi="宋体" w:hint="eastAsia"/>
          <w:color w:val="000000" w:themeColor="text1"/>
        </w:rPr>
        <w:t>校园、智慧医院、可穿戴设备、智能终端等领域。在论文研究过程中</w:t>
      </w:r>
      <w:r w:rsidRPr="005058A9">
        <w:rPr>
          <w:rFonts w:ascii="宋体" w:eastAsia="宋体" w:hAnsi="宋体" w:hint="eastAsia"/>
          <w:color w:val="000000" w:themeColor="text1"/>
        </w:rPr>
        <w:t>查阅了A公司近三年的产品销售数据情况，如下表</w:t>
      </w:r>
      <w:r w:rsidR="00886244">
        <w:rPr>
          <w:rFonts w:ascii="宋体" w:eastAsia="宋体" w:hAnsi="宋体" w:hint="eastAsia"/>
          <w:color w:val="000000" w:themeColor="text1"/>
        </w:rPr>
        <w:t>3-7</w:t>
      </w:r>
      <w:r w:rsidRPr="005058A9">
        <w:rPr>
          <w:rFonts w:ascii="宋体" w:eastAsia="宋体" w:hAnsi="宋体" w:hint="eastAsia"/>
          <w:color w:val="000000" w:themeColor="text1"/>
        </w:rPr>
        <w:t>：</w:t>
      </w:r>
    </w:p>
    <w:p w14:paraId="00C01D94" w14:textId="4F7622A4" w:rsidR="00A25A22" w:rsidRPr="00A25A22" w:rsidRDefault="00A25A22"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表3-7</w:t>
      </w:r>
      <w:del w:id="203" w:author="User" w:date="2019-09-22T15:42:00Z">
        <w:r w:rsidDel="00E33545">
          <w:rPr>
            <w:rFonts w:ascii="宋体" w:eastAsia="宋体" w:hAnsi="宋体" w:hint="eastAsia"/>
            <w:color w:val="000000" w:themeColor="text1"/>
          </w:rPr>
          <w:delText>:</w:delText>
        </w:r>
        <w:r w:rsidRPr="00A25A22" w:rsidDel="00E33545">
          <w:rPr>
            <w:rFonts w:ascii="宋体" w:eastAsia="宋体" w:hAnsi="宋体" w:hint="eastAsia"/>
            <w:color w:val="000000" w:themeColor="text1"/>
          </w:rPr>
          <w:delText xml:space="preserve"> </w:delText>
        </w:r>
      </w:del>
      <w:r w:rsidRPr="005058A9">
        <w:rPr>
          <w:rFonts w:ascii="宋体" w:eastAsia="宋体" w:hAnsi="宋体" w:hint="eastAsia"/>
          <w:color w:val="000000" w:themeColor="text1"/>
        </w:rPr>
        <w:t>A公司近三年的产品销售数据</w:t>
      </w:r>
    </w:p>
    <w:tbl>
      <w:tblPr>
        <w:tblW w:w="7992" w:type="dxa"/>
        <w:tblInd w:w="657" w:type="dxa"/>
        <w:tblLayout w:type="fixed"/>
        <w:tblLook w:val="04A0" w:firstRow="1" w:lastRow="0" w:firstColumn="1" w:lastColumn="0" w:noHBand="0" w:noVBand="1"/>
      </w:tblPr>
      <w:tblGrid>
        <w:gridCol w:w="892"/>
        <w:gridCol w:w="2026"/>
        <w:gridCol w:w="825"/>
        <w:gridCol w:w="918"/>
        <w:gridCol w:w="825"/>
        <w:gridCol w:w="825"/>
        <w:gridCol w:w="979"/>
        <w:gridCol w:w="702"/>
      </w:tblGrid>
      <w:tr w:rsidR="004E7BC5" w:rsidRPr="005058A9" w14:paraId="35D0D39B" w14:textId="77777777" w:rsidTr="004E7BC5">
        <w:trPr>
          <w:trHeight w:val="560"/>
        </w:trPr>
        <w:tc>
          <w:tcPr>
            <w:tcW w:w="8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8DB555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产品类别</w:t>
            </w:r>
          </w:p>
        </w:tc>
        <w:tc>
          <w:tcPr>
            <w:tcW w:w="202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165DD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825" w:type="dxa"/>
            <w:tcBorders>
              <w:top w:val="single" w:sz="4" w:space="0" w:color="auto"/>
              <w:left w:val="nil"/>
              <w:bottom w:val="single" w:sz="4" w:space="0" w:color="auto"/>
              <w:right w:val="single" w:sz="4" w:space="0" w:color="auto"/>
            </w:tcBorders>
            <w:shd w:val="clear" w:color="auto" w:fill="auto"/>
            <w:vAlign w:val="center"/>
          </w:tcPr>
          <w:p w14:paraId="5BDFD0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918" w:type="dxa"/>
            <w:tcBorders>
              <w:top w:val="single" w:sz="4" w:space="0" w:color="auto"/>
              <w:left w:val="nil"/>
              <w:bottom w:val="single" w:sz="4" w:space="0" w:color="auto"/>
              <w:right w:val="single" w:sz="4" w:space="0" w:color="auto"/>
            </w:tcBorders>
            <w:shd w:val="clear" w:color="auto" w:fill="auto"/>
            <w:vAlign w:val="center"/>
          </w:tcPr>
          <w:p w14:paraId="34500A6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7DAC348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825" w:type="dxa"/>
            <w:tcBorders>
              <w:top w:val="single" w:sz="4" w:space="0" w:color="auto"/>
              <w:left w:val="nil"/>
              <w:bottom w:val="single" w:sz="4" w:space="0" w:color="auto"/>
              <w:right w:val="single" w:sz="4" w:space="0" w:color="auto"/>
            </w:tcBorders>
            <w:shd w:val="clear" w:color="auto" w:fill="auto"/>
            <w:vAlign w:val="center"/>
          </w:tcPr>
          <w:p w14:paraId="5268562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c>
          <w:tcPr>
            <w:tcW w:w="979" w:type="dxa"/>
            <w:tcBorders>
              <w:top w:val="single" w:sz="4" w:space="0" w:color="auto"/>
              <w:left w:val="nil"/>
              <w:bottom w:val="single" w:sz="4" w:space="0" w:color="auto"/>
              <w:right w:val="single" w:sz="4" w:space="0" w:color="auto"/>
            </w:tcBorders>
            <w:shd w:val="clear" w:color="auto" w:fill="auto"/>
            <w:vAlign w:val="center"/>
          </w:tcPr>
          <w:p w14:paraId="07BE86C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销售收入占比</w:t>
            </w:r>
          </w:p>
        </w:tc>
        <w:tc>
          <w:tcPr>
            <w:tcW w:w="702" w:type="dxa"/>
            <w:tcBorders>
              <w:top w:val="single" w:sz="4" w:space="0" w:color="auto"/>
              <w:left w:val="nil"/>
              <w:bottom w:val="single" w:sz="4" w:space="0" w:color="auto"/>
              <w:right w:val="single" w:sz="4" w:space="0" w:color="auto"/>
            </w:tcBorders>
            <w:shd w:val="clear" w:color="auto" w:fill="auto"/>
            <w:vAlign w:val="center"/>
          </w:tcPr>
          <w:p w14:paraId="3344CA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利润率占比</w:t>
            </w:r>
          </w:p>
        </w:tc>
      </w:tr>
      <w:tr w:rsidR="004E7BC5" w:rsidRPr="005058A9" w14:paraId="624AB704" w14:textId="77777777" w:rsidTr="004E7BC5">
        <w:trPr>
          <w:trHeight w:val="280"/>
        </w:trPr>
        <w:tc>
          <w:tcPr>
            <w:tcW w:w="892" w:type="dxa"/>
            <w:vMerge/>
            <w:tcBorders>
              <w:top w:val="single" w:sz="4" w:space="0" w:color="auto"/>
              <w:left w:val="single" w:sz="4" w:space="0" w:color="auto"/>
              <w:bottom w:val="single" w:sz="4" w:space="0" w:color="auto"/>
              <w:right w:val="single" w:sz="4" w:space="0" w:color="auto"/>
            </w:tcBorders>
            <w:vAlign w:val="center"/>
          </w:tcPr>
          <w:p w14:paraId="2752B8C0" w14:textId="77777777" w:rsidR="004E7BC5" w:rsidRPr="005058A9" w:rsidRDefault="004E7BC5">
            <w:pPr>
              <w:rPr>
                <w:rFonts w:ascii="宋体" w:eastAsia="宋体" w:hAnsi="宋体"/>
                <w:color w:val="000000" w:themeColor="text1"/>
                <w:sz w:val="18"/>
                <w:szCs w:val="18"/>
              </w:rPr>
            </w:pPr>
          </w:p>
        </w:tc>
        <w:tc>
          <w:tcPr>
            <w:tcW w:w="2026" w:type="dxa"/>
            <w:vMerge/>
            <w:tcBorders>
              <w:top w:val="single" w:sz="4" w:space="0" w:color="auto"/>
              <w:left w:val="single" w:sz="4" w:space="0" w:color="auto"/>
              <w:bottom w:val="single" w:sz="4" w:space="0" w:color="auto"/>
              <w:right w:val="single" w:sz="4" w:space="0" w:color="auto"/>
            </w:tcBorders>
            <w:vAlign w:val="center"/>
          </w:tcPr>
          <w:p w14:paraId="2B86769E" w14:textId="77777777" w:rsidR="004E7BC5" w:rsidRPr="005058A9" w:rsidRDefault="004E7BC5">
            <w:pPr>
              <w:rPr>
                <w:rFonts w:ascii="宋体" w:eastAsia="宋体" w:hAnsi="宋体"/>
                <w:color w:val="000000" w:themeColor="text1"/>
                <w:sz w:val="18"/>
                <w:szCs w:val="18"/>
              </w:rPr>
            </w:pPr>
          </w:p>
        </w:tc>
        <w:tc>
          <w:tcPr>
            <w:tcW w:w="825" w:type="dxa"/>
            <w:tcBorders>
              <w:top w:val="nil"/>
              <w:left w:val="nil"/>
              <w:bottom w:val="single" w:sz="4" w:space="0" w:color="auto"/>
              <w:right w:val="single" w:sz="4" w:space="0" w:color="auto"/>
            </w:tcBorders>
            <w:shd w:val="clear" w:color="auto" w:fill="auto"/>
            <w:vAlign w:val="center"/>
          </w:tcPr>
          <w:p w14:paraId="60814F3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918" w:type="dxa"/>
            <w:tcBorders>
              <w:top w:val="nil"/>
              <w:left w:val="nil"/>
              <w:bottom w:val="single" w:sz="4" w:space="0" w:color="auto"/>
              <w:right w:val="single" w:sz="4" w:space="0" w:color="auto"/>
            </w:tcBorders>
            <w:shd w:val="clear" w:color="auto" w:fill="auto"/>
            <w:vAlign w:val="center"/>
          </w:tcPr>
          <w:p w14:paraId="5BC88CD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2016</w:t>
            </w:r>
          </w:p>
        </w:tc>
        <w:tc>
          <w:tcPr>
            <w:tcW w:w="825" w:type="dxa"/>
            <w:tcBorders>
              <w:top w:val="nil"/>
              <w:left w:val="nil"/>
              <w:bottom w:val="single" w:sz="4" w:space="0" w:color="auto"/>
              <w:right w:val="single" w:sz="4" w:space="0" w:color="auto"/>
            </w:tcBorders>
            <w:shd w:val="clear" w:color="auto" w:fill="auto"/>
            <w:vAlign w:val="center"/>
          </w:tcPr>
          <w:p w14:paraId="37D076E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825" w:type="dxa"/>
            <w:tcBorders>
              <w:top w:val="nil"/>
              <w:left w:val="nil"/>
              <w:bottom w:val="single" w:sz="4" w:space="0" w:color="auto"/>
              <w:right w:val="single" w:sz="4" w:space="0" w:color="auto"/>
            </w:tcBorders>
            <w:shd w:val="clear" w:color="auto" w:fill="auto"/>
            <w:vAlign w:val="center"/>
          </w:tcPr>
          <w:p w14:paraId="536EC22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2017</w:t>
            </w:r>
          </w:p>
        </w:tc>
        <w:tc>
          <w:tcPr>
            <w:tcW w:w="979" w:type="dxa"/>
            <w:tcBorders>
              <w:top w:val="nil"/>
              <w:left w:val="nil"/>
              <w:bottom w:val="single" w:sz="4" w:space="0" w:color="auto"/>
              <w:right w:val="single" w:sz="4" w:space="0" w:color="auto"/>
            </w:tcBorders>
            <w:shd w:val="clear" w:color="auto" w:fill="auto"/>
            <w:vAlign w:val="center"/>
          </w:tcPr>
          <w:p w14:paraId="5B1C2A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c>
          <w:tcPr>
            <w:tcW w:w="702" w:type="dxa"/>
            <w:tcBorders>
              <w:top w:val="nil"/>
              <w:left w:val="nil"/>
              <w:bottom w:val="single" w:sz="4" w:space="0" w:color="auto"/>
              <w:right w:val="single" w:sz="4" w:space="0" w:color="auto"/>
            </w:tcBorders>
            <w:shd w:val="clear" w:color="auto" w:fill="auto"/>
            <w:vAlign w:val="center"/>
          </w:tcPr>
          <w:p w14:paraId="6284A3F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2018</w:t>
            </w:r>
          </w:p>
        </w:tc>
      </w:tr>
      <w:tr w:rsidR="004E7BC5" w:rsidRPr="005058A9" w14:paraId="11526ECE" w14:textId="77777777" w:rsidTr="004E7BC5">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675BFF3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无线局域网模组</w:t>
            </w:r>
          </w:p>
        </w:tc>
        <w:tc>
          <w:tcPr>
            <w:tcW w:w="2026" w:type="dxa"/>
            <w:tcBorders>
              <w:top w:val="nil"/>
              <w:left w:val="nil"/>
              <w:bottom w:val="single" w:sz="4" w:space="0" w:color="auto"/>
              <w:right w:val="single" w:sz="4" w:space="0" w:color="auto"/>
            </w:tcBorders>
            <w:shd w:val="clear" w:color="auto" w:fill="auto"/>
            <w:vAlign w:val="center"/>
          </w:tcPr>
          <w:p w14:paraId="4F5B27B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825" w:type="dxa"/>
            <w:tcBorders>
              <w:top w:val="nil"/>
              <w:left w:val="nil"/>
              <w:bottom w:val="single" w:sz="4" w:space="0" w:color="auto"/>
              <w:right w:val="single" w:sz="4" w:space="0" w:color="auto"/>
            </w:tcBorders>
            <w:shd w:val="clear" w:color="auto" w:fill="auto"/>
            <w:vAlign w:val="center"/>
          </w:tcPr>
          <w:p w14:paraId="770E80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c>
          <w:tcPr>
            <w:tcW w:w="918" w:type="dxa"/>
            <w:tcBorders>
              <w:top w:val="nil"/>
              <w:left w:val="nil"/>
              <w:bottom w:val="single" w:sz="4" w:space="0" w:color="auto"/>
              <w:right w:val="single" w:sz="4" w:space="0" w:color="auto"/>
            </w:tcBorders>
            <w:shd w:val="clear" w:color="auto" w:fill="auto"/>
            <w:vAlign w:val="center"/>
          </w:tcPr>
          <w:p w14:paraId="025348E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5020287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825" w:type="dxa"/>
            <w:tcBorders>
              <w:top w:val="nil"/>
              <w:left w:val="nil"/>
              <w:bottom w:val="single" w:sz="4" w:space="0" w:color="auto"/>
              <w:right w:val="single" w:sz="4" w:space="0" w:color="auto"/>
            </w:tcBorders>
            <w:shd w:val="clear" w:color="auto" w:fill="auto"/>
            <w:vAlign w:val="center"/>
          </w:tcPr>
          <w:p w14:paraId="7CBD750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79" w:type="dxa"/>
            <w:tcBorders>
              <w:top w:val="nil"/>
              <w:left w:val="nil"/>
              <w:bottom w:val="single" w:sz="4" w:space="0" w:color="auto"/>
              <w:right w:val="single" w:sz="4" w:space="0" w:color="auto"/>
            </w:tcBorders>
            <w:shd w:val="clear" w:color="auto" w:fill="auto"/>
            <w:vAlign w:val="center"/>
          </w:tcPr>
          <w:p w14:paraId="0B3FCB4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702" w:type="dxa"/>
            <w:tcBorders>
              <w:top w:val="nil"/>
              <w:left w:val="nil"/>
              <w:bottom w:val="single" w:sz="4" w:space="0" w:color="auto"/>
              <w:right w:val="single" w:sz="4" w:space="0" w:color="auto"/>
            </w:tcBorders>
            <w:shd w:val="clear" w:color="auto" w:fill="auto"/>
            <w:vAlign w:val="center"/>
          </w:tcPr>
          <w:p w14:paraId="29659F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45%</w:t>
            </w:r>
          </w:p>
        </w:tc>
      </w:tr>
      <w:tr w:rsidR="004E7BC5" w:rsidRPr="005058A9" w14:paraId="3F1D9416"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22719294"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A11050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825" w:type="dxa"/>
            <w:tcBorders>
              <w:top w:val="nil"/>
              <w:left w:val="nil"/>
              <w:bottom w:val="single" w:sz="4" w:space="0" w:color="auto"/>
              <w:right w:val="single" w:sz="4" w:space="0" w:color="auto"/>
            </w:tcBorders>
            <w:shd w:val="clear" w:color="auto" w:fill="auto"/>
            <w:vAlign w:val="center"/>
          </w:tcPr>
          <w:p w14:paraId="79FA4E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50%</w:t>
            </w:r>
          </w:p>
        </w:tc>
        <w:tc>
          <w:tcPr>
            <w:tcW w:w="918" w:type="dxa"/>
            <w:tcBorders>
              <w:top w:val="nil"/>
              <w:left w:val="nil"/>
              <w:bottom w:val="single" w:sz="4" w:space="0" w:color="auto"/>
              <w:right w:val="single" w:sz="4" w:space="0" w:color="auto"/>
            </w:tcBorders>
            <w:shd w:val="clear" w:color="auto" w:fill="auto"/>
            <w:vAlign w:val="center"/>
          </w:tcPr>
          <w:p w14:paraId="12AA51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2AF5C9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40%</w:t>
            </w:r>
          </w:p>
        </w:tc>
        <w:tc>
          <w:tcPr>
            <w:tcW w:w="825" w:type="dxa"/>
            <w:tcBorders>
              <w:top w:val="nil"/>
              <w:left w:val="nil"/>
              <w:bottom w:val="single" w:sz="4" w:space="0" w:color="auto"/>
              <w:right w:val="single" w:sz="4" w:space="0" w:color="auto"/>
            </w:tcBorders>
            <w:shd w:val="clear" w:color="auto" w:fill="auto"/>
            <w:vAlign w:val="center"/>
          </w:tcPr>
          <w:p w14:paraId="323B68E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979" w:type="dxa"/>
            <w:tcBorders>
              <w:top w:val="nil"/>
              <w:left w:val="nil"/>
              <w:bottom w:val="single" w:sz="4" w:space="0" w:color="auto"/>
              <w:right w:val="single" w:sz="4" w:space="0" w:color="auto"/>
            </w:tcBorders>
            <w:shd w:val="clear" w:color="auto" w:fill="auto"/>
            <w:vAlign w:val="center"/>
          </w:tcPr>
          <w:p w14:paraId="2C34378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c>
          <w:tcPr>
            <w:tcW w:w="702" w:type="dxa"/>
            <w:tcBorders>
              <w:top w:val="nil"/>
              <w:left w:val="nil"/>
              <w:bottom w:val="single" w:sz="4" w:space="0" w:color="auto"/>
              <w:right w:val="single" w:sz="4" w:space="0" w:color="auto"/>
            </w:tcBorders>
            <w:shd w:val="clear" w:color="auto" w:fill="auto"/>
            <w:vAlign w:val="center"/>
          </w:tcPr>
          <w:p w14:paraId="6A42955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4E7BC5" w:rsidRPr="005058A9" w14:paraId="09B6CE5C"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6CC6DF7D"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478B3E6" w14:textId="77777777" w:rsidR="004E7BC5" w:rsidRPr="005058A9" w:rsidRDefault="004E7BC5">
            <w:pPr>
              <w:jc w:val="center"/>
              <w:rPr>
                <w:rFonts w:ascii="宋体" w:eastAsia="宋体" w:hAnsi="宋体"/>
                <w:color w:val="000000" w:themeColor="text1"/>
                <w:sz w:val="18"/>
                <w:szCs w:val="18"/>
              </w:rPr>
            </w:pPr>
            <w:proofErr w:type="gramStart"/>
            <w:r w:rsidRPr="005058A9">
              <w:rPr>
                <w:rFonts w:ascii="宋体" w:eastAsia="宋体" w:hAnsi="宋体" w:hint="eastAsia"/>
                <w:color w:val="000000" w:themeColor="text1"/>
                <w:sz w:val="18"/>
                <w:szCs w:val="18"/>
              </w:rPr>
              <w:t>蓝牙模</w:t>
            </w:r>
            <w:proofErr w:type="gramEnd"/>
            <w:r w:rsidRPr="005058A9">
              <w:rPr>
                <w:rFonts w:ascii="宋体" w:eastAsia="宋体" w:hAnsi="宋体" w:hint="eastAsia"/>
                <w:color w:val="000000" w:themeColor="text1"/>
                <w:sz w:val="18"/>
                <w:szCs w:val="18"/>
              </w:rPr>
              <w:t>组</w:t>
            </w:r>
          </w:p>
        </w:tc>
        <w:tc>
          <w:tcPr>
            <w:tcW w:w="825" w:type="dxa"/>
            <w:tcBorders>
              <w:top w:val="nil"/>
              <w:left w:val="nil"/>
              <w:bottom w:val="single" w:sz="4" w:space="0" w:color="auto"/>
              <w:right w:val="single" w:sz="4" w:space="0" w:color="auto"/>
            </w:tcBorders>
            <w:shd w:val="clear" w:color="auto" w:fill="auto"/>
            <w:vAlign w:val="center"/>
          </w:tcPr>
          <w:p w14:paraId="459A51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4C29F8C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139CF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21E0CA1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w:t>
            </w:r>
          </w:p>
        </w:tc>
        <w:tc>
          <w:tcPr>
            <w:tcW w:w="979" w:type="dxa"/>
            <w:tcBorders>
              <w:top w:val="nil"/>
              <w:left w:val="nil"/>
              <w:bottom w:val="single" w:sz="4" w:space="0" w:color="auto"/>
              <w:right w:val="single" w:sz="4" w:space="0" w:color="auto"/>
            </w:tcBorders>
            <w:shd w:val="clear" w:color="auto" w:fill="auto"/>
            <w:vAlign w:val="center"/>
          </w:tcPr>
          <w:p w14:paraId="47B658B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3976EA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4E7BC5" w:rsidRPr="005058A9" w14:paraId="33C9878E" w14:textId="77777777" w:rsidTr="004E7BC5">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4517498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无线广域网模组</w:t>
            </w:r>
          </w:p>
        </w:tc>
        <w:tc>
          <w:tcPr>
            <w:tcW w:w="2026" w:type="dxa"/>
            <w:tcBorders>
              <w:top w:val="nil"/>
              <w:left w:val="nil"/>
              <w:bottom w:val="single" w:sz="4" w:space="0" w:color="auto"/>
              <w:right w:val="single" w:sz="4" w:space="0" w:color="auto"/>
            </w:tcBorders>
            <w:shd w:val="clear" w:color="auto" w:fill="auto"/>
            <w:vAlign w:val="center"/>
          </w:tcPr>
          <w:p w14:paraId="296CC365"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825" w:type="dxa"/>
            <w:tcBorders>
              <w:top w:val="nil"/>
              <w:left w:val="nil"/>
              <w:bottom w:val="single" w:sz="4" w:space="0" w:color="auto"/>
              <w:right w:val="single" w:sz="4" w:space="0" w:color="auto"/>
            </w:tcBorders>
            <w:shd w:val="clear" w:color="auto" w:fill="auto"/>
            <w:vAlign w:val="center"/>
          </w:tcPr>
          <w:p w14:paraId="4C90BD2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918" w:type="dxa"/>
            <w:tcBorders>
              <w:top w:val="nil"/>
              <w:left w:val="nil"/>
              <w:bottom w:val="single" w:sz="4" w:space="0" w:color="auto"/>
              <w:right w:val="single" w:sz="4" w:space="0" w:color="auto"/>
            </w:tcBorders>
            <w:shd w:val="clear" w:color="auto" w:fill="auto"/>
            <w:vAlign w:val="center"/>
          </w:tcPr>
          <w:p w14:paraId="67B460B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DF05D5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939F0A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c>
          <w:tcPr>
            <w:tcW w:w="979" w:type="dxa"/>
            <w:tcBorders>
              <w:top w:val="nil"/>
              <w:left w:val="nil"/>
              <w:bottom w:val="single" w:sz="4" w:space="0" w:color="auto"/>
              <w:right w:val="single" w:sz="4" w:space="0" w:color="auto"/>
            </w:tcBorders>
            <w:shd w:val="clear" w:color="auto" w:fill="auto"/>
            <w:vAlign w:val="center"/>
          </w:tcPr>
          <w:p w14:paraId="1ED12D6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59C784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22E41955"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55622767"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318E8BE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825" w:type="dxa"/>
            <w:tcBorders>
              <w:top w:val="nil"/>
              <w:left w:val="nil"/>
              <w:bottom w:val="single" w:sz="4" w:space="0" w:color="auto"/>
              <w:right w:val="single" w:sz="4" w:space="0" w:color="auto"/>
            </w:tcBorders>
            <w:shd w:val="clear" w:color="auto" w:fill="auto"/>
            <w:vAlign w:val="center"/>
          </w:tcPr>
          <w:p w14:paraId="449B30C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0AB442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56210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6E319F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7%</w:t>
            </w:r>
          </w:p>
        </w:tc>
        <w:tc>
          <w:tcPr>
            <w:tcW w:w="979" w:type="dxa"/>
            <w:tcBorders>
              <w:top w:val="nil"/>
              <w:left w:val="nil"/>
              <w:bottom w:val="single" w:sz="4" w:space="0" w:color="auto"/>
              <w:right w:val="single" w:sz="4" w:space="0" w:color="auto"/>
            </w:tcBorders>
            <w:shd w:val="clear" w:color="auto" w:fill="auto"/>
            <w:vAlign w:val="center"/>
          </w:tcPr>
          <w:p w14:paraId="00B4A48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702" w:type="dxa"/>
            <w:tcBorders>
              <w:top w:val="nil"/>
              <w:left w:val="nil"/>
              <w:bottom w:val="single" w:sz="4" w:space="0" w:color="auto"/>
              <w:right w:val="single" w:sz="4" w:space="0" w:color="auto"/>
            </w:tcBorders>
            <w:shd w:val="clear" w:color="auto" w:fill="auto"/>
            <w:vAlign w:val="center"/>
          </w:tcPr>
          <w:p w14:paraId="2D1933A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72B03E63" w14:textId="77777777" w:rsidTr="004E7BC5">
        <w:trPr>
          <w:trHeight w:val="600"/>
        </w:trPr>
        <w:tc>
          <w:tcPr>
            <w:tcW w:w="892" w:type="dxa"/>
            <w:vMerge/>
            <w:tcBorders>
              <w:top w:val="nil"/>
              <w:left w:val="single" w:sz="4" w:space="0" w:color="auto"/>
              <w:bottom w:val="single" w:sz="4" w:space="0" w:color="auto"/>
              <w:right w:val="single" w:sz="4" w:space="0" w:color="auto"/>
            </w:tcBorders>
            <w:vAlign w:val="center"/>
          </w:tcPr>
          <w:p w14:paraId="23AC8BBA"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D791A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825" w:type="dxa"/>
            <w:tcBorders>
              <w:top w:val="nil"/>
              <w:left w:val="nil"/>
              <w:bottom w:val="single" w:sz="4" w:space="0" w:color="auto"/>
              <w:right w:val="single" w:sz="4" w:space="0" w:color="auto"/>
            </w:tcBorders>
            <w:shd w:val="clear" w:color="auto" w:fill="auto"/>
            <w:vAlign w:val="center"/>
          </w:tcPr>
          <w:p w14:paraId="1A0399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17128F9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1C4D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5ED0754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7E30CB4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c>
          <w:tcPr>
            <w:tcW w:w="702" w:type="dxa"/>
            <w:tcBorders>
              <w:top w:val="nil"/>
              <w:left w:val="nil"/>
              <w:bottom w:val="single" w:sz="4" w:space="0" w:color="auto"/>
              <w:right w:val="single" w:sz="4" w:space="0" w:color="auto"/>
            </w:tcBorders>
            <w:shd w:val="clear" w:color="auto" w:fill="auto"/>
            <w:vAlign w:val="center"/>
          </w:tcPr>
          <w:p w14:paraId="30F29D5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1B7E663A" w14:textId="77777777" w:rsidTr="004E7BC5">
        <w:trPr>
          <w:trHeight w:val="500"/>
        </w:trPr>
        <w:tc>
          <w:tcPr>
            <w:tcW w:w="892" w:type="dxa"/>
            <w:vMerge/>
            <w:tcBorders>
              <w:top w:val="nil"/>
              <w:left w:val="single" w:sz="4" w:space="0" w:color="auto"/>
              <w:bottom w:val="single" w:sz="4" w:space="0" w:color="auto"/>
              <w:right w:val="single" w:sz="4" w:space="0" w:color="auto"/>
            </w:tcBorders>
            <w:vAlign w:val="center"/>
          </w:tcPr>
          <w:p w14:paraId="6E565592"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011DBAC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825" w:type="dxa"/>
            <w:tcBorders>
              <w:top w:val="nil"/>
              <w:left w:val="nil"/>
              <w:bottom w:val="single" w:sz="4" w:space="0" w:color="auto"/>
              <w:right w:val="single" w:sz="4" w:space="0" w:color="auto"/>
            </w:tcBorders>
            <w:shd w:val="clear" w:color="auto" w:fill="auto"/>
            <w:vAlign w:val="center"/>
          </w:tcPr>
          <w:p w14:paraId="6C92233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3D5D58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11397F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7B9B0B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9BCB84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7F6D2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6D80BA8B" w14:textId="77777777" w:rsidTr="004E7BC5">
        <w:trPr>
          <w:trHeight w:val="300"/>
        </w:trPr>
        <w:tc>
          <w:tcPr>
            <w:tcW w:w="892" w:type="dxa"/>
            <w:vMerge w:val="restart"/>
            <w:tcBorders>
              <w:top w:val="nil"/>
              <w:left w:val="single" w:sz="4" w:space="0" w:color="auto"/>
              <w:bottom w:val="single" w:sz="4" w:space="0" w:color="auto"/>
              <w:right w:val="single" w:sz="4" w:space="0" w:color="auto"/>
            </w:tcBorders>
            <w:shd w:val="clear" w:color="auto" w:fill="auto"/>
            <w:vAlign w:val="center"/>
          </w:tcPr>
          <w:p w14:paraId="5B247AD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无线感知应用终端</w:t>
            </w:r>
          </w:p>
        </w:tc>
        <w:tc>
          <w:tcPr>
            <w:tcW w:w="2026" w:type="dxa"/>
            <w:tcBorders>
              <w:top w:val="nil"/>
              <w:left w:val="nil"/>
              <w:bottom w:val="single" w:sz="4" w:space="0" w:color="auto"/>
              <w:right w:val="single" w:sz="4" w:space="0" w:color="auto"/>
            </w:tcBorders>
            <w:shd w:val="clear" w:color="auto" w:fill="auto"/>
            <w:vAlign w:val="center"/>
          </w:tcPr>
          <w:p w14:paraId="218A482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825" w:type="dxa"/>
            <w:tcBorders>
              <w:top w:val="nil"/>
              <w:left w:val="nil"/>
              <w:bottom w:val="single" w:sz="4" w:space="0" w:color="auto"/>
              <w:right w:val="single" w:sz="4" w:space="0" w:color="auto"/>
            </w:tcBorders>
            <w:shd w:val="clear" w:color="auto" w:fill="auto"/>
            <w:vAlign w:val="center"/>
          </w:tcPr>
          <w:p w14:paraId="50FFC2A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EDB9ED7"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4A6988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4DB7D3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03508C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2D9F952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3C0A319F"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7E8147C0"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0AA884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825" w:type="dxa"/>
            <w:tcBorders>
              <w:top w:val="nil"/>
              <w:left w:val="nil"/>
              <w:bottom w:val="single" w:sz="4" w:space="0" w:color="auto"/>
              <w:right w:val="single" w:sz="4" w:space="0" w:color="auto"/>
            </w:tcBorders>
            <w:shd w:val="clear" w:color="auto" w:fill="auto"/>
            <w:vAlign w:val="center"/>
          </w:tcPr>
          <w:p w14:paraId="693A416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918" w:type="dxa"/>
            <w:tcBorders>
              <w:top w:val="nil"/>
              <w:left w:val="nil"/>
              <w:bottom w:val="single" w:sz="4" w:space="0" w:color="auto"/>
              <w:right w:val="single" w:sz="4" w:space="0" w:color="auto"/>
            </w:tcBorders>
            <w:shd w:val="clear" w:color="auto" w:fill="auto"/>
            <w:vAlign w:val="center"/>
          </w:tcPr>
          <w:p w14:paraId="7AEB650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c>
          <w:tcPr>
            <w:tcW w:w="825" w:type="dxa"/>
            <w:tcBorders>
              <w:top w:val="nil"/>
              <w:left w:val="nil"/>
              <w:bottom w:val="single" w:sz="4" w:space="0" w:color="auto"/>
              <w:right w:val="single" w:sz="4" w:space="0" w:color="auto"/>
            </w:tcBorders>
            <w:shd w:val="clear" w:color="auto" w:fill="auto"/>
            <w:vAlign w:val="center"/>
          </w:tcPr>
          <w:p w14:paraId="338EC2B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825" w:type="dxa"/>
            <w:tcBorders>
              <w:top w:val="nil"/>
              <w:left w:val="nil"/>
              <w:bottom w:val="single" w:sz="4" w:space="0" w:color="auto"/>
              <w:right w:val="single" w:sz="4" w:space="0" w:color="auto"/>
            </w:tcBorders>
            <w:shd w:val="clear" w:color="auto" w:fill="auto"/>
            <w:vAlign w:val="center"/>
          </w:tcPr>
          <w:p w14:paraId="06D18B6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979" w:type="dxa"/>
            <w:tcBorders>
              <w:top w:val="nil"/>
              <w:left w:val="nil"/>
              <w:bottom w:val="single" w:sz="4" w:space="0" w:color="auto"/>
              <w:right w:val="single" w:sz="4" w:space="0" w:color="auto"/>
            </w:tcBorders>
            <w:shd w:val="clear" w:color="auto" w:fill="auto"/>
            <w:vAlign w:val="center"/>
          </w:tcPr>
          <w:p w14:paraId="2FDCBCF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4B0AF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07C39C21"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6E1E7D5F"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2BC92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825" w:type="dxa"/>
            <w:tcBorders>
              <w:top w:val="nil"/>
              <w:left w:val="nil"/>
              <w:bottom w:val="single" w:sz="4" w:space="0" w:color="auto"/>
              <w:right w:val="single" w:sz="4" w:space="0" w:color="auto"/>
            </w:tcBorders>
            <w:shd w:val="clear" w:color="auto" w:fill="auto"/>
            <w:vAlign w:val="center"/>
          </w:tcPr>
          <w:p w14:paraId="3759CFD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0B8667F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E4FE6F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A5C895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6B0CBE5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c>
          <w:tcPr>
            <w:tcW w:w="702" w:type="dxa"/>
            <w:tcBorders>
              <w:top w:val="nil"/>
              <w:left w:val="nil"/>
              <w:bottom w:val="single" w:sz="4" w:space="0" w:color="auto"/>
              <w:right w:val="single" w:sz="4" w:space="0" w:color="auto"/>
            </w:tcBorders>
            <w:shd w:val="clear" w:color="auto" w:fill="auto"/>
            <w:vAlign w:val="center"/>
          </w:tcPr>
          <w:p w14:paraId="62F00319"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8%</w:t>
            </w:r>
          </w:p>
        </w:tc>
      </w:tr>
      <w:tr w:rsidR="004E7BC5" w:rsidRPr="005058A9" w14:paraId="45DFCA87"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764958CE"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76E0C73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w:t>
            </w:r>
            <w:proofErr w:type="gramStart"/>
            <w:r w:rsidRPr="005058A9">
              <w:rPr>
                <w:rFonts w:ascii="宋体" w:eastAsia="宋体" w:hAnsi="宋体" w:hint="eastAsia"/>
                <w:color w:val="000000" w:themeColor="text1"/>
                <w:sz w:val="18"/>
                <w:szCs w:val="18"/>
              </w:rPr>
              <w:t>老年卡</w:t>
            </w:r>
            <w:proofErr w:type="gramEnd"/>
          </w:p>
        </w:tc>
        <w:tc>
          <w:tcPr>
            <w:tcW w:w="825" w:type="dxa"/>
            <w:tcBorders>
              <w:top w:val="nil"/>
              <w:left w:val="nil"/>
              <w:bottom w:val="single" w:sz="4" w:space="0" w:color="auto"/>
              <w:right w:val="single" w:sz="4" w:space="0" w:color="auto"/>
            </w:tcBorders>
            <w:shd w:val="clear" w:color="auto" w:fill="auto"/>
            <w:vAlign w:val="center"/>
          </w:tcPr>
          <w:p w14:paraId="2847E79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698C7ED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4DEC03E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725DCAE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133D8C3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3B389F00"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564D45E6"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3569692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F4857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825" w:type="dxa"/>
            <w:tcBorders>
              <w:top w:val="nil"/>
              <w:left w:val="nil"/>
              <w:bottom w:val="single" w:sz="4" w:space="0" w:color="auto"/>
              <w:right w:val="single" w:sz="4" w:space="0" w:color="auto"/>
            </w:tcBorders>
            <w:shd w:val="clear" w:color="auto" w:fill="auto"/>
            <w:vAlign w:val="center"/>
          </w:tcPr>
          <w:p w14:paraId="6AB00C53"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ED5C8E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6A8956AD"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1CF285B"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734BE80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42120F04"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r w:rsidR="004E7BC5" w:rsidRPr="005058A9" w14:paraId="71FEBEB1"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6D7F5D4C"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4A2B172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roofErr w:type="gramStart"/>
            <w:r w:rsidRPr="005058A9">
              <w:rPr>
                <w:rFonts w:ascii="宋体" w:eastAsia="宋体" w:hAnsi="宋体" w:hint="eastAsia"/>
                <w:color w:val="000000" w:themeColor="text1"/>
                <w:sz w:val="18"/>
                <w:szCs w:val="18"/>
              </w:rPr>
              <w:t>定位卡</w:t>
            </w:r>
            <w:proofErr w:type="gramEnd"/>
          </w:p>
        </w:tc>
        <w:tc>
          <w:tcPr>
            <w:tcW w:w="825" w:type="dxa"/>
            <w:tcBorders>
              <w:top w:val="nil"/>
              <w:left w:val="nil"/>
              <w:bottom w:val="single" w:sz="4" w:space="0" w:color="auto"/>
              <w:right w:val="single" w:sz="4" w:space="0" w:color="auto"/>
            </w:tcBorders>
            <w:shd w:val="clear" w:color="auto" w:fill="auto"/>
            <w:vAlign w:val="center"/>
          </w:tcPr>
          <w:p w14:paraId="72243EC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7388818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56DDE4FE"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19A6D31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2FFD0B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c>
          <w:tcPr>
            <w:tcW w:w="702" w:type="dxa"/>
            <w:tcBorders>
              <w:top w:val="nil"/>
              <w:left w:val="nil"/>
              <w:bottom w:val="single" w:sz="4" w:space="0" w:color="auto"/>
              <w:right w:val="single" w:sz="4" w:space="0" w:color="auto"/>
            </w:tcBorders>
            <w:shd w:val="clear" w:color="auto" w:fill="auto"/>
            <w:vAlign w:val="center"/>
          </w:tcPr>
          <w:p w14:paraId="19C20C08"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r w:rsidR="004E7BC5" w:rsidRPr="005058A9" w14:paraId="6C93D039" w14:textId="77777777" w:rsidTr="004E7BC5">
        <w:trPr>
          <w:trHeight w:val="300"/>
        </w:trPr>
        <w:tc>
          <w:tcPr>
            <w:tcW w:w="892" w:type="dxa"/>
            <w:vMerge/>
            <w:tcBorders>
              <w:top w:val="nil"/>
              <w:left w:val="single" w:sz="4" w:space="0" w:color="auto"/>
              <w:bottom w:val="single" w:sz="4" w:space="0" w:color="auto"/>
              <w:right w:val="single" w:sz="4" w:space="0" w:color="auto"/>
            </w:tcBorders>
            <w:vAlign w:val="center"/>
          </w:tcPr>
          <w:p w14:paraId="54E66FA8" w14:textId="77777777" w:rsidR="004E7BC5" w:rsidRPr="005058A9" w:rsidRDefault="004E7BC5">
            <w:pPr>
              <w:rPr>
                <w:rFonts w:ascii="宋体" w:eastAsia="宋体" w:hAnsi="宋体"/>
                <w:color w:val="000000" w:themeColor="text1"/>
                <w:sz w:val="18"/>
                <w:szCs w:val="18"/>
              </w:rPr>
            </w:pPr>
          </w:p>
        </w:tc>
        <w:tc>
          <w:tcPr>
            <w:tcW w:w="2026" w:type="dxa"/>
            <w:tcBorders>
              <w:top w:val="nil"/>
              <w:left w:val="nil"/>
              <w:bottom w:val="single" w:sz="4" w:space="0" w:color="auto"/>
              <w:right w:val="single" w:sz="4" w:space="0" w:color="auto"/>
            </w:tcBorders>
            <w:shd w:val="clear" w:color="auto" w:fill="auto"/>
            <w:vAlign w:val="center"/>
          </w:tcPr>
          <w:p w14:paraId="2756547A"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w:t>
            </w:r>
            <w:proofErr w:type="gramStart"/>
            <w:r w:rsidRPr="005058A9">
              <w:rPr>
                <w:rFonts w:ascii="宋体" w:eastAsia="宋体" w:hAnsi="宋体" w:hint="eastAsia"/>
                <w:color w:val="000000" w:themeColor="text1"/>
                <w:sz w:val="18"/>
                <w:szCs w:val="18"/>
              </w:rPr>
              <w:t>定位卡</w:t>
            </w:r>
            <w:proofErr w:type="gramEnd"/>
          </w:p>
        </w:tc>
        <w:tc>
          <w:tcPr>
            <w:tcW w:w="825" w:type="dxa"/>
            <w:tcBorders>
              <w:top w:val="nil"/>
              <w:left w:val="nil"/>
              <w:bottom w:val="single" w:sz="4" w:space="0" w:color="auto"/>
              <w:right w:val="single" w:sz="4" w:space="0" w:color="auto"/>
            </w:tcBorders>
            <w:shd w:val="clear" w:color="auto" w:fill="auto"/>
            <w:vAlign w:val="center"/>
          </w:tcPr>
          <w:p w14:paraId="35F39AFF"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18" w:type="dxa"/>
            <w:tcBorders>
              <w:top w:val="nil"/>
              <w:left w:val="nil"/>
              <w:bottom w:val="single" w:sz="4" w:space="0" w:color="auto"/>
              <w:right w:val="single" w:sz="4" w:space="0" w:color="auto"/>
            </w:tcBorders>
            <w:shd w:val="clear" w:color="auto" w:fill="auto"/>
            <w:vAlign w:val="center"/>
          </w:tcPr>
          <w:p w14:paraId="5D8DF7D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2A69A65C"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825" w:type="dxa"/>
            <w:tcBorders>
              <w:top w:val="nil"/>
              <w:left w:val="nil"/>
              <w:bottom w:val="single" w:sz="4" w:space="0" w:color="auto"/>
              <w:right w:val="single" w:sz="4" w:space="0" w:color="auto"/>
            </w:tcBorders>
            <w:shd w:val="clear" w:color="auto" w:fill="auto"/>
            <w:vAlign w:val="center"/>
          </w:tcPr>
          <w:p w14:paraId="321FD431"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979" w:type="dxa"/>
            <w:tcBorders>
              <w:top w:val="nil"/>
              <w:left w:val="nil"/>
              <w:bottom w:val="single" w:sz="4" w:space="0" w:color="auto"/>
              <w:right w:val="single" w:sz="4" w:space="0" w:color="auto"/>
            </w:tcBorders>
            <w:shd w:val="clear" w:color="auto" w:fill="auto"/>
            <w:vAlign w:val="center"/>
          </w:tcPr>
          <w:p w14:paraId="0A1C1B32"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c>
          <w:tcPr>
            <w:tcW w:w="702" w:type="dxa"/>
            <w:tcBorders>
              <w:top w:val="nil"/>
              <w:left w:val="nil"/>
              <w:bottom w:val="single" w:sz="4" w:space="0" w:color="auto"/>
              <w:right w:val="single" w:sz="4" w:space="0" w:color="auto"/>
            </w:tcBorders>
            <w:shd w:val="clear" w:color="auto" w:fill="auto"/>
            <w:vAlign w:val="center"/>
          </w:tcPr>
          <w:p w14:paraId="734BF3E6" w14:textId="77777777" w:rsidR="004E7BC5" w:rsidRPr="005058A9" w:rsidRDefault="004E7BC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0%</w:t>
            </w:r>
          </w:p>
        </w:tc>
      </w:tr>
    </w:tbl>
    <w:p w14:paraId="3553CC03" w14:textId="6E60717C" w:rsidR="00DD57C5" w:rsidRPr="005058A9" w:rsidRDefault="00A25A22" w:rsidP="00854036">
      <w:pPr>
        <w:spacing w:line="360" w:lineRule="auto"/>
        <w:rPr>
          <w:rFonts w:ascii="宋体" w:eastAsia="宋体" w:hAnsi="宋体"/>
          <w:color w:val="000000" w:themeColor="text1"/>
        </w:rPr>
      </w:pPr>
      <w:r>
        <w:rPr>
          <w:rFonts w:ascii="宋体" w:eastAsia="宋体" w:hAnsi="宋体" w:hint="eastAsia"/>
          <w:color w:val="000000" w:themeColor="text1"/>
        </w:rPr>
        <w:tab/>
      </w:r>
      <w:r w:rsidR="00A328DA">
        <w:rPr>
          <w:rFonts w:ascii="宋体" w:eastAsia="宋体" w:hAnsi="宋体" w:hint="eastAsia"/>
          <w:color w:val="000000" w:themeColor="text1"/>
        </w:rPr>
        <w:t>通过对上表数据的分析，</w:t>
      </w:r>
      <w:r w:rsidR="00076025" w:rsidRPr="005058A9">
        <w:rPr>
          <w:rFonts w:ascii="宋体" w:eastAsia="宋体" w:hAnsi="宋体" w:hint="eastAsia"/>
          <w:color w:val="000000" w:themeColor="text1"/>
        </w:rPr>
        <w:t>可以发现A公司主营业务主要有三个产品线构成，分别是无线局域网模组、无线广域网模组以及无线感知应用终端。 第一个产品方向是无线局域网模组，</w:t>
      </w:r>
      <w:r w:rsidR="00076025" w:rsidRPr="005058A9">
        <w:rPr>
          <w:rFonts w:ascii="宋体" w:eastAsia="宋体" w:hAnsi="宋体"/>
          <w:color w:val="000000" w:themeColor="text1"/>
        </w:rPr>
        <w:t>以WIFI/BT/IoT/ZigBee等模</w:t>
      </w:r>
      <w:proofErr w:type="gramStart"/>
      <w:r w:rsidR="00076025" w:rsidRPr="005058A9">
        <w:rPr>
          <w:rFonts w:ascii="宋体" w:eastAsia="宋体" w:hAnsi="宋体"/>
          <w:color w:val="000000" w:themeColor="text1"/>
        </w:rPr>
        <w:t>组产品</w:t>
      </w:r>
      <w:proofErr w:type="gramEnd"/>
      <w:r w:rsidR="00076025" w:rsidRPr="005058A9">
        <w:rPr>
          <w:rFonts w:ascii="宋体" w:eastAsia="宋体" w:hAnsi="宋体"/>
          <w:color w:val="000000" w:themeColor="text1"/>
        </w:rPr>
        <w:t>为主，市场覆盖黑电、白电、小家电、物联网、安防、照明等领域</w:t>
      </w:r>
      <w:r w:rsidR="00076025" w:rsidRPr="005058A9">
        <w:rPr>
          <w:rFonts w:ascii="宋体" w:eastAsia="宋体" w:hAnsi="宋体" w:hint="eastAsia"/>
          <w:color w:val="000000" w:themeColor="text1"/>
        </w:rPr>
        <w:t>；第二个产品方向是无线广域网产品，</w:t>
      </w:r>
      <w:r w:rsidR="00076025" w:rsidRPr="005058A9">
        <w:rPr>
          <w:rFonts w:ascii="宋体" w:eastAsia="宋体" w:hAnsi="宋体"/>
          <w:color w:val="000000" w:themeColor="text1"/>
        </w:rPr>
        <w:t>以GSM/NB-IoT/LoRa/4G/5G等模</w:t>
      </w:r>
      <w:proofErr w:type="gramStart"/>
      <w:r w:rsidR="00076025" w:rsidRPr="005058A9">
        <w:rPr>
          <w:rFonts w:ascii="宋体" w:eastAsia="宋体" w:hAnsi="宋体"/>
          <w:color w:val="000000" w:themeColor="text1"/>
        </w:rPr>
        <w:t>组产品</w:t>
      </w:r>
      <w:proofErr w:type="gramEnd"/>
      <w:r w:rsidR="00076025" w:rsidRPr="005058A9">
        <w:rPr>
          <w:rFonts w:ascii="宋体" w:eastAsia="宋体" w:hAnsi="宋体"/>
          <w:color w:val="000000" w:themeColor="text1"/>
        </w:rPr>
        <w:t>为主，市场覆盖共享单车、运营商、智慧生活、智慧农业、智慧交通、智慧城市等领域</w:t>
      </w:r>
      <w:r w:rsidR="00076025" w:rsidRPr="005058A9">
        <w:rPr>
          <w:rFonts w:ascii="宋体" w:eastAsia="宋体" w:hAnsi="宋体" w:hint="eastAsia"/>
          <w:color w:val="000000" w:themeColor="text1"/>
        </w:rPr>
        <w:t>；第三个产品方向是无线感知</w:t>
      </w:r>
      <w:r w:rsidR="00076025" w:rsidRPr="005058A9">
        <w:rPr>
          <w:rFonts w:ascii="宋体" w:eastAsia="宋体" w:hAnsi="宋体" w:hint="eastAsia"/>
          <w:color w:val="000000" w:themeColor="text1"/>
        </w:rPr>
        <w:lastRenderedPageBreak/>
        <w:t>应用终端，在这个产品线方向上</w:t>
      </w:r>
      <w:r w:rsidR="00076025" w:rsidRPr="005058A9">
        <w:rPr>
          <w:rFonts w:ascii="宋体" w:eastAsia="宋体" w:hAnsi="宋体"/>
          <w:color w:val="000000" w:themeColor="text1"/>
        </w:rPr>
        <w:t>公司定位于智能传感器应用部件和终端产品代工，不拓展自主品牌终端。</w:t>
      </w:r>
      <w:r w:rsidR="00076025" w:rsidRPr="005058A9">
        <w:rPr>
          <w:rFonts w:ascii="宋体" w:eastAsia="宋体" w:hAnsi="宋体" w:hint="eastAsia"/>
          <w:color w:val="000000" w:themeColor="text1"/>
        </w:rPr>
        <w:t>主要是根据客户需要（如运营商以及相关垂直领域的大的物联网设备及应用提供商）</w:t>
      </w:r>
      <w:r w:rsidR="00076025" w:rsidRPr="005058A9">
        <w:rPr>
          <w:rFonts w:ascii="宋体" w:eastAsia="宋体" w:hAnsi="宋体"/>
          <w:color w:val="000000" w:themeColor="text1"/>
        </w:rPr>
        <w:t>批量代工定位传感器应用终端、电量传感器应用终端产品</w:t>
      </w:r>
      <w:r w:rsidR="00076025" w:rsidRPr="005058A9">
        <w:rPr>
          <w:rFonts w:ascii="宋体" w:eastAsia="宋体" w:hAnsi="宋体" w:hint="eastAsia"/>
          <w:color w:val="000000" w:themeColor="text1"/>
        </w:rPr>
        <w:t>，以及通过</w:t>
      </w:r>
      <w:r w:rsidR="00076025" w:rsidRPr="005058A9">
        <w:rPr>
          <w:rFonts w:ascii="宋体" w:eastAsia="宋体" w:hAnsi="宋体"/>
          <w:color w:val="000000" w:themeColor="text1"/>
        </w:rPr>
        <w:t>传感器</w:t>
      </w:r>
      <w:r w:rsidR="00076025" w:rsidRPr="005058A9">
        <w:rPr>
          <w:rFonts w:ascii="宋体" w:eastAsia="宋体" w:hAnsi="宋体" w:hint="eastAsia"/>
          <w:color w:val="000000" w:themeColor="text1"/>
        </w:rPr>
        <w:t>或者硬件终端为基础为客户提供系统</w:t>
      </w:r>
      <w:r w:rsidR="00076025" w:rsidRPr="005058A9">
        <w:rPr>
          <w:rFonts w:ascii="宋体" w:eastAsia="宋体" w:hAnsi="宋体"/>
          <w:color w:val="000000" w:themeColor="text1"/>
        </w:rPr>
        <w:t>解决方案。</w:t>
      </w:r>
      <w:r w:rsidR="00076025" w:rsidRPr="005058A9">
        <w:rPr>
          <w:rFonts w:ascii="宋体" w:eastAsia="宋体" w:hAnsi="宋体" w:hint="eastAsia"/>
          <w:color w:val="000000" w:themeColor="text1"/>
        </w:rPr>
        <w:t>如果把前两个方向定义为纯的模</w:t>
      </w:r>
      <w:proofErr w:type="gramStart"/>
      <w:r w:rsidR="00076025" w:rsidRPr="005058A9">
        <w:rPr>
          <w:rFonts w:ascii="宋体" w:eastAsia="宋体" w:hAnsi="宋体" w:hint="eastAsia"/>
          <w:color w:val="000000" w:themeColor="text1"/>
        </w:rPr>
        <w:t>组产品</w:t>
      </w:r>
      <w:proofErr w:type="gramEnd"/>
      <w:r w:rsidR="00076025" w:rsidRPr="005058A9">
        <w:rPr>
          <w:rFonts w:ascii="宋体" w:eastAsia="宋体" w:hAnsi="宋体" w:hint="eastAsia"/>
          <w:color w:val="000000" w:themeColor="text1"/>
        </w:rPr>
        <w:t>方向，主要以为客户提供物联网模组这个物联网核心器件为主，那第三个产品方向则主要以自身设计生产模组的技术能力为基础，结合母公司在工业设计、结构设计以及电子信息技术的综合协同能力，为客户代工或定制相关的传感器终端及应用解决方案。如智慧学生卡、老年卡、物流定位卡、</w:t>
      </w:r>
      <w:proofErr w:type="gramStart"/>
      <w:r w:rsidR="00076025" w:rsidRPr="005058A9">
        <w:rPr>
          <w:rFonts w:ascii="宋体" w:eastAsia="宋体" w:hAnsi="宋体" w:hint="eastAsia"/>
          <w:color w:val="000000" w:themeColor="text1"/>
        </w:rPr>
        <w:t>保全卡</w:t>
      </w:r>
      <w:proofErr w:type="gramEnd"/>
      <w:r w:rsidR="00076025" w:rsidRPr="005058A9">
        <w:rPr>
          <w:rFonts w:ascii="宋体" w:eastAsia="宋体" w:hAnsi="宋体" w:hint="eastAsia"/>
          <w:color w:val="000000" w:themeColor="text1"/>
        </w:rPr>
        <w:t>等，均是以传感器设备产品结合系统解决方案的形式向客户提供服务。所谓系统解决方案就是除开传感器设备终端产品以外，还有一套支撑用户运营这个智能终端设备的系统平台和软件应用。</w:t>
      </w:r>
    </w:p>
    <w:p w14:paraId="54C071A8" w14:textId="77777777" w:rsidR="00DD57C5" w:rsidRPr="005058A9" w:rsidRDefault="00DD57C5" w:rsidP="00854036">
      <w:pPr>
        <w:spacing w:line="360" w:lineRule="auto"/>
        <w:rPr>
          <w:rFonts w:ascii="宋体" w:eastAsia="宋体" w:hAnsi="宋体"/>
          <w:color w:val="000000" w:themeColor="text1"/>
        </w:rPr>
      </w:pPr>
    </w:p>
    <w:p w14:paraId="75D50C60" w14:textId="63F24B44" w:rsidR="00DD57C5" w:rsidRPr="005058A9" w:rsidRDefault="00FB216B">
      <w:pPr>
        <w:spacing w:line="360" w:lineRule="auto"/>
        <w:ind w:firstLine="420"/>
        <w:rPr>
          <w:rFonts w:ascii="宋体" w:eastAsia="宋体" w:hAnsi="宋体"/>
          <w:color w:val="000000" w:themeColor="text1"/>
        </w:rPr>
      </w:pPr>
      <w:r w:rsidRPr="00FB216B">
        <w:rPr>
          <w:rFonts w:ascii="宋体" w:eastAsia="宋体" w:hAnsi="宋体"/>
          <w:noProof/>
          <w:color w:val="000000" w:themeColor="text1"/>
        </w:rPr>
        <w:drawing>
          <wp:inline distT="0" distB="0" distL="0" distR="0" wp14:anchorId="23AED52D" wp14:editId="38354E2A">
            <wp:extent cx="5270500" cy="2891155"/>
            <wp:effectExtent l="0" t="0" r="1270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891155"/>
                    </a:xfrm>
                    <a:prstGeom prst="rect">
                      <a:avLst/>
                    </a:prstGeom>
                  </pic:spPr>
                </pic:pic>
              </a:graphicData>
            </a:graphic>
          </wp:inline>
        </w:drawing>
      </w:r>
    </w:p>
    <w:p w14:paraId="0948B09F" w14:textId="427B87F0" w:rsidR="00DD57C5" w:rsidRPr="005058A9" w:rsidRDefault="00FA676E">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图3-10 </w:t>
      </w:r>
      <w:r w:rsidR="00076025" w:rsidRPr="005058A9">
        <w:rPr>
          <w:rFonts w:ascii="宋体" w:eastAsia="宋体" w:hAnsi="宋体" w:hint="eastAsia"/>
          <w:color w:val="000000" w:themeColor="text1"/>
        </w:rPr>
        <w:t>A公司的产品结构</w:t>
      </w:r>
    </w:p>
    <w:p w14:paraId="44AC6D0C" w14:textId="523C4AC0" w:rsidR="00DD57C5" w:rsidRPr="005058A9" w:rsidRDefault="00555212">
      <w:pPr>
        <w:spacing w:line="360" w:lineRule="auto"/>
        <w:ind w:firstLine="420"/>
        <w:rPr>
          <w:rFonts w:ascii="宋体" w:eastAsia="宋体" w:hAnsi="宋体"/>
          <w:color w:val="000000" w:themeColor="text1"/>
        </w:rPr>
      </w:pPr>
      <w:r>
        <w:rPr>
          <w:rFonts w:ascii="宋体" w:eastAsia="宋体" w:hAnsi="宋体" w:hint="eastAsia"/>
          <w:color w:val="000000" w:themeColor="text1"/>
        </w:rPr>
        <w:lastRenderedPageBreak/>
        <w:t>从产品结构分析，如图3-10，</w:t>
      </w:r>
      <w:r w:rsidR="00076025" w:rsidRPr="005058A9">
        <w:rPr>
          <w:rFonts w:ascii="宋体" w:eastAsia="宋体" w:hAnsi="宋体" w:hint="eastAsia"/>
          <w:color w:val="000000" w:themeColor="text1"/>
        </w:rPr>
        <w:t>其中无线局域网</w:t>
      </w:r>
      <w:r w:rsidR="008F38D2">
        <w:rPr>
          <w:rFonts w:ascii="宋体" w:eastAsia="宋体" w:hAnsi="宋体" w:hint="eastAsia"/>
          <w:color w:val="000000" w:themeColor="text1"/>
        </w:rPr>
        <w:t>的WI-FI</w:t>
      </w:r>
      <w:r w:rsidR="00076025" w:rsidRPr="005058A9">
        <w:rPr>
          <w:rFonts w:ascii="宋体" w:eastAsia="宋体" w:hAnsi="宋体" w:hint="eastAsia"/>
          <w:color w:val="000000" w:themeColor="text1"/>
        </w:rPr>
        <w:t>模组</w:t>
      </w:r>
      <w:r w:rsidR="00644809">
        <w:rPr>
          <w:rFonts w:ascii="宋体" w:eastAsia="宋体" w:hAnsi="宋体" w:hint="eastAsia"/>
          <w:color w:val="000000" w:themeColor="text1"/>
        </w:rPr>
        <w:t>、IOT模组</w:t>
      </w:r>
      <w:r w:rsidR="00076025" w:rsidRPr="005058A9">
        <w:rPr>
          <w:rFonts w:ascii="宋体" w:eastAsia="宋体" w:hAnsi="宋体" w:hint="eastAsia"/>
          <w:color w:val="000000" w:themeColor="text1"/>
        </w:rPr>
        <w:t>是A公司的“金牛”和“明星”，不管从销售收入还是从利润贡献来看，为A公司贡献最大。WI-FI模</w:t>
      </w:r>
      <w:proofErr w:type="gramStart"/>
      <w:r w:rsidR="00076025" w:rsidRPr="005058A9">
        <w:rPr>
          <w:rFonts w:ascii="宋体" w:eastAsia="宋体" w:hAnsi="宋体" w:hint="eastAsia"/>
          <w:color w:val="000000" w:themeColor="text1"/>
        </w:rPr>
        <w:t>组业绩</w:t>
      </w:r>
      <w:proofErr w:type="gramEnd"/>
      <w:r w:rsidR="00076025" w:rsidRPr="005058A9">
        <w:rPr>
          <w:rFonts w:ascii="宋体" w:eastAsia="宋体" w:hAnsi="宋体" w:hint="eastAsia"/>
          <w:color w:val="000000" w:themeColor="text1"/>
        </w:rPr>
        <w:t>贡献最大，且相对稳定；IOT模</w:t>
      </w:r>
      <w:proofErr w:type="gramStart"/>
      <w:r w:rsidR="00076025" w:rsidRPr="005058A9">
        <w:rPr>
          <w:rFonts w:ascii="宋体" w:eastAsia="宋体" w:hAnsi="宋体" w:hint="eastAsia"/>
          <w:color w:val="000000" w:themeColor="text1"/>
        </w:rPr>
        <w:t>组业绩</w:t>
      </w:r>
      <w:proofErr w:type="gramEnd"/>
      <w:r w:rsidR="00076025" w:rsidRPr="005058A9">
        <w:rPr>
          <w:rFonts w:ascii="宋体" w:eastAsia="宋体" w:hAnsi="宋体" w:hint="eastAsia"/>
          <w:color w:val="000000" w:themeColor="text1"/>
        </w:rPr>
        <w:t>贡献也较大，但连续三年保持较高的增长率。最近三年无线局域网产品的销售收入和利润贡献都超过七成。无线广域网模</w:t>
      </w:r>
      <w:proofErr w:type="gramStart"/>
      <w:r w:rsidR="00076025" w:rsidRPr="005058A9">
        <w:rPr>
          <w:rFonts w:ascii="宋体" w:eastAsia="宋体" w:hAnsi="宋体" w:hint="eastAsia"/>
          <w:color w:val="000000" w:themeColor="text1"/>
        </w:rPr>
        <w:t>组方向</w:t>
      </w:r>
      <w:proofErr w:type="gramEnd"/>
      <w:r w:rsidR="00076025" w:rsidRPr="005058A9">
        <w:rPr>
          <w:rFonts w:ascii="宋体" w:eastAsia="宋体" w:hAnsi="宋体" w:hint="eastAsia"/>
          <w:color w:val="000000" w:themeColor="text1"/>
        </w:rPr>
        <w:t>作为A公司的第二大销售来源，销售收入占比近三年都在20%</w:t>
      </w:r>
      <w:r w:rsidR="00A328DA">
        <w:rPr>
          <w:rFonts w:ascii="宋体" w:eastAsia="宋体" w:hAnsi="宋体" w:hint="eastAsia"/>
          <w:color w:val="000000" w:themeColor="text1"/>
        </w:rPr>
        <w:t>左右，且利润贡献不高。无线感知应用终端方向的产品</w:t>
      </w:r>
      <w:r w:rsidR="00076025" w:rsidRPr="005058A9">
        <w:rPr>
          <w:rFonts w:ascii="宋体" w:eastAsia="宋体" w:hAnsi="宋体" w:hint="eastAsia"/>
          <w:color w:val="000000" w:themeColor="text1"/>
        </w:rPr>
        <w:t>可以分两类来看，第一类是智能插座和智能路由器产品，在2016销售占比为20%，2017年至2017</w:t>
      </w:r>
      <w:r w:rsidR="001E443E">
        <w:rPr>
          <w:rFonts w:ascii="宋体" w:eastAsia="宋体" w:hAnsi="宋体" w:hint="eastAsia"/>
          <w:color w:val="000000" w:themeColor="text1"/>
        </w:rPr>
        <w:t>年逐渐萎缩</w:t>
      </w:r>
      <w:r w:rsidR="00076025" w:rsidRPr="005058A9">
        <w:rPr>
          <w:rFonts w:ascii="宋体" w:eastAsia="宋体" w:hAnsi="宋体" w:hint="eastAsia"/>
          <w:color w:val="000000" w:themeColor="text1"/>
        </w:rPr>
        <w:t>。</w:t>
      </w:r>
      <w:r w:rsidR="001E443E">
        <w:rPr>
          <w:rFonts w:ascii="宋体" w:eastAsia="宋体" w:hAnsi="宋体" w:hint="eastAsia"/>
          <w:color w:val="000000" w:themeColor="text1"/>
        </w:rPr>
        <w:t>第二类是智能</w:t>
      </w:r>
      <w:proofErr w:type="gramStart"/>
      <w:r w:rsidR="001E443E">
        <w:rPr>
          <w:rFonts w:ascii="宋体" w:eastAsia="宋体" w:hAnsi="宋体" w:hint="eastAsia"/>
          <w:color w:val="000000" w:themeColor="text1"/>
        </w:rPr>
        <w:t>定位卡</w:t>
      </w:r>
      <w:proofErr w:type="gramEnd"/>
      <w:r w:rsidR="001E443E">
        <w:rPr>
          <w:rFonts w:ascii="宋体" w:eastAsia="宋体" w:hAnsi="宋体" w:hint="eastAsia"/>
          <w:color w:val="000000" w:themeColor="text1"/>
        </w:rPr>
        <w:t>方向，</w:t>
      </w:r>
      <w:r w:rsidR="00076025" w:rsidRPr="005058A9">
        <w:rPr>
          <w:rFonts w:ascii="宋体" w:eastAsia="宋体" w:hAnsi="宋体" w:hint="eastAsia"/>
          <w:color w:val="000000" w:themeColor="text1"/>
        </w:rPr>
        <w:t>智慧学生卡和智慧</w:t>
      </w:r>
      <w:proofErr w:type="gramStart"/>
      <w:r w:rsidR="00076025" w:rsidRPr="005058A9">
        <w:rPr>
          <w:rFonts w:ascii="宋体" w:eastAsia="宋体" w:hAnsi="宋体" w:hint="eastAsia"/>
          <w:color w:val="000000" w:themeColor="text1"/>
        </w:rPr>
        <w:t>物流卡</w:t>
      </w:r>
      <w:proofErr w:type="gramEnd"/>
      <w:r w:rsidR="00076025" w:rsidRPr="005058A9">
        <w:rPr>
          <w:rFonts w:ascii="宋体" w:eastAsia="宋体" w:hAnsi="宋体" w:hint="eastAsia"/>
          <w:color w:val="000000" w:themeColor="text1"/>
        </w:rPr>
        <w:t>目前为A公司贡献了销售</w:t>
      </w:r>
      <w:r w:rsidR="00FB39C9">
        <w:rPr>
          <w:rFonts w:ascii="宋体" w:eastAsia="宋体" w:hAnsi="宋体" w:hint="eastAsia"/>
          <w:color w:val="000000" w:themeColor="text1"/>
        </w:rPr>
        <w:t>收入和利润，且这两个产品的利润贡献率都大大超过其销售收入贡献率</w:t>
      </w:r>
      <w:r w:rsidR="00076025" w:rsidRPr="005058A9">
        <w:rPr>
          <w:rFonts w:ascii="宋体" w:eastAsia="宋体" w:hAnsi="宋体" w:hint="eastAsia"/>
          <w:color w:val="000000" w:themeColor="text1"/>
        </w:rPr>
        <w:t>。另外智慧老年卡、航空无陪伴儿童卡以及资产</w:t>
      </w:r>
      <w:proofErr w:type="gramStart"/>
      <w:r w:rsidR="00076025" w:rsidRPr="005058A9">
        <w:rPr>
          <w:rFonts w:ascii="宋体" w:eastAsia="宋体" w:hAnsi="宋体" w:hint="eastAsia"/>
          <w:color w:val="000000" w:themeColor="text1"/>
        </w:rPr>
        <w:t>保全卡虽然</w:t>
      </w:r>
      <w:proofErr w:type="gramEnd"/>
      <w:r w:rsidR="00076025" w:rsidRPr="005058A9">
        <w:rPr>
          <w:rFonts w:ascii="宋体" w:eastAsia="宋体" w:hAnsi="宋体" w:hint="eastAsia"/>
          <w:color w:val="000000" w:themeColor="text1"/>
        </w:rPr>
        <w:t xml:space="preserve">当前未给A公司贡献销售收入和利润，但是仍然被A公司列在其产品目录中。 </w:t>
      </w:r>
    </w:p>
    <w:p w14:paraId="25E0426C" w14:textId="77777777" w:rsidR="00DD57C5" w:rsidRPr="00720ECA" w:rsidRDefault="00076025">
      <w:pPr>
        <w:spacing w:line="360" w:lineRule="auto"/>
        <w:outlineLvl w:val="2"/>
        <w:rPr>
          <w:rFonts w:ascii="宋体" w:eastAsia="宋体" w:hAnsi="宋体"/>
          <w:b/>
          <w:color w:val="000000" w:themeColor="text1"/>
        </w:rPr>
      </w:pPr>
      <w:r w:rsidRPr="00720ECA">
        <w:rPr>
          <w:rFonts w:ascii="宋体" w:eastAsia="宋体" w:hAnsi="宋体" w:hint="eastAsia"/>
          <w:b/>
          <w:color w:val="000000" w:themeColor="text1"/>
        </w:rPr>
        <w:t>3.3.4 现有研发项目分析</w:t>
      </w:r>
    </w:p>
    <w:p w14:paraId="2760F3A4" w14:textId="31B1F36E" w:rsidR="00DD57C5"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A公司现有的研发项目分布情况见下表</w:t>
      </w:r>
      <w:r w:rsidR="000B271E">
        <w:rPr>
          <w:rFonts w:ascii="宋体" w:eastAsia="宋体" w:hAnsi="宋体" w:hint="eastAsia"/>
          <w:color w:val="000000" w:themeColor="text1"/>
        </w:rPr>
        <w:t>3-8</w:t>
      </w:r>
      <w:r w:rsidRPr="005058A9">
        <w:rPr>
          <w:rFonts w:ascii="宋体" w:eastAsia="宋体" w:hAnsi="宋体" w:hint="eastAsia"/>
          <w:color w:val="000000" w:themeColor="text1"/>
        </w:rPr>
        <w:t>：</w:t>
      </w:r>
    </w:p>
    <w:p w14:paraId="67F0B27D" w14:textId="69CADA5B" w:rsidR="00F97B4C" w:rsidRPr="00F97B4C" w:rsidRDefault="00F97B4C"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 xml:space="preserve">表3-8 </w:t>
      </w:r>
      <w:r w:rsidRPr="005058A9">
        <w:rPr>
          <w:rFonts w:ascii="宋体" w:eastAsia="宋体" w:hAnsi="宋体" w:hint="eastAsia"/>
          <w:color w:val="000000" w:themeColor="text1"/>
        </w:rPr>
        <w:t>A公司</w:t>
      </w:r>
      <w:r>
        <w:rPr>
          <w:rFonts w:ascii="宋体" w:eastAsia="宋体" w:hAnsi="宋体" w:hint="eastAsia"/>
          <w:color w:val="000000" w:themeColor="text1"/>
        </w:rPr>
        <w:t>2019年</w:t>
      </w:r>
      <w:r w:rsidRPr="005058A9">
        <w:rPr>
          <w:rFonts w:ascii="宋体" w:eastAsia="宋体" w:hAnsi="宋体" w:hint="eastAsia"/>
          <w:color w:val="000000" w:themeColor="text1"/>
        </w:rPr>
        <w:t>研发项目分布</w:t>
      </w: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380DEADE"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6F9C3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4DC8C85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B9993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D3728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资金投入占比</w:t>
            </w:r>
          </w:p>
        </w:tc>
      </w:tr>
      <w:tr w:rsidR="005058A9" w:rsidRPr="005058A9" w14:paraId="764EF75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8F8254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2BB24C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1760" w:type="dxa"/>
            <w:tcBorders>
              <w:top w:val="nil"/>
              <w:left w:val="nil"/>
              <w:bottom w:val="single" w:sz="4" w:space="0" w:color="auto"/>
              <w:right w:val="single" w:sz="4" w:space="0" w:color="auto"/>
            </w:tcBorders>
            <w:shd w:val="clear" w:color="auto" w:fill="auto"/>
            <w:vAlign w:val="center"/>
          </w:tcPr>
          <w:p w14:paraId="507FD1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WFR871</w:t>
            </w:r>
          </w:p>
        </w:tc>
        <w:tc>
          <w:tcPr>
            <w:tcW w:w="1760" w:type="dxa"/>
            <w:tcBorders>
              <w:top w:val="nil"/>
              <w:left w:val="nil"/>
              <w:bottom w:val="single" w:sz="4" w:space="0" w:color="auto"/>
              <w:right w:val="single" w:sz="4" w:space="0" w:color="auto"/>
            </w:tcBorders>
            <w:shd w:val="clear" w:color="auto" w:fill="auto"/>
            <w:noWrap/>
            <w:vAlign w:val="center"/>
          </w:tcPr>
          <w:p w14:paraId="528293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5058A9" w:rsidRPr="005058A9" w14:paraId="783B288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748E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894CE7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1760" w:type="dxa"/>
            <w:tcBorders>
              <w:top w:val="nil"/>
              <w:left w:val="nil"/>
              <w:bottom w:val="single" w:sz="4" w:space="0" w:color="auto"/>
              <w:right w:val="single" w:sz="4" w:space="0" w:color="auto"/>
            </w:tcBorders>
            <w:shd w:val="clear" w:color="auto" w:fill="auto"/>
            <w:vAlign w:val="center"/>
          </w:tcPr>
          <w:p w14:paraId="2FC2657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WF710</w:t>
            </w:r>
          </w:p>
        </w:tc>
        <w:tc>
          <w:tcPr>
            <w:tcW w:w="1760" w:type="dxa"/>
            <w:tcBorders>
              <w:top w:val="nil"/>
              <w:left w:val="nil"/>
              <w:bottom w:val="single" w:sz="4" w:space="0" w:color="auto"/>
              <w:right w:val="single" w:sz="4" w:space="0" w:color="auto"/>
            </w:tcBorders>
            <w:shd w:val="clear" w:color="auto" w:fill="auto"/>
            <w:noWrap/>
            <w:vAlign w:val="center"/>
          </w:tcPr>
          <w:p w14:paraId="4FBBF1E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r>
      <w:tr w:rsidR="005058A9" w:rsidRPr="005058A9" w14:paraId="139106C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8F343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0D3D69C" w14:textId="77777777" w:rsidR="00DD57C5" w:rsidRPr="005058A9" w:rsidRDefault="00076025">
            <w:pPr>
              <w:jc w:val="center"/>
              <w:rPr>
                <w:rFonts w:ascii="宋体" w:eastAsia="宋体" w:hAnsi="宋体"/>
                <w:color w:val="000000" w:themeColor="text1"/>
                <w:sz w:val="18"/>
                <w:szCs w:val="18"/>
              </w:rPr>
            </w:pPr>
            <w:proofErr w:type="gramStart"/>
            <w:r w:rsidRPr="005058A9">
              <w:rPr>
                <w:rFonts w:ascii="宋体" w:eastAsia="宋体" w:hAnsi="宋体" w:hint="eastAsia"/>
                <w:color w:val="000000" w:themeColor="text1"/>
                <w:sz w:val="18"/>
                <w:szCs w:val="18"/>
              </w:rPr>
              <w:t>蓝牙模</w:t>
            </w:r>
            <w:proofErr w:type="gramEnd"/>
            <w:r w:rsidRPr="005058A9">
              <w:rPr>
                <w:rFonts w:ascii="宋体" w:eastAsia="宋体" w:hAnsi="宋体" w:hint="eastAsia"/>
                <w:color w:val="000000" w:themeColor="text1"/>
                <w:sz w:val="18"/>
                <w:szCs w:val="18"/>
              </w:rPr>
              <w:t>组</w:t>
            </w:r>
          </w:p>
        </w:tc>
        <w:tc>
          <w:tcPr>
            <w:tcW w:w="1760" w:type="dxa"/>
            <w:tcBorders>
              <w:top w:val="nil"/>
              <w:left w:val="nil"/>
              <w:bottom w:val="single" w:sz="4" w:space="0" w:color="auto"/>
              <w:right w:val="single" w:sz="4" w:space="0" w:color="auto"/>
            </w:tcBorders>
            <w:shd w:val="clear" w:color="auto" w:fill="auto"/>
            <w:vAlign w:val="center"/>
          </w:tcPr>
          <w:p w14:paraId="39DCFF5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6E3C1F7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4D3752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DBDF09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AC4753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1DD202C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1CC10B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1DDFA5F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F4246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423E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7A32351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32CEF2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0AB7661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EF369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F0D553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1760" w:type="dxa"/>
            <w:tcBorders>
              <w:top w:val="nil"/>
              <w:left w:val="nil"/>
              <w:bottom w:val="single" w:sz="4" w:space="0" w:color="auto"/>
              <w:right w:val="single" w:sz="4" w:space="0" w:color="auto"/>
            </w:tcBorders>
            <w:shd w:val="clear" w:color="auto" w:fill="auto"/>
            <w:vAlign w:val="center"/>
          </w:tcPr>
          <w:p w14:paraId="5D8AA7B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RP-9PL</w:t>
            </w:r>
          </w:p>
        </w:tc>
        <w:tc>
          <w:tcPr>
            <w:tcW w:w="1760" w:type="dxa"/>
            <w:tcBorders>
              <w:top w:val="nil"/>
              <w:left w:val="nil"/>
              <w:bottom w:val="single" w:sz="4" w:space="0" w:color="auto"/>
              <w:right w:val="single" w:sz="4" w:space="0" w:color="auto"/>
            </w:tcBorders>
            <w:shd w:val="clear" w:color="auto" w:fill="auto"/>
            <w:noWrap/>
            <w:vAlign w:val="center"/>
          </w:tcPr>
          <w:p w14:paraId="2B522DE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3DE85E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8D32C4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857AAE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1760" w:type="dxa"/>
            <w:tcBorders>
              <w:top w:val="nil"/>
              <w:left w:val="nil"/>
              <w:bottom w:val="single" w:sz="4" w:space="0" w:color="auto"/>
              <w:right w:val="single" w:sz="4" w:space="0" w:color="auto"/>
            </w:tcBorders>
            <w:shd w:val="clear" w:color="auto" w:fill="auto"/>
            <w:vAlign w:val="center"/>
          </w:tcPr>
          <w:p w14:paraId="7643BEA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WL-8AP</w:t>
            </w:r>
          </w:p>
        </w:tc>
        <w:tc>
          <w:tcPr>
            <w:tcW w:w="1760" w:type="dxa"/>
            <w:tcBorders>
              <w:top w:val="nil"/>
              <w:left w:val="nil"/>
              <w:bottom w:val="single" w:sz="4" w:space="0" w:color="auto"/>
              <w:right w:val="single" w:sz="4" w:space="0" w:color="auto"/>
            </w:tcBorders>
            <w:shd w:val="clear" w:color="auto" w:fill="auto"/>
            <w:noWrap/>
            <w:vAlign w:val="center"/>
          </w:tcPr>
          <w:p w14:paraId="1FF5CDA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r>
      <w:tr w:rsidR="005058A9" w:rsidRPr="005058A9" w14:paraId="076DA476"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AC40F1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E84B2B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53C8CE9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59AAC5A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w:t>
            </w:r>
          </w:p>
        </w:tc>
      </w:tr>
      <w:tr w:rsidR="005058A9" w:rsidRPr="005058A9" w14:paraId="15073ABD"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4B01F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1C96EB9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w:t>
            </w:r>
            <w:proofErr w:type="gramStart"/>
            <w:r w:rsidRPr="005058A9">
              <w:rPr>
                <w:rFonts w:ascii="宋体" w:eastAsia="宋体" w:hAnsi="宋体" w:hint="eastAsia"/>
                <w:color w:val="000000" w:themeColor="text1"/>
                <w:sz w:val="18"/>
                <w:szCs w:val="18"/>
              </w:rPr>
              <w:t>老年卡</w:t>
            </w:r>
            <w:proofErr w:type="gramEnd"/>
          </w:p>
        </w:tc>
        <w:tc>
          <w:tcPr>
            <w:tcW w:w="1760" w:type="dxa"/>
            <w:tcBorders>
              <w:top w:val="nil"/>
              <w:left w:val="nil"/>
              <w:bottom w:val="single" w:sz="4" w:space="0" w:color="auto"/>
              <w:right w:val="single" w:sz="4" w:space="0" w:color="auto"/>
            </w:tcBorders>
            <w:shd w:val="clear" w:color="auto" w:fill="auto"/>
            <w:vAlign w:val="center"/>
          </w:tcPr>
          <w:p w14:paraId="64D90D0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TK16</w:t>
            </w:r>
          </w:p>
        </w:tc>
        <w:tc>
          <w:tcPr>
            <w:tcW w:w="1760" w:type="dxa"/>
            <w:tcBorders>
              <w:top w:val="nil"/>
              <w:left w:val="nil"/>
              <w:bottom w:val="single" w:sz="4" w:space="0" w:color="auto"/>
              <w:right w:val="single" w:sz="4" w:space="0" w:color="auto"/>
            </w:tcBorders>
            <w:shd w:val="clear" w:color="auto" w:fill="auto"/>
            <w:noWrap/>
            <w:vAlign w:val="center"/>
          </w:tcPr>
          <w:p w14:paraId="75D55AB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C1B5A12"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165271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09AAE8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1760" w:type="dxa"/>
            <w:tcBorders>
              <w:top w:val="nil"/>
              <w:left w:val="nil"/>
              <w:bottom w:val="single" w:sz="4" w:space="0" w:color="auto"/>
              <w:right w:val="single" w:sz="4" w:space="0" w:color="auto"/>
            </w:tcBorders>
            <w:shd w:val="clear" w:color="auto" w:fill="auto"/>
            <w:vAlign w:val="center"/>
          </w:tcPr>
          <w:p w14:paraId="3926117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TK17</w:t>
            </w:r>
          </w:p>
        </w:tc>
        <w:tc>
          <w:tcPr>
            <w:tcW w:w="1760" w:type="dxa"/>
            <w:tcBorders>
              <w:top w:val="nil"/>
              <w:left w:val="nil"/>
              <w:bottom w:val="single" w:sz="4" w:space="0" w:color="auto"/>
              <w:right w:val="single" w:sz="4" w:space="0" w:color="auto"/>
            </w:tcBorders>
            <w:shd w:val="clear" w:color="auto" w:fill="auto"/>
            <w:noWrap/>
            <w:vAlign w:val="center"/>
          </w:tcPr>
          <w:p w14:paraId="0479B4D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548A4D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5B46B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lastRenderedPageBreak/>
              <w:t>市场拉动型</w:t>
            </w:r>
          </w:p>
        </w:tc>
        <w:tc>
          <w:tcPr>
            <w:tcW w:w="2420" w:type="dxa"/>
            <w:tcBorders>
              <w:top w:val="nil"/>
              <w:left w:val="nil"/>
              <w:bottom w:val="single" w:sz="4" w:space="0" w:color="auto"/>
              <w:right w:val="single" w:sz="4" w:space="0" w:color="auto"/>
            </w:tcBorders>
            <w:shd w:val="clear" w:color="auto" w:fill="auto"/>
            <w:vAlign w:val="center"/>
          </w:tcPr>
          <w:p w14:paraId="58B3F28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roofErr w:type="gramStart"/>
            <w:r w:rsidRPr="005058A9">
              <w:rPr>
                <w:rFonts w:ascii="宋体" w:eastAsia="宋体" w:hAnsi="宋体" w:hint="eastAsia"/>
                <w:color w:val="000000" w:themeColor="text1"/>
                <w:sz w:val="18"/>
                <w:szCs w:val="18"/>
              </w:rPr>
              <w:t>定位卡</w:t>
            </w:r>
            <w:proofErr w:type="gramEnd"/>
          </w:p>
        </w:tc>
        <w:tc>
          <w:tcPr>
            <w:tcW w:w="1760" w:type="dxa"/>
            <w:tcBorders>
              <w:top w:val="nil"/>
              <w:left w:val="nil"/>
              <w:bottom w:val="single" w:sz="4" w:space="0" w:color="auto"/>
              <w:right w:val="single" w:sz="4" w:space="0" w:color="auto"/>
            </w:tcBorders>
            <w:shd w:val="clear" w:color="auto" w:fill="auto"/>
            <w:vAlign w:val="center"/>
          </w:tcPr>
          <w:p w14:paraId="0A6D0DE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TK18</w:t>
            </w:r>
          </w:p>
        </w:tc>
        <w:tc>
          <w:tcPr>
            <w:tcW w:w="1760" w:type="dxa"/>
            <w:tcBorders>
              <w:top w:val="nil"/>
              <w:left w:val="nil"/>
              <w:bottom w:val="single" w:sz="4" w:space="0" w:color="auto"/>
              <w:right w:val="single" w:sz="4" w:space="0" w:color="auto"/>
            </w:tcBorders>
            <w:shd w:val="clear" w:color="auto" w:fill="auto"/>
            <w:noWrap/>
            <w:vAlign w:val="center"/>
          </w:tcPr>
          <w:p w14:paraId="14BB020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33EE0AD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EE8F36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39CF40D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w:t>
            </w:r>
            <w:proofErr w:type="gramStart"/>
            <w:r w:rsidRPr="005058A9">
              <w:rPr>
                <w:rFonts w:ascii="宋体" w:eastAsia="宋体" w:hAnsi="宋体" w:hint="eastAsia"/>
                <w:color w:val="000000" w:themeColor="text1"/>
                <w:sz w:val="18"/>
                <w:szCs w:val="18"/>
              </w:rPr>
              <w:t>定位卡</w:t>
            </w:r>
            <w:proofErr w:type="gramEnd"/>
          </w:p>
        </w:tc>
        <w:tc>
          <w:tcPr>
            <w:tcW w:w="1760" w:type="dxa"/>
            <w:tcBorders>
              <w:top w:val="nil"/>
              <w:left w:val="nil"/>
              <w:bottom w:val="single" w:sz="4" w:space="0" w:color="auto"/>
              <w:right w:val="single" w:sz="4" w:space="0" w:color="auto"/>
            </w:tcBorders>
            <w:shd w:val="clear" w:color="auto" w:fill="auto"/>
            <w:vAlign w:val="center"/>
          </w:tcPr>
          <w:p w14:paraId="5EF834D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730F7A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0D90A6A8"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218B6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77ECDC7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54D254A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2405CCD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r>
      <w:tr w:rsidR="005058A9" w:rsidRPr="005058A9" w14:paraId="174F0C89"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563E3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49EA7B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3595E7F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52F18A2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bl>
    <w:p w14:paraId="0432C267" w14:textId="48941640"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通过上表可以发现，A公司在项目研发方面分成两大类，第一类叫做市场拉动型，即项目有明确的市场需求输入，比如有客户订单合同或者明确的项目意向。在市场拉动型项目里面，其中IOT模组和WI-FI模组在研发投入中占据了70%，是投入占比最高的业务。除此以外，在这一类项目中投入较大的为智慧学生卡项目，投入占比达15%。另外一个大类A公司内部叫技术驱动型项目，整体研发项目数量较少，且投入占比也仅仅只有15%。根据对A公司技术总监和项目总监的调研了解到，这类项目不是直接为市场订单服务，而是研发团队根据行业技术发展，结合当前公司的技术能力进行技术储备类的项目。</w:t>
      </w:r>
    </w:p>
    <w:p w14:paraId="2A58AD61" w14:textId="477C5A4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060A8A">
        <w:rPr>
          <w:rFonts w:ascii="宋体" w:eastAsia="宋体" w:hAnsi="宋体" w:hint="eastAsia"/>
          <w:color w:val="000000" w:themeColor="text1"/>
        </w:rPr>
        <w:t>另外，</w:t>
      </w:r>
      <w:r w:rsidRPr="005058A9">
        <w:rPr>
          <w:rFonts w:ascii="宋体" w:eastAsia="宋体" w:hAnsi="宋体" w:hint="eastAsia"/>
          <w:color w:val="000000" w:themeColor="text1"/>
        </w:rPr>
        <w:t>在调研过程中收集到了A公司研发中心项目开发管理的日常流程和规范，见下图</w:t>
      </w:r>
      <w:r w:rsidR="00264776">
        <w:rPr>
          <w:rFonts w:ascii="宋体" w:eastAsia="宋体" w:hAnsi="宋体" w:hint="eastAsia"/>
          <w:color w:val="000000" w:themeColor="text1"/>
        </w:rPr>
        <w:t>3-11</w:t>
      </w:r>
      <w:r w:rsidRPr="005058A9">
        <w:rPr>
          <w:rFonts w:ascii="宋体" w:eastAsia="宋体" w:hAnsi="宋体" w:hint="eastAsia"/>
          <w:color w:val="000000" w:themeColor="text1"/>
        </w:rPr>
        <w:t>：</w:t>
      </w:r>
    </w:p>
    <w:p w14:paraId="2700326A" w14:textId="77777777" w:rsidR="00DD57C5" w:rsidRPr="005058A9" w:rsidRDefault="00076025">
      <w:pPr>
        <w:spacing w:line="360" w:lineRule="auto"/>
        <w:ind w:firstLine="420"/>
        <w:rPr>
          <w:color w:val="000000" w:themeColor="text1"/>
        </w:rPr>
      </w:pPr>
      <w:r w:rsidRPr="005058A9">
        <w:rPr>
          <w:noProof/>
          <w:color w:val="000000" w:themeColor="text1"/>
        </w:rPr>
        <w:lastRenderedPageBreak/>
        <mc:AlternateContent>
          <mc:Choice Requires="wps">
            <w:drawing>
              <wp:anchor distT="0" distB="0" distL="114300" distR="114300" simplePos="0" relativeHeight="251658240" behindDoc="0" locked="0" layoutInCell="1" allowOverlap="1" wp14:anchorId="1CE88E3B" wp14:editId="20A52808">
                <wp:simplePos x="0" y="0"/>
                <wp:positionH relativeFrom="column">
                  <wp:posOffset>344805</wp:posOffset>
                </wp:positionH>
                <wp:positionV relativeFrom="paragraph">
                  <wp:posOffset>39370</wp:posOffset>
                </wp:positionV>
                <wp:extent cx="1847850" cy="219075"/>
                <wp:effectExtent l="0" t="0" r="0" b="9525"/>
                <wp:wrapNone/>
                <wp:docPr id="9" name="矩形 9"/>
                <wp:cNvGraphicFramePr/>
                <a:graphic xmlns:a="http://schemas.openxmlformats.org/drawingml/2006/main">
                  <a:graphicData uri="http://schemas.microsoft.com/office/word/2010/wordprocessingShape">
                    <wps:wsp>
                      <wps:cNvSpPr/>
                      <wps:spPr>
                        <a:xfrm>
                          <a:off x="1487805" y="953770"/>
                          <a:ext cx="1847850" cy="219075"/>
                        </a:xfrm>
                        <a:prstGeom prst="rect">
                          <a:avLst/>
                        </a:prstGeom>
                        <a:solidFill>
                          <a:srgbClr val="FFFFFF"/>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9" o:spid="_x0000_s1026" style="position:absolute;left:0;text-align:left;margin-left:27.15pt;margin-top:3.1pt;width:145.5pt;height:1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" stroked="f" strokeweight="1pt"/>
            </w:pict>
          </mc:Fallback>
        </mc:AlternateContent>
      </w:r>
      <w:r w:rsidRPr="005058A9">
        <w:rPr>
          <w:noProof/>
          <w:color w:val="000000" w:themeColor="text1"/>
        </w:rPr>
        <w:drawing>
          <wp:inline distT="0" distB="0" distL="114300" distR="114300" wp14:anchorId="7AFD7007" wp14:editId="67BFB46D">
            <wp:extent cx="5516245" cy="7160260"/>
            <wp:effectExtent l="0" t="0" r="8255"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9"/>
                    <a:stretch>
                      <a:fillRect/>
                    </a:stretch>
                  </pic:blipFill>
                  <pic:spPr>
                    <a:xfrm>
                      <a:off x="0" y="0"/>
                      <a:ext cx="5516245" cy="7160260"/>
                    </a:xfrm>
                    <a:prstGeom prst="rect">
                      <a:avLst/>
                    </a:prstGeom>
                  </pic:spPr>
                </pic:pic>
              </a:graphicData>
            </a:graphic>
          </wp:inline>
        </w:drawing>
      </w:r>
    </w:p>
    <w:p w14:paraId="4D9ACD9F" w14:textId="77777777" w:rsidR="00DD57C5" w:rsidRPr="005058A9" w:rsidRDefault="00076025">
      <w:pPr>
        <w:spacing w:line="360" w:lineRule="auto"/>
        <w:ind w:firstLine="420"/>
        <w:rPr>
          <w:color w:val="000000" w:themeColor="text1"/>
        </w:rPr>
      </w:pPr>
      <w:r w:rsidRPr="005058A9">
        <w:rPr>
          <w:noProof/>
          <w:color w:val="000000" w:themeColor="text1"/>
        </w:rPr>
        <w:lastRenderedPageBreak/>
        <w:drawing>
          <wp:inline distT="0" distB="0" distL="114300" distR="114300" wp14:anchorId="4079AB6A" wp14:editId="16B1D7FA">
            <wp:extent cx="5568950" cy="5628640"/>
            <wp:effectExtent l="0" t="0" r="1270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0"/>
                    <a:stretch>
                      <a:fillRect/>
                    </a:stretch>
                  </pic:blipFill>
                  <pic:spPr>
                    <a:xfrm>
                      <a:off x="0" y="0"/>
                      <a:ext cx="5568950" cy="5628640"/>
                    </a:xfrm>
                    <a:prstGeom prst="rect">
                      <a:avLst/>
                    </a:prstGeom>
                  </pic:spPr>
                </pic:pic>
              </a:graphicData>
            </a:graphic>
          </wp:inline>
        </w:drawing>
      </w:r>
    </w:p>
    <w:p w14:paraId="684F8CDD" w14:textId="1382E89D" w:rsidR="00264776" w:rsidRDefault="00264776" w:rsidP="00854036">
      <w:pPr>
        <w:spacing w:line="360" w:lineRule="auto"/>
        <w:ind w:firstLine="420"/>
        <w:jc w:val="center"/>
        <w:rPr>
          <w:rFonts w:ascii="宋体" w:eastAsia="宋体" w:hAnsi="宋体" w:cs="宋体"/>
          <w:color w:val="000000" w:themeColor="text1"/>
        </w:rPr>
      </w:pPr>
      <w:r>
        <w:rPr>
          <w:rFonts w:ascii="宋体" w:eastAsia="宋体" w:hAnsi="宋体" w:cs="宋体" w:hint="eastAsia"/>
          <w:color w:val="000000" w:themeColor="text1"/>
        </w:rPr>
        <w:t>图3-11 A</w:t>
      </w:r>
      <w:r w:rsidR="00CA773D">
        <w:rPr>
          <w:rFonts w:ascii="宋体" w:eastAsia="宋体" w:hAnsi="宋体" w:cs="宋体" w:hint="eastAsia"/>
          <w:color w:val="000000" w:themeColor="text1"/>
        </w:rPr>
        <w:t>公司全</w:t>
      </w:r>
      <w:r>
        <w:rPr>
          <w:rFonts w:ascii="宋体" w:eastAsia="宋体" w:hAnsi="宋体" w:cs="宋体" w:hint="eastAsia"/>
          <w:color w:val="000000" w:themeColor="text1"/>
        </w:rPr>
        <w:t>新产品流程</w:t>
      </w:r>
    </w:p>
    <w:p w14:paraId="46CF20AE" w14:textId="17D430D0" w:rsidR="00DD57C5" w:rsidRPr="005058A9" w:rsidRDefault="00076025">
      <w:pPr>
        <w:spacing w:line="360" w:lineRule="auto"/>
        <w:ind w:firstLine="420"/>
        <w:rPr>
          <w:rFonts w:ascii="宋体" w:eastAsia="宋体" w:hAnsi="宋体" w:cs="宋体"/>
          <w:color w:val="000000" w:themeColor="text1"/>
        </w:rPr>
      </w:pPr>
      <w:r w:rsidRPr="005058A9">
        <w:rPr>
          <w:rFonts w:ascii="宋体" w:eastAsia="宋体" w:hAnsi="宋体" w:cs="宋体" w:hint="eastAsia"/>
          <w:color w:val="000000" w:themeColor="text1"/>
        </w:rPr>
        <w:t>从A公司《全新产品流程》的开发流程规范来看，A</w:t>
      </w:r>
      <w:r w:rsidR="00094C46">
        <w:rPr>
          <w:rFonts w:ascii="宋体" w:eastAsia="宋体" w:hAnsi="宋体" w:cs="宋体" w:hint="eastAsia"/>
          <w:color w:val="000000" w:themeColor="text1"/>
        </w:rPr>
        <w:t>公司的所谓的“产品开发”即项目开发</w:t>
      </w:r>
      <w:r w:rsidRPr="005058A9">
        <w:rPr>
          <w:rFonts w:ascii="宋体" w:eastAsia="宋体" w:hAnsi="宋体" w:cs="宋体" w:hint="eastAsia"/>
          <w:color w:val="000000" w:themeColor="text1"/>
        </w:rPr>
        <w:t>，因为上述流程展现的是一个典型的新项目交付流程，从客户获取项目机会到订单签订，然后开始设计研发试制，最后到批量制造交付，是一个定性的在一定时间内，一定资源情况下完成某项任务的活动，正好是一个项目管理的标准定义，是一个确保某项活动按计划保质保量完成的活动，是一个“新项目开发”活动，而新产品开发是一项以公司战略为基础，以市场和用户研究为核心，进行产品规划、设计和研发的一系列任务和活动的集合。“新产品开发”的</w:t>
      </w:r>
      <w:r w:rsidRPr="005058A9">
        <w:rPr>
          <w:rFonts w:ascii="宋体" w:eastAsia="宋体" w:hAnsi="宋体" w:cs="宋体" w:hint="eastAsia"/>
          <w:color w:val="000000" w:themeColor="text1"/>
        </w:rPr>
        <w:lastRenderedPageBreak/>
        <w:t>核心是要规划和设计出满足市场和用户的产品，“新产品”作为“产品”必须具备可复制性，而非简单的根据单个用户需求的项目定制开发。</w:t>
      </w:r>
    </w:p>
    <w:p w14:paraId="2524E06D" w14:textId="63DC1C01"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BB33E2">
        <w:rPr>
          <w:rFonts w:ascii="宋体" w:eastAsia="宋体" w:hAnsi="宋体" w:hint="eastAsia"/>
          <w:b/>
          <w:color w:val="000000" w:themeColor="text1"/>
        </w:rPr>
        <w:t>5</w:t>
      </w:r>
      <w:r w:rsidR="00165CB4">
        <w:rPr>
          <w:rFonts w:ascii="宋体" w:eastAsia="宋体" w:hAnsi="宋体" w:hint="eastAsia"/>
          <w:b/>
          <w:color w:val="000000" w:themeColor="text1"/>
        </w:rPr>
        <w:t xml:space="preserve"> </w:t>
      </w:r>
      <w:r w:rsidR="00D83603">
        <w:rPr>
          <w:rFonts w:ascii="宋体" w:eastAsia="宋体" w:hAnsi="宋体" w:hint="eastAsia"/>
          <w:b/>
          <w:color w:val="000000" w:themeColor="text1"/>
        </w:rPr>
        <w:t>缺乏</w:t>
      </w:r>
      <w:r w:rsidR="00220A57">
        <w:rPr>
          <w:rFonts w:ascii="宋体" w:eastAsia="宋体" w:hAnsi="宋体" w:hint="eastAsia"/>
          <w:b/>
          <w:color w:val="000000" w:themeColor="text1"/>
        </w:rPr>
        <w:t>清晰的产品战略</w:t>
      </w:r>
    </w:p>
    <w:p w14:paraId="12C28C98" w14:textId="203D09E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从A</w:t>
      </w:r>
      <w:r w:rsidR="00060A8A">
        <w:rPr>
          <w:rFonts w:ascii="宋体" w:eastAsia="宋体" w:hAnsi="宋体" w:hint="eastAsia"/>
          <w:color w:val="000000" w:themeColor="text1"/>
        </w:rPr>
        <w:t>公司的宣传文案以及内部管理资料里面，</w:t>
      </w:r>
      <w:r w:rsidRPr="005058A9">
        <w:rPr>
          <w:rFonts w:ascii="宋体" w:eastAsia="宋体" w:hAnsi="宋体" w:hint="eastAsia"/>
          <w:color w:val="000000" w:themeColor="text1"/>
        </w:rPr>
        <w:t>发现A公司</w:t>
      </w:r>
      <w:proofErr w:type="gramStart"/>
      <w:r w:rsidRPr="005058A9">
        <w:rPr>
          <w:rFonts w:ascii="宋体" w:eastAsia="宋体" w:hAnsi="宋体" w:hint="eastAsia"/>
          <w:color w:val="000000" w:themeColor="text1"/>
        </w:rPr>
        <w:t>的愿景是</w:t>
      </w:r>
      <w:proofErr w:type="gramEnd"/>
      <w:r w:rsidRPr="005058A9">
        <w:rPr>
          <w:rFonts w:ascii="宋体" w:eastAsia="宋体" w:hAnsi="宋体" w:hint="eastAsia"/>
          <w:color w:val="000000" w:themeColor="text1"/>
        </w:rPr>
        <w:t>致力成为全球物联网无线联接领域一流的产品和服务提供商。A公司聚焦知名的物联网与互联网企业，通过强大的市场拉动、技术驱动和智能制造平台优势，为全球客户提供无线联接领域一流的产品和服务。A公司的战略即成为全球无线联接领域一流的产品和服务提供商。</w:t>
      </w:r>
    </w:p>
    <w:p w14:paraId="4C985246" w14:textId="60B1432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在A公司的调研访谈中发现A公司的企业战略和产品研发</w:t>
      </w:r>
      <w:r w:rsidR="00387074">
        <w:rPr>
          <w:rFonts w:ascii="宋体" w:eastAsia="宋体" w:hAnsi="宋体" w:hint="eastAsia"/>
          <w:color w:val="000000" w:themeColor="text1"/>
        </w:rPr>
        <w:t>之间</w:t>
      </w:r>
      <w:r w:rsidRPr="005058A9">
        <w:rPr>
          <w:rFonts w:ascii="宋体" w:eastAsia="宋体" w:hAnsi="宋体" w:hint="eastAsia"/>
          <w:color w:val="000000" w:themeColor="text1"/>
        </w:rPr>
        <w:t>有脱节，没有“纽带”将企业战略和产品开发和技术研发进行有机结合。根据下图</w:t>
      </w:r>
      <w:r w:rsidR="004C650E">
        <w:rPr>
          <w:rFonts w:ascii="宋体" w:eastAsia="宋体" w:hAnsi="宋体" w:hint="eastAsia"/>
          <w:color w:val="000000" w:themeColor="text1"/>
        </w:rPr>
        <w:t>3-12</w:t>
      </w:r>
      <w:r w:rsidRPr="005058A9">
        <w:rPr>
          <w:rFonts w:ascii="宋体" w:eastAsia="宋体" w:hAnsi="宋体" w:hint="eastAsia"/>
          <w:color w:val="000000" w:themeColor="text1"/>
        </w:rPr>
        <w:t>战略“金字塔”来看，金字塔</w:t>
      </w:r>
      <w:proofErr w:type="gramStart"/>
      <w:r w:rsidRPr="005058A9">
        <w:rPr>
          <w:rFonts w:ascii="宋体" w:eastAsia="宋体" w:hAnsi="宋体" w:hint="eastAsia"/>
          <w:color w:val="000000" w:themeColor="text1"/>
        </w:rPr>
        <w:t>最</w:t>
      </w:r>
      <w:proofErr w:type="gramEnd"/>
      <w:r w:rsidRPr="005058A9">
        <w:rPr>
          <w:rFonts w:ascii="宋体" w:eastAsia="宋体" w:hAnsi="宋体" w:hint="eastAsia"/>
          <w:color w:val="000000" w:themeColor="text1"/>
        </w:rPr>
        <w:t>顶端是公司的愿景，基于公司</w:t>
      </w:r>
      <w:proofErr w:type="gramStart"/>
      <w:r w:rsidRPr="005058A9">
        <w:rPr>
          <w:rFonts w:ascii="宋体" w:eastAsia="宋体" w:hAnsi="宋体" w:hint="eastAsia"/>
          <w:color w:val="000000" w:themeColor="text1"/>
        </w:rPr>
        <w:t>愿景企业</w:t>
      </w:r>
      <w:proofErr w:type="gramEnd"/>
      <w:r w:rsidRPr="005058A9">
        <w:rPr>
          <w:rFonts w:ascii="宋体" w:eastAsia="宋体" w:hAnsi="宋体" w:hint="eastAsia"/>
          <w:color w:val="000000" w:themeColor="text1"/>
        </w:rPr>
        <w:t>会制定自己的战略，战略即给自己定位，根据战略定位选择和确定公司的产品线，确定产品线战略，然后确定具体的产品战略，即产品线下每个产品的定位和目标。当产品战略确定以后，才能进行产品规划，根据产品规划确定产品的技术路线图，进而进行技术开发。</w:t>
      </w:r>
    </w:p>
    <w:p w14:paraId="3BE3A931" w14:textId="71908D66" w:rsidR="00087B81" w:rsidRDefault="00C53D89" w:rsidP="00854036">
      <w:pPr>
        <w:spacing w:line="360" w:lineRule="auto"/>
        <w:ind w:firstLine="420"/>
        <w:jc w:val="center"/>
        <w:rPr>
          <w:rFonts w:ascii="宋体" w:eastAsia="宋体" w:hAnsi="宋体"/>
          <w:color w:val="000000" w:themeColor="text1"/>
        </w:rPr>
      </w:pPr>
      <w:r w:rsidRPr="00C53D89">
        <w:rPr>
          <w:rFonts w:ascii="宋体" w:eastAsia="宋体" w:hAnsi="宋体"/>
          <w:noProof/>
          <w:color w:val="000000" w:themeColor="text1"/>
        </w:rPr>
        <w:lastRenderedPageBreak/>
        <w:drawing>
          <wp:inline distT="0" distB="0" distL="0" distR="0" wp14:anchorId="518D71B2" wp14:editId="24AFE100">
            <wp:extent cx="3782594" cy="2963640"/>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9073" cy="2968716"/>
                    </a:xfrm>
                    <a:prstGeom prst="rect">
                      <a:avLst/>
                    </a:prstGeom>
                  </pic:spPr>
                </pic:pic>
              </a:graphicData>
            </a:graphic>
          </wp:inline>
        </w:drawing>
      </w:r>
    </w:p>
    <w:p w14:paraId="0A9923F8" w14:textId="0A578802" w:rsidR="00DD57C5" w:rsidRPr="005058A9" w:rsidRDefault="00C53D89"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   </w:t>
      </w:r>
      <w:r w:rsidR="008D1DF5">
        <w:rPr>
          <w:rFonts w:ascii="宋体" w:eastAsia="宋体" w:hAnsi="宋体" w:hint="eastAsia"/>
          <w:color w:val="000000" w:themeColor="text1"/>
        </w:rPr>
        <w:t>3-12 企业战略“</w:t>
      </w:r>
      <w:r w:rsidR="00456950">
        <w:rPr>
          <w:rFonts w:ascii="宋体" w:eastAsia="宋体" w:hAnsi="宋体" w:hint="eastAsia"/>
          <w:color w:val="000000" w:themeColor="text1"/>
        </w:rPr>
        <w:t>金字塔</w:t>
      </w:r>
      <w:r w:rsidR="008D1DF5">
        <w:rPr>
          <w:rFonts w:ascii="宋体" w:eastAsia="宋体" w:hAnsi="宋体" w:hint="eastAsia"/>
          <w:color w:val="000000" w:themeColor="text1"/>
        </w:rPr>
        <w:t>”</w:t>
      </w:r>
    </w:p>
    <w:p w14:paraId="3005A115" w14:textId="08DCE3AD" w:rsidR="00DD57C5" w:rsidRPr="005058A9" w:rsidRDefault="00076025">
      <w:pPr>
        <w:spacing w:line="360" w:lineRule="auto"/>
        <w:ind w:firstLine="420"/>
        <w:rPr>
          <w:rFonts w:ascii="宋体" w:eastAsia="宋体" w:hAnsi="宋体" w:cs="仿宋_GB2312"/>
          <w:color w:val="000000" w:themeColor="text1"/>
        </w:rPr>
      </w:pPr>
      <w:r w:rsidRPr="005058A9">
        <w:rPr>
          <w:rFonts w:ascii="宋体" w:eastAsia="宋体" w:hAnsi="宋体" w:hint="eastAsia"/>
          <w:color w:val="000000" w:themeColor="text1"/>
        </w:rPr>
        <w:t>A公司有明确</w:t>
      </w:r>
      <w:proofErr w:type="gramStart"/>
      <w:r w:rsidRPr="005058A9">
        <w:rPr>
          <w:rFonts w:ascii="宋体" w:eastAsia="宋体" w:hAnsi="宋体" w:hint="eastAsia"/>
          <w:color w:val="000000" w:themeColor="text1"/>
        </w:rPr>
        <w:t>的愿景和</w:t>
      </w:r>
      <w:proofErr w:type="gramEnd"/>
      <w:r w:rsidRPr="005058A9">
        <w:rPr>
          <w:rFonts w:ascii="宋体" w:eastAsia="宋体" w:hAnsi="宋体" w:hint="eastAsia"/>
          <w:color w:val="000000" w:themeColor="text1"/>
        </w:rPr>
        <w:t>公司战略，基于公司战略也确定了较为明确的产品线规划，即</w:t>
      </w:r>
      <w:r w:rsidRPr="005058A9">
        <w:rPr>
          <w:rFonts w:ascii="宋体" w:eastAsia="宋体" w:hAnsi="宋体" w:cs="仿宋_GB2312"/>
          <w:color w:val="000000" w:themeColor="text1"/>
        </w:rPr>
        <w:t>在未来3~5年内，无线局域网、无线广域网、感知应用三个产品线为公司的发展三大支柱；做强“无线局域网”、做大 “无线广域网”、做精“感知应用”</w:t>
      </w:r>
      <w:r w:rsidRPr="005058A9">
        <w:rPr>
          <w:rFonts w:ascii="宋体" w:eastAsia="宋体" w:hAnsi="宋体" w:cs="仿宋_GB2312" w:hint="eastAsia"/>
          <w:color w:val="000000" w:themeColor="text1"/>
        </w:rPr>
        <w:t>是A公司的产品线战略。</w:t>
      </w:r>
      <w:r w:rsidR="009550A2">
        <w:rPr>
          <w:rFonts w:ascii="宋体" w:eastAsia="宋体" w:hAnsi="宋体" w:cs="仿宋_GB2312" w:hint="eastAsia"/>
          <w:color w:val="000000" w:themeColor="text1"/>
        </w:rPr>
        <w:t>但是在这三个方向上，并没有明确的战略目标、资源分配计划和时间计划</w:t>
      </w:r>
      <w:r w:rsidR="00801BBE">
        <w:rPr>
          <w:rFonts w:ascii="宋体" w:eastAsia="宋体" w:hAnsi="宋体" w:cs="仿宋_GB2312" w:hint="eastAsia"/>
          <w:color w:val="000000" w:themeColor="text1"/>
        </w:rPr>
        <w:t>。</w:t>
      </w:r>
    </w:p>
    <w:p w14:paraId="6301811D" w14:textId="2AAA48C9"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s="仿宋_GB2312" w:hint="eastAsia"/>
          <w:color w:val="000000" w:themeColor="text1"/>
        </w:rPr>
        <w:t>在</w:t>
      </w:r>
      <w:r w:rsidRPr="005058A9">
        <w:rPr>
          <w:rFonts w:ascii="宋体" w:eastAsia="宋体" w:hAnsi="宋体" w:hint="eastAsia"/>
          <w:color w:val="000000" w:themeColor="text1"/>
        </w:rPr>
        <w:t>A公司的调研过程中，A公司研发中心的一位副主任提到：“研发团队目前存在这样的现象：只是被动型的接受项目的研发任务，无法站在战略思维考虑产品的生命周期”。简短的一句话道出了下面几个问题：</w:t>
      </w:r>
    </w:p>
    <w:p w14:paraId="4BC3113F"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、研发中心的具体任务只是进行项目交付；</w:t>
      </w:r>
    </w:p>
    <w:p w14:paraId="15798451"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、研发中心没有产品规划的职能和资源配置；</w:t>
      </w:r>
    </w:p>
    <w:p w14:paraId="71D5D683" w14:textId="77777777" w:rsidR="00DD57C5" w:rsidRPr="005058A9" w:rsidRDefault="00076025">
      <w:pPr>
        <w:numPr>
          <w:ilvl w:val="0"/>
          <w:numId w:val="2"/>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、研发中心并没有一套由产品规划驱动的技术和平台规划；</w:t>
      </w:r>
    </w:p>
    <w:p w14:paraId="33935D8C" w14:textId="08F86823" w:rsidR="00DD57C5"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r w:rsidR="0055043E">
        <w:rPr>
          <w:rFonts w:ascii="宋体" w:eastAsia="宋体" w:hAnsi="宋体" w:hint="eastAsia"/>
          <w:color w:val="000000" w:themeColor="text1"/>
        </w:rPr>
        <w:t>再</w:t>
      </w:r>
      <w:r w:rsidRPr="005058A9">
        <w:rPr>
          <w:rFonts w:ascii="宋体" w:eastAsia="宋体" w:hAnsi="宋体" w:hint="eastAsia"/>
          <w:color w:val="000000" w:themeColor="text1"/>
        </w:rPr>
        <w:t>在回到上一章节中对研发项目投入的数据，如</w:t>
      </w:r>
      <w:r w:rsidR="00950788">
        <w:rPr>
          <w:rFonts w:ascii="宋体" w:eastAsia="宋体" w:hAnsi="宋体" w:hint="eastAsia"/>
          <w:color w:val="000000" w:themeColor="text1"/>
        </w:rPr>
        <w:t>表</w:t>
      </w:r>
      <w:r w:rsidR="00CF588E">
        <w:rPr>
          <w:rFonts w:ascii="宋体" w:eastAsia="宋体" w:hAnsi="宋体" w:hint="eastAsia"/>
          <w:color w:val="000000" w:themeColor="text1"/>
        </w:rPr>
        <w:t>3-9</w:t>
      </w:r>
      <w:r w:rsidRPr="005058A9">
        <w:rPr>
          <w:rFonts w:ascii="宋体" w:eastAsia="宋体" w:hAnsi="宋体" w:hint="eastAsia"/>
          <w:color w:val="000000" w:themeColor="text1"/>
        </w:rPr>
        <w:t>：</w:t>
      </w:r>
    </w:p>
    <w:p w14:paraId="14373B8D" w14:textId="6B209CBD" w:rsidR="00950788" w:rsidRPr="00F97B4C" w:rsidRDefault="00950788" w:rsidP="00950788">
      <w:pPr>
        <w:spacing w:line="360" w:lineRule="auto"/>
        <w:jc w:val="center"/>
        <w:rPr>
          <w:rFonts w:ascii="宋体" w:eastAsia="宋体" w:hAnsi="宋体"/>
          <w:color w:val="000000" w:themeColor="text1"/>
        </w:rPr>
      </w:pPr>
      <w:r>
        <w:rPr>
          <w:rFonts w:ascii="宋体" w:eastAsia="宋体" w:hAnsi="宋体" w:hint="eastAsia"/>
          <w:color w:val="000000" w:themeColor="text1"/>
        </w:rPr>
        <w:t xml:space="preserve">表3-9 </w:t>
      </w:r>
      <w:r w:rsidRPr="005058A9">
        <w:rPr>
          <w:rFonts w:ascii="宋体" w:eastAsia="宋体" w:hAnsi="宋体" w:hint="eastAsia"/>
          <w:color w:val="000000" w:themeColor="text1"/>
        </w:rPr>
        <w:t>A公司</w:t>
      </w:r>
      <w:r>
        <w:rPr>
          <w:rFonts w:ascii="宋体" w:eastAsia="宋体" w:hAnsi="宋体" w:hint="eastAsia"/>
          <w:color w:val="000000" w:themeColor="text1"/>
        </w:rPr>
        <w:t>2019年</w:t>
      </w:r>
      <w:r w:rsidRPr="005058A9">
        <w:rPr>
          <w:rFonts w:ascii="宋体" w:eastAsia="宋体" w:hAnsi="宋体" w:hint="eastAsia"/>
          <w:color w:val="000000" w:themeColor="text1"/>
        </w:rPr>
        <w:t>研发项目分布</w:t>
      </w:r>
    </w:p>
    <w:p w14:paraId="467867E9" w14:textId="77777777" w:rsidR="00950788" w:rsidRPr="00950788" w:rsidRDefault="00950788">
      <w:pPr>
        <w:spacing w:line="360" w:lineRule="auto"/>
        <w:ind w:firstLine="420"/>
        <w:rPr>
          <w:rFonts w:ascii="宋体" w:eastAsia="宋体" w:hAnsi="宋体"/>
          <w:color w:val="000000" w:themeColor="text1"/>
        </w:rPr>
      </w:pPr>
    </w:p>
    <w:tbl>
      <w:tblPr>
        <w:tblW w:w="7300" w:type="dxa"/>
        <w:tblInd w:w="724" w:type="dxa"/>
        <w:tblLayout w:type="fixed"/>
        <w:tblLook w:val="04A0" w:firstRow="1" w:lastRow="0" w:firstColumn="1" w:lastColumn="0" w:noHBand="0" w:noVBand="1"/>
      </w:tblPr>
      <w:tblGrid>
        <w:gridCol w:w="1360"/>
        <w:gridCol w:w="2420"/>
        <w:gridCol w:w="1760"/>
        <w:gridCol w:w="1760"/>
      </w:tblGrid>
      <w:tr w:rsidR="005058A9" w:rsidRPr="005058A9" w14:paraId="08C3B844" w14:textId="77777777">
        <w:trPr>
          <w:trHeight w:val="4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78846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类      别</w:t>
            </w:r>
          </w:p>
        </w:tc>
        <w:tc>
          <w:tcPr>
            <w:tcW w:w="2420" w:type="dxa"/>
            <w:tcBorders>
              <w:top w:val="single" w:sz="4" w:space="0" w:color="auto"/>
              <w:left w:val="nil"/>
              <w:bottom w:val="single" w:sz="4" w:space="0" w:color="auto"/>
              <w:right w:val="single" w:sz="4" w:space="0" w:color="auto"/>
            </w:tcBorders>
            <w:shd w:val="clear" w:color="auto" w:fill="auto"/>
            <w:vAlign w:val="center"/>
          </w:tcPr>
          <w:p w14:paraId="257B19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w:t>
            </w:r>
          </w:p>
        </w:tc>
        <w:tc>
          <w:tcPr>
            <w:tcW w:w="1760" w:type="dxa"/>
            <w:tcBorders>
              <w:top w:val="single" w:sz="4" w:space="0" w:color="auto"/>
              <w:left w:val="nil"/>
              <w:bottom w:val="single" w:sz="4" w:space="0" w:color="auto"/>
              <w:right w:val="single" w:sz="4" w:space="0" w:color="auto"/>
            </w:tcBorders>
            <w:shd w:val="clear" w:color="auto" w:fill="auto"/>
            <w:vAlign w:val="center"/>
          </w:tcPr>
          <w:p w14:paraId="7E8AB65F"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代表产品型号</w:t>
            </w:r>
          </w:p>
        </w:tc>
        <w:tc>
          <w:tcPr>
            <w:tcW w:w="1760" w:type="dxa"/>
            <w:tcBorders>
              <w:top w:val="single" w:sz="4" w:space="0" w:color="auto"/>
              <w:left w:val="nil"/>
              <w:bottom w:val="single" w:sz="4" w:space="0" w:color="auto"/>
              <w:right w:val="single" w:sz="4" w:space="0" w:color="auto"/>
            </w:tcBorders>
            <w:shd w:val="clear" w:color="auto" w:fill="auto"/>
            <w:vAlign w:val="center"/>
          </w:tcPr>
          <w:p w14:paraId="2A83439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资金投入占比</w:t>
            </w:r>
          </w:p>
        </w:tc>
      </w:tr>
      <w:tr w:rsidR="005058A9" w:rsidRPr="005058A9" w14:paraId="022F2A35"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5780D11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03E1FE4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IOT模组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0FE5AA7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WFR871</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78CA411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30%</w:t>
            </w:r>
          </w:p>
        </w:tc>
      </w:tr>
      <w:tr w:rsidR="005058A9" w:rsidRPr="005058A9" w14:paraId="2E6E0AF3" w14:textId="77777777">
        <w:trPr>
          <w:trHeight w:val="400"/>
        </w:trPr>
        <w:tc>
          <w:tcPr>
            <w:tcW w:w="1360" w:type="dxa"/>
            <w:tcBorders>
              <w:top w:val="nil"/>
              <w:left w:val="single" w:sz="4" w:space="0" w:color="auto"/>
              <w:bottom w:val="single" w:sz="4" w:space="0" w:color="auto"/>
              <w:right w:val="single" w:sz="4" w:space="0" w:color="auto"/>
            </w:tcBorders>
            <w:shd w:val="clear" w:color="auto" w:fill="A8D08D" w:themeFill="accent6" w:themeFillTint="99"/>
            <w:noWrap/>
            <w:vAlign w:val="center"/>
          </w:tcPr>
          <w:p w14:paraId="6672DEA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8D08D" w:themeFill="accent6" w:themeFillTint="99"/>
            <w:vAlign w:val="center"/>
          </w:tcPr>
          <w:p w14:paraId="5FD3F39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WIFI模组</w:t>
            </w:r>
          </w:p>
        </w:tc>
        <w:tc>
          <w:tcPr>
            <w:tcW w:w="1760" w:type="dxa"/>
            <w:tcBorders>
              <w:top w:val="nil"/>
              <w:left w:val="nil"/>
              <w:bottom w:val="single" w:sz="4" w:space="0" w:color="auto"/>
              <w:right w:val="single" w:sz="4" w:space="0" w:color="auto"/>
            </w:tcBorders>
            <w:shd w:val="clear" w:color="auto" w:fill="A8D08D" w:themeFill="accent6" w:themeFillTint="99"/>
            <w:vAlign w:val="center"/>
          </w:tcPr>
          <w:p w14:paraId="61342F8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WF710</w:t>
            </w:r>
          </w:p>
        </w:tc>
        <w:tc>
          <w:tcPr>
            <w:tcW w:w="1760" w:type="dxa"/>
            <w:tcBorders>
              <w:top w:val="nil"/>
              <w:left w:val="nil"/>
              <w:bottom w:val="single" w:sz="4" w:space="0" w:color="auto"/>
              <w:right w:val="single" w:sz="4" w:space="0" w:color="auto"/>
            </w:tcBorders>
            <w:shd w:val="clear" w:color="auto" w:fill="A8D08D" w:themeFill="accent6" w:themeFillTint="99"/>
            <w:noWrap/>
            <w:vAlign w:val="center"/>
          </w:tcPr>
          <w:p w14:paraId="2A0F77A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20%</w:t>
            </w:r>
          </w:p>
        </w:tc>
      </w:tr>
      <w:tr w:rsidR="005058A9" w:rsidRPr="005058A9" w14:paraId="699601E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EA6D87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71CBB61B" w14:textId="77777777" w:rsidR="00DD57C5" w:rsidRPr="005058A9" w:rsidRDefault="00076025">
            <w:pPr>
              <w:jc w:val="center"/>
              <w:rPr>
                <w:rFonts w:ascii="宋体" w:eastAsia="宋体" w:hAnsi="宋体"/>
                <w:color w:val="000000" w:themeColor="text1"/>
                <w:sz w:val="18"/>
                <w:szCs w:val="18"/>
              </w:rPr>
            </w:pPr>
            <w:proofErr w:type="gramStart"/>
            <w:r w:rsidRPr="005058A9">
              <w:rPr>
                <w:rFonts w:ascii="宋体" w:eastAsia="宋体" w:hAnsi="宋体" w:hint="eastAsia"/>
                <w:color w:val="000000" w:themeColor="text1"/>
                <w:sz w:val="18"/>
                <w:szCs w:val="18"/>
              </w:rPr>
              <w:t>蓝牙模</w:t>
            </w:r>
            <w:proofErr w:type="gramEnd"/>
            <w:r w:rsidRPr="005058A9">
              <w:rPr>
                <w:rFonts w:ascii="宋体" w:eastAsia="宋体" w:hAnsi="宋体" w:hint="eastAsia"/>
                <w:color w:val="000000" w:themeColor="text1"/>
                <w:sz w:val="18"/>
                <w:szCs w:val="18"/>
              </w:rPr>
              <w:t>组</w:t>
            </w:r>
          </w:p>
        </w:tc>
        <w:tc>
          <w:tcPr>
            <w:tcW w:w="1760" w:type="dxa"/>
            <w:tcBorders>
              <w:top w:val="nil"/>
              <w:left w:val="nil"/>
              <w:bottom w:val="single" w:sz="4" w:space="0" w:color="auto"/>
              <w:right w:val="single" w:sz="4" w:space="0" w:color="auto"/>
            </w:tcBorders>
            <w:shd w:val="clear" w:color="auto" w:fill="auto"/>
            <w:vAlign w:val="center"/>
          </w:tcPr>
          <w:p w14:paraId="2F16185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BTR761</w:t>
            </w:r>
          </w:p>
        </w:tc>
        <w:tc>
          <w:tcPr>
            <w:tcW w:w="1760" w:type="dxa"/>
            <w:tcBorders>
              <w:top w:val="nil"/>
              <w:left w:val="nil"/>
              <w:bottom w:val="single" w:sz="4" w:space="0" w:color="auto"/>
              <w:right w:val="single" w:sz="4" w:space="0" w:color="auto"/>
            </w:tcBorders>
            <w:shd w:val="clear" w:color="auto" w:fill="auto"/>
            <w:noWrap/>
            <w:vAlign w:val="center"/>
          </w:tcPr>
          <w:p w14:paraId="7DB0255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01E7190"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AD3DFD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6D3F550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2G模组</w:t>
            </w:r>
          </w:p>
        </w:tc>
        <w:tc>
          <w:tcPr>
            <w:tcW w:w="1760" w:type="dxa"/>
            <w:tcBorders>
              <w:top w:val="nil"/>
              <w:left w:val="nil"/>
              <w:bottom w:val="single" w:sz="4" w:space="0" w:color="auto"/>
              <w:right w:val="single" w:sz="4" w:space="0" w:color="auto"/>
            </w:tcBorders>
            <w:shd w:val="clear" w:color="auto" w:fill="auto"/>
            <w:vAlign w:val="center"/>
          </w:tcPr>
          <w:p w14:paraId="31AD0B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L269R</w:t>
            </w:r>
          </w:p>
        </w:tc>
        <w:tc>
          <w:tcPr>
            <w:tcW w:w="1760" w:type="dxa"/>
            <w:tcBorders>
              <w:top w:val="nil"/>
              <w:left w:val="nil"/>
              <w:bottom w:val="single" w:sz="4" w:space="0" w:color="auto"/>
              <w:right w:val="single" w:sz="4" w:space="0" w:color="auto"/>
            </w:tcBorders>
            <w:shd w:val="clear" w:color="auto" w:fill="auto"/>
            <w:noWrap/>
            <w:vAlign w:val="center"/>
          </w:tcPr>
          <w:p w14:paraId="568C517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BDD5DEB"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AF77CA7"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5375D64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4G模组</w:t>
            </w:r>
          </w:p>
        </w:tc>
        <w:tc>
          <w:tcPr>
            <w:tcW w:w="1760" w:type="dxa"/>
            <w:tcBorders>
              <w:top w:val="nil"/>
              <w:left w:val="nil"/>
              <w:bottom w:val="single" w:sz="4" w:space="0" w:color="auto"/>
              <w:right w:val="single" w:sz="4" w:space="0" w:color="auto"/>
            </w:tcBorders>
            <w:shd w:val="clear" w:color="auto" w:fill="auto"/>
            <w:vAlign w:val="center"/>
          </w:tcPr>
          <w:p w14:paraId="6AA94F4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HR8P2</w:t>
            </w:r>
          </w:p>
        </w:tc>
        <w:tc>
          <w:tcPr>
            <w:tcW w:w="1760" w:type="dxa"/>
            <w:tcBorders>
              <w:top w:val="nil"/>
              <w:left w:val="nil"/>
              <w:bottom w:val="single" w:sz="4" w:space="0" w:color="auto"/>
              <w:right w:val="single" w:sz="4" w:space="0" w:color="auto"/>
            </w:tcBorders>
            <w:shd w:val="clear" w:color="auto" w:fill="auto"/>
            <w:noWrap/>
            <w:vAlign w:val="center"/>
          </w:tcPr>
          <w:p w14:paraId="7C545F6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24D14F78"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668D651"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7EF2A20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智能插座</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3D3E3CF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RP-9PL</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17B5643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5222287A" w14:textId="77777777">
        <w:trPr>
          <w:trHeight w:val="400"/>
        </w:trPr>
        <w:tc>
          <w:tcPr>
            <w:tcW w:w="1360" w:type="dxa"/>
            <w:tcBorders>
              <w:top w:val="nil"/>
              <w:left w:val="single" w:sz="4" w:space="0" w:color="auto"/>
              <w:bottom w:val="single" w:sz="4" w:space="0" w:color="auto"/>
              <w:right w:val="single" w:sz="4" w:space="0" w:color="auto"/>
            </w:tcBorders>
            <w:shd w:val="clear" w:color="auto" w:fill="F4B083" w:themeFill="accent2" w:themeFillTint="99"/>
            <w:noWrap/>
            <w:vAlign w:val="center"/>
          </w:tcPr>
          <w:p w14:paraId="0CE273C2"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4B083" w:themeFill="accent2" w:themeFillTint="99"/>
            <w:vAlign w:val="center"/>
          </w:tcPr>
          <w:p w14:paraId="667F7FB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智能路由器</w:t>
            </w:r>
          </w:p>
        </w:tc>
        <w:tc>
          <w:tcPr>
            <w:tcW w:w="1760" w:type="dxa"/>
            <w:tcBorders>
              <w:top w:val="nil"/>
              <w:left w:val="nil"/>
              <w:bottom w:val="single" w:sz="4" w:space="0" w:color="auto"/>
              <w:right w:val="single" w:sz="4" w:space="0" w:color="auto"/>
            </w:tcBorders>
            <w:shd w:val="clear" w:color="auto" w:fill="F4B083" w:themeFill="accent2" w:themeFillTint="99"/>
            <w:vAlign w:val="center"/>
          </w:tcPr>
          <w:p w14:paraId="44527534"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WL-8AP</w:t>
            </w:r>
          </w:p>
        </w:tc>
        <w:tc>
          <w:tcPr>
            <w:tcW w:w="1760" w:type="dxa"/>
            <w:tcBorders>
              <w:top w:val="nil"/>
              <w:left w:val="nil"/>
              <w:bottom w:val="single" w:sz="4" w:space="0" w:color="auto"/>
              <w:right w:val="single" w:sz="4" w:space="0" w:color="auto"/>
            </w:tcBorders>
            <w:shd w:val="clear" w:color="auto" w:fill="F4B083" w:themeFill="accent2" w:themeFillTint="99"/>
            <w:noWrap/>
            <w:vAlign w:val="center"/>
          </w:tcPr>
          <w:p w14:paraId="2A6725CE"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4%</w:t>
            </w:r>
          </w:p>
        </w:tc>
      </w:tr>
      <w:tr w:rsidR="005058A9" w:rsidRPr="005058A9" w14:paraId="37C967AA"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377A59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2018607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智慧学生卡</w:t>
            </w:r>
          </w:p>
        </w:tc>
        <w:tc>
          <w:tcPr>
            <w:tcW w:w="1760" w:type="dxa"/>
            <w:tcBorders>
              <w:top w:val="nil"/>
              <w:left w:val="nil"/>
              <w:bottom w:val="single" w:sz="4" w:space="0" w:color="auto"/>
              <w:right w:val="single" w:sz="4" w:space="0" w:color="auto"/>
            </w:tcBorders>
            <w:shd w:val="clear" w:color="auto" w:fill="auto"/>
            <w:vAlign w:val="center"/>
          </w:tcPr>
          <w:p w14:paraId="623930B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TK15</w:t>
            </w:r>
          </w:p>
        </w:tc>
        <w:tc>
          <w:tcPr>
            <w:tcW w:w="1760" w:type="dxa"/>
            <w:tcBorders>
              <w:top w:val="nil"/>
              <w:left w:val="nil"/>
              <w:bottom w:val="single" w:sz="4" w:space="0" w:color="auto"/>
              <w:right w:val="single" w:sz="4" w:space="0" w:color="auto"/>
            </w:tcBorders>
            <w:shd w:val="clear" w:color="auto" w:fill="auto"/>
            <w:noWrap/>
            <w:vAlign w:val="center"/>
          </w:tcPr>
          <w:p w14:paraId="470F7A08"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15%</w:t>
            </w:r>
          </w:p>
        </w:tc>
      </w:tr>
      <w:tr w:rsidR="005058A9" w:rsidRPr="005058A9" w14:paraId="70BAE990"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49AA7A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7C1F2CD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w:t>
            </w:r>
            <w:proofErr w:type="gramStart"/>
            <w:r w:rsidRPr="005058A9">
              <w:rPr>
                <w:rFonts w:ascii="宋体" w:eastAsia="宋体" w:hAnsi="宋体" w:hint="eastAsia"/>
                <w:color w:val="000000" w:themeColor="text1"/>
                <w:sz w:val="18"/>
                <w:szCs w:val="18"/>
              </w:rPr>
              <w:t>老年卡</w:t>
            </w:r>
            <w:proofErr w:type="gramEnd"/>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307957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TK16</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64FD9E9D"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64D1E443"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4D9F352B"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6FC7963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智慧航空无陪伴儿童卡</w:t>
            </w:r>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56DA0BB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TK17</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0600B95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17405C5B" w14:textId="77777777">
        <w:trPr>
          <w:trHeight w:val="400"/>
        </w:trPr>
        <w:tc>
          <w:tcPr>
            <w:tcW w:w="1360" w:type="dxa"/>
            <w:tcBorders>
              <w:top w:val="nil"/>
              <w:left w:val="single" w:sz="4" w:space="0" w:color="auto"/>
              <w:bottom w:val="single" w:sz="4" w:space="0" w:color="auto"/>
              <w:right w:val="single" w:sz="4" w:space="0" w:color="auto"/>
            </w:tcBorders>
            <w:shd w:val="clear" w:color="auto" w:fill="FFD966" w:themeFill="accent4" w:themeFillTint="99"/>
            <w:noWrap/>
            <w:vAlign w:val="center"/>
          </w:tcPr>
          <w:p w14:paraId="632ED30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FFD966" w:themeFill="accent4" w:themeFillTint="99"/>
            <w:vAlign w:val="center"/>
          </w:tcPr>
          <w:p w14:paraId="1661A01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智慧物流</w:t>
            </w:r>
            <w:proofErr w:type="gramStart"/>
            <w:r w:rsidRPr="005058A9">
              <w:rPr>
                <w:rFonts w:ascii="宋体" w:eastAsia="宋体" w:hAnsi="宋体" w:hint="eastAsia"/>
                <w:color w:val="000000" w:themeColor="text1"/>
                <w:sz w:val="18"/>
                <w:szCs w:val="18"/>
              </w:rPr>
              <w:t>定位卡</w:t>
            </w:r>
            <w:proofErr w:type="gramEnd"/>
          </w:p>
        </w:tc>
        <w:tc>
          <w:tcPr>
            <w:tcW w:w="1760" w:type="dxa"/>
            <w:tcBorders>
              <w:top w:val="nil"/>
              <w:left w:val="nil"/>
              <w:bottom w:val="single" w:sz="4" w:space="0" w:color="auto"/>
              <w:right w:val="single" w:sz="4" w:space="0" w:color="auto"/>
            </w:tcBorders>
            <w:shd w:val="clear" w:color="auto" w:fill="FFD966" w:themeFill="accent4" w:themeFillTint="99"/>
            <w:vAlign w:val="center"/>
          </w:tcPr>
          <w:p w14:paraId="3A4733D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TK18</w:t>
            </w:r>
          </w:p>
        </w:tc>
        <w:tc>
          <w:tcPr>
            <w:tcW w:w="1760" w:type="dxa"/>
            <w:tcBorders>
              <w:top w:val="nil"/>
              <w:left w:val="nil"/>
              <w:bottom w:val="single" w:sz="4" w:space="0" w:color="auto"/>
              <w:right w:val="single" w:sz="4" w:space="0" w:color="auto"/>
            </w:tcBorders>
            <w:shd w:val="clear" w:color="auto" w:fill="FFD966" w:themeFill="accent4" w:themeFillTint="99"/>
            <w:noWrap/>
            <w:vAlign w:val="center"/>
          </w:tcPr>
          <w:p w14:paraId="589CED1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49238555"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B23D01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市场拉动型</w:t>
            </w:r>
          </w:p>
        </w:tc>
        <w:tc>
          <w:tcPr>
            <w:tcW w:w="2420" w:type="dxa"/>
            <w:tcBorders>
              <w:top w:val="nil"/>
              <w:left w:val="nil"/>
              <w:bottom w:val="single" w:sz="4" w:space="0" w:color="auto"/>
              <w:right w:val="single" w:sz="4" w:space="0" w:color="auto"/>
            </w:tcBorders>
            <w:shd w:val="clear" w:color="auto" w:fill="auto"/>
            <w:vAlign w:val="center"/>
          </w:tcPr>
          <w:p w14:paraId="47F31C0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资产保全</w:t>
            </w:r>
            <w:proofErr w:type="gramStart"/>
            <w:r w:rsidRPr="005058A9">
              <w:rPr>
                <w:rFonts w:ascii="宋体" w:eastAsia="宋体" w:hAnsi="宋体" w:hint="eastAsia"/>
                <w:color w:val="000000" w:themeColor="text1"/>
                <w:sz w:val="18"/>
                <w:szCs w:val="18"/>
              </w:rPr>
              <w:t>定位卡</w:t>
            </w:r>
            <w:proofErr w:type="gramEnd"/>
          </w:p>
        </w:tc>
        <w:tc>
          <w:tcPr>
            <w:tcW w:w="1760" w:type="dxa"/>
            <w:tcBorders>
              <w:top w:val="nil"/>
              <w:left w:val="nil"/>
              <w:bottom w:val="single" w:sz="4" w:space="0" w:color="auto"/>
              <w:right w:val="single" w:sz="4" w:space="0" w:color="auto"/>
            </w:tcBorders>
            <w:shd w:val="clear" w:color="auto" w:fill="auto"/>
            <w:vAlign w:val="center"/>
          </w:tcPr>
          <w:p w14:paraId="54874DA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TK19</w:t>
            </w:r>
          </w:p>
        </w:tc>
        <w:tc>
          <w:tcPr>
            <w:tcW w:w="1760" w:type="dxa"/>
            <w:tcBorders>
              <w:top w:val="nil"/>
              <w:left w:val="nil"/>
              <w:bottom w:val="single" w:sz="4" w:space="0" w:color="auto"/>
              <w:right w:val="single" w:sz="4" w:space="0" w:color="auto"/>
            </w:tcBorders>
            <w:shd w:val="clear" w:color="auto" w:fill="auto"/>
            <w:noWrap/>
            <w:vAlign w:val="center"/>
          </w:tcPr>
          <w:p w14:paraId="65BAC4FA"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2%</w:t>
            </w:r>
          </w:p>
        </w:tc>
      </w:tr>
      <w:tr w:rsidR="005058A9" w:rsidRPr="005058A9" w14:paraId="24AD0F67"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2BEF7E6"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23393395"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NB-IOT模组</w:t>
            </w:r>
          </w:p>
        </w:tc>
        <w:tc>
          <w:tcPr>
            <w:tcW w:w="1760" w:type="dxa"/>
            <w:tcBorders>
              <w:top w:val="nil"/>
              <w:left w:val="nil"/>
              <w:bottom w:val="single" w:sz="4" w:space="0" w:color="auto"/>
              <w:right w:val="single" w:sz="4" w:space="0" w:color="auto"/>
            </w:tcBorders>
            <w:shd w:val="clear" w:color="auto" w:fill="auto"/>
            <w:vAlign w:val="center"/>
          </w:tcPr>
          <w:p w14:paraId="647CACE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NB15</w:t>
            </w:r>
          </w:p>
        </w:tc>
        <w:tc>
          <w:tcPr>
            <w:tcW w:w="1760" w:type="dxa"/>
            <w:tcBorders>
              <w:top w:val="nil"/>
              <w:left w:val="nil"/>
              <w:bottom w:val="single" w:sz="4" w:space="0" w:color="auto"/>
              <w:right w:val="single" w:sz="4" w:space="0" w:color="auto"/>
            </w:tcBorders>
            <w:shd w:val="clear" w:color="auto" w:fill="auto"/>
            <w:noWrap/>
            <w:vAlign w:val="center"/>
          </w:tcPr>
          <w:p w14:paraId="1E00EDB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10%</w:t>
            </w:r>
          </w:p>
        </w:tc>
      </w:tr>
      <w:tr w:rsidR="005058A9" w:rsidRPr="005058A9" w14:paraId="1D669A0F" w14:textId="77777777">
        <w:trPr>
          <w:trHeight w:val="4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E34AE8C"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技术驱动型</w:t>
            </w:r>
          </w:p>
        </w:tc>
        <w:tc>
          <w:tcPr>
            <w:tcW w:w="2420" w:type="dxa"/>
            <w:tcBorders>
              <w:top w:val="nil"/>
              <w:left w:val="nil"/>
              <w:bottom w:val="single" w:sz="4" w:space="0" w:color="auto"/>
              <w:right w:val="single" w:sz="4" w:space="0" w:color="auto"/>
            </w:tcBorders>
            <w:shd w:val="clear" w:color="auto" w:fill="auto"/>
            <w:vAlign w:val="center"/>
          </w:tcPr>
          <w:p w14:paraId="6618F950"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5G模组</w:t>
            </w:r>
          </w:p>
        </w:tc>
        <w:tc>
          <w:tcPr>
            <w:tcW w:w="1760" w:type="dxa"/>
            <w:tcBorders>
              <w:top w:val="nil"/>
              <w:left w:val="nil"/>
              <w:bottom w:val="single" w:sz="4" w:space="0" w:color="auto"/>
              <w:right w:val="single" w:sz="4" w:space="0" w:color="auto"/>
            </w:tcBorders>
            <w:shd w:val="clear" w:color="auto" w:fill="auto"/>
            <w:vAlign w:val="center"/>
          </w:tcPr>
          <w:p w14:paraId="672164B3"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w:t>
            </w:r>
          </w:p>
        </w:tc>
        <w:tc>
          <w:tcPr>
            <w:tcW w:w="1760" w:type="dxa"/>
            <w:tcBorders>
              <w:top w:val="nil"/>
              <w:left w:val="nil"/>
              <w:bottom w:val="single" w:sz="4" w:space="0" w:color="auto"/>
              <w:right w:val="single" w:sz="4" w:space="0" w:color="auto"/>
            </w:tcBorders>
            <w:shd w:val="clear" w:color="auto" w:fill="auto"/>
            <w:noWrap/>
            <w:vAlign w:val="center"/>
          </w:tcPr>
          <w:p w14:paraId="072123C9" w14:textId="77777777" w:rsidR="00DD57C5" w:rsidRPr="005058A9" w:rsidRDefault="00076025">
            <w:pPr>
              <w:jc w:val="center"/>
              <w:rPr>
                <w:rFonts w:ascii="宋体" w:eastAsia="宋体" w:hAnsi="宋体"/>
                <w:color w:val="000000" w:themeColor="text1"/>
                <w:sz w:val="18"/>
                <w:szCs w:val="18"/>
              </w:rPr>
            </w:pPr>
            <w:r w:rsidRPr="005058A9">
              <w:rPr>
                <w:rFonts w:ascii="宋体" w:eastAsia="宋体" w:hAnsi="宋体" w:hint="eastAsia"/>
                <w:color w:val="000000" w:themeColor="text1"/>
                <w:sz w:val="18"/>
                <w:szCs w:val="18"/>
              </w:rPr>
              <w:t>5%</w:t>
            </w:r>
          </w:p>
        </w:tc>
      </w:tr>
    </w:tbl>
    <w:p w14:paraId="0430E23B" w14:textId="30D8863B"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项目类别来看，所谓市场拉动型即需求或者市场机会驱动型的项目，所谓技术驱动型即由于技术发展趋势衍生出来的技术预研型项目。在研发中心的研发项目中未发现产品研发类项目，即通过主动的产品规划而驱动的产品开发项目。说明在A公司目前的研发结构不合理，技术研发与公司战略和产品</w:t>
      </w:r>
      <w:proofErr w:type="gramStart"/>
      <w:r w:rsidRPr="005058A9">
        <w:rPr>
          <w:rFonts w:ascii="宋体" w:eastAsia="宋体" w:hAnsi="宋体" w:hint="eastAsia"/>
          <w:color w:val="000000" w:themeColor="text1"/>
        </w:rPr>
        <w:t>线战略</w:t>
      </w:r>
      <w:proofErr w:type="gramEnd"/>
      <w:r w:rsidRPr="005058A9">
        <w:rPr>
          <w:rFonts w:ascii="宋体" w:eastAsia="宋体" w:hAnsi="宋体" w:hint="eastAsia"/>
          <w:color w:val="000000" w:themeColor="text1"/>
        </w:rPr>
        <w:t>有明显的脱钩。</w:t>
      </w:r>
      <w:r w:rsidR="00397B07">
        <w:rPr>
          <w:rFonts w:ascii="宋体" w:eastAsia="宋体" w:hAnsi="宋体" w:hint="eastAsia"/>
          <w:color w:val="000000" w:themeColor="text1"/>
        </w:rPr>
        <w:t>因此，</w:t>
      </w:r>
      <w:r w:rsidR="00B42A91" w:rsidRPr="00B42A91">
        <w:t xml:space="preserve"> </w:t>
      </w:r>
      <w:r w:rsidR="00B42A91" w:rsidRPr="00B42A91">
        <w:rPr>
          <w:rFonts w:ascii="宋体" w:eastAsia="宋体" w:hAnsi="宋体"/>
          <w:color w:val="000000" w:themeColor="text1"/>
        </w:rPr>
        <w:t>A公司研发模式需要转变：从项目驱动（市场拉动）型</w:t>
      </w:r>
      <w:del w:id="204" w:author="User" w:date="2019-09-22T15:46:00Z">
        <w:r w:rsidR="00B42A91" w:rsidRPr="00B42A91" w:rsidDel="00FE43C1">
          <w:rPr>
            <w:rFonts w:ascii="宋体" w:eastAsia="宋体" w:hAnsi="宋体"/>
            <w:color w:val="000000" w:themeColor="text1"/>
          </w:rPr>
          <w:delText>专项</w:delText>
        </w:r>
      </w:del>
      <w:ins w:id="205" w:author="User" w:date="2019-09-22T15:46:00Z">
        <w:r w:rsidR="00FE43C1">
          <w:rPr>
            <w:rFonts w:ascii="宋体" w:eastAsia="宋体" w:hAnsi="宋体" w:hint="eastAsia"/>
            <w:color w:val="000000" w:themeColor="text1"/>
          </w:rPr>
          <w:t>转向</w:t>
        </w:r>
      </w:ins>
      <w:r w:rsidR="00B42A91" w:rsidRPr="00B42A91">
        <w:rPr>
          <w:rFonts w:ascii="宋体" w:eastAsia="宋体" w:hAnsi="宋体"/>
          <w:color w:val="000000" w:themeColor="text1"/>
        </w:rPr>
        <w:t>市场开发型。目前的开发模式使产品战略和规划实施面临的一个组织和流程挑战</w:t>
      </w:r>
    </w:p>
    <w:p w14:paraId="6263AE6C" w14:textId="4A592015"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从表</w:t>
      </w:r>
      <w:r w:rsidR="00231592">
        <w:rPr>
          <w:rFonts w:ascii="宋体" w:eastAsia="宋体" w:hAnsi="宋体" w:hint="eastAsia"/>
          <w:color w:val="000000" w:themeColor="text1"/>
        </w:rPr>
        <w:t>3-9</w:t>
      </w:r>
      <w:r w:rsidRPr="005058A9">
        <w:rPr>
          <w:rFonts w:ascii="宋体" w:eastAsia="宋体" w:hAnsi="宋体" w:hint="eastAsia"/>
          <w:color w:val="000000" w:themeColor="text1"/>
        </w:rPr>
        <w:t>发现，绿色标注的两个产品占公司销售收入近7成，对于一个成熟公司来讲，销售收入占比最高，销售收入保持长期稳定的产品研发费用其实应该占比最少，针对这种</w:t>
      </w:r>
      <w:proofErr w:type="gramStart"/>
      <w:r w:rsidRPr="005058A9">
        <w:rPr>
          <w:rFonts w:ascii="宋体" w:eastAsia="宋体" w:hAnsi="宋体" w:hint="eastAsia"/>
          <w:color w:val="000000" w:themeColor="text1"/>
        </w:rPr>
        <w:t>成熟业务</w:t>
      </w:r>
      <w:proofErr w:type="gramEnd"/>
      <w:r w:rsidRPr="005058A9">
        <w:rPr>
          <w:rFonts w:ascii="宋体" w:eastAsia="宋体" w:hAnsi="宋体" w:hint="eastAsia"/>
          <w:color w:val="000000" w:themeColor="text1"/>
        </w:rPr>
        <w:t>大量的费用应该投入到市场营销费用当中。反之，A公司将其定义为未来新兴的机会市场，感知应用终端产品线下的几个产品（上</w:t>
      </w:r>
      <w:r w:rsidRPr="005058A9">
        <w:rPr>
          <w:rFonts w:ascii="宋体" w:eastAsia="宋体" w:hAnsi="宋体" w:hint="eastAsia"/>
          <w:color w:val="000000" w:themeColor="text1"/>
        </w:rPr>
        <w:lastRenderedPageBreak/>
        <w:t>表黄色部分）研发投入，除了学生卡项目略多以外，其他几个方向的产品研发投入都相对较少。根据产品生命周期理论，在产品孵化器和成长期阶段，研发投入的资源应该是最多的。另外智能插座、智能路由器项目（上表橙色部分），上市超过3</w:t>
      </w:r>
      <w:r w:rsidR="002A64F8">
        <w:rPr>
          <w:rFonts w:ascii="宋体" w:eastAsia="宋体" w:hAnsi="宋体" w:hint="eastAsia"/>
          <w:color w:val="000000" w:themeColor="text1"/>
        </w:rPr>
        <w:t>年，已经是成熟期的产品，但是</w:t>
      </w:r>
      <w:r w:rsidRPr="005058A9">
        <w:rPr>
          <w:rFonts w:ascii="宋体" w:eastAsia="宋体" w:hAnsi="宋体" w:hint="eastAsia"/>
          <w:color w:val="000000" w:themeColor="text1"/>
        </w:rPr>
        <w:t>这两个产品的研发</w:t>
      </w:r>
      <w:proofErr w:type="gramStart"/>
      <w:r w:rsidRPr="005058A9">
        <w:rPr>
          <w:rFonts w:ascii="宋体" w:eastAsia="宋体" w:hAnsi="宋体" w:hint="eastAsia"/>
          <w:color w:val="000000" w:themeColor="text1"/>
        </w:rPr>
        <w:t>投入跟</w:t>
      </w:r>
      <w:proofErr w:type="gramEnd"/>
      <w:r w:rsidRPr="005058A9">
        <w:rPr>
          <w:rFonts w:ascii="宋体" w:eastAsia="宋体" w:hAnsi="宋体" w:hint="eastAsia"/>
          <w:color w:val="000000" w:themeColor="text1"/>
        </w:rPr>
        <w:t>未来发展重点方向的</w:t>
      </w:r>
      <w:r w:rsidR="002A64F8">
        <w:rPr>
          <w:rFonts w:ascii="宋体" w:eastAsia="宋体" w:hAnsi="宋体" w:hint="eastAsia"/>
          <w:color w:val="000000" w:themeColor="text1"/>
        </w:rPr>
        <w:t>感知应用产品的研发投入持平甚至有超出。综合上面几方面的描述，</w:t>
      </w:r>
      <w:r w:rsidRPr="005058A9">
        <w:rPr>
          <w:rFonts w:ascii="宋体" w:eastAsia="宋体" w:hAnsi="宋体" w:hint="eastAsia"/>
          <w:color w:val="000000" w:themeColor="text1"/>
        </w:rPr>
        <w:t>可以从研发中心当前的现状以及研发中心负责人的感受中总结出，目前A公司目前的技术研发仍然属于市场机会驱动型的研发，A公司没有成熟的产品管理和产品规划体系，没有明确的产品战略。研发中心的项目与公司战略存在严重的脱钩，且研发中心的资源投入在没有产品规划的指引下显得比较混乱且随意，没有明确的产品生命周期管理作为指引。</w:t>
      </w:r>
    </w:p>
    <w:p w14:paraId="25275FE5" w14:textId="0AD9D456" w:rsidR="00DD57C5" w:rsidRPr="005C46B7" w:rsidRDefault="00076025" w:rsidP="00212599">
      <w:pPr>
        <w:spacing w:line="360" w:lineRule="auto"/>
        <w:ind w:firstLineChars="100" w:firstLine="241"/>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3F7CE1">
        <w:rPr>
          <w:rFonts w:ascii="宋体" w:eastAsia="宋体" w:hAnsi="宋体" w:hint="eastAsia"/>
          <w:b/>
          <w:color w:val="000000" w:themeColor="text1"/>
        </w:rPr>
        <w:t>6</w:t>
      </w:r>
      <w:r w:rsidR="00165CB4">
        <w:rPr>
          <w:rFonts w:ascii="宋体" w:eastAsia="宋体" w:hAnsi="宋体" w:hint="eastAsia"/>
          <w:b/>
          <w:color w:val="000000" w:themeColor="text1"/>
        </w:rPr>
        <w:t xml:space="preserve"> </w:t>
      </w:r>
      <w:r w:rsidRPr="005C46B7">
        <w:rPr>
          <w:rFonts w:ascii="宋体" w:eastAsia="宋体" w:hAnsi="宋体" w:hint="eastAsia"/>
          <w:b/>
          <w:color w:val="000000" w:themeColor="text1"/>
        </w:rPr>
        <w:t>产品管理职能缺失</w:t>
      </w:r>
    </w:p>
    <w:p w14:paraId="729694E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根据上一章节的A公司组织机构及工作职责介绍，A公司是一家集销</w:t>
      </w:r>
      <w:proofErr w:type="gramStart"/>
      <w:r w:rsidRPr="005058A9">
        <w:rPr>
          <w:rFonts w:ascii="宋体" w:eastAsia="宋体" w:hAnsi="宋体" w:hint="eastAsia"/>
          <w:color w:val="000000" w:themeColor="text1"/>
        </w:rPr>
        <w:t>研</w:t>
      </w:r>
      <w:proofErr w:type="gramEnd"/>
      <w:r w:rsidRPr="005058A9">
        <w:rPr>
          <w:rFonts w:ascii="宋体" w:eastAsia="宋体" w:hAnsi="宋体" w:hint="eastAsia"/>
          <w:color w:val="000000" w:themeColor="text1"/>
        </w:rPr>
        <w:t>产供一体化的科技公司。其组织架构中有明确的营销中心、研发中心以及模组和传感器应用终端的生产厂，且分别有相应的公司高管进行分管。从组织架构来看，该公司没有相对独立</w:t>
      </w:r>
      <w:proofErr w:type="gramStart"/>
      <w:r w:rsidRPr="005058A9">
        <w:rPr>
          <w:rFonts w:ascii="宋体" w:eastAsia="宋体" w:hAnsi="宋体" w:hint="eastAsia"/>
          <w:color w:val="000000" w:themeColor="text1"/>
        </w:rPr>
        <w:t>且职能</w:t>
      </w:r>
      <w:proofErr w:type="gramEnd"/>
      <w:r w:rsidRPr="005058A9">
        <w:rPr>
          <w:rFonts w:ascii="宋体" w:eastAsia="宋体" w:hAnsi="宋体" w:hint="eastAsia"/>
          <w:color w:val="000000" w:themeColor="text1"/>
        </w:rPr>
        <w:t>清晰的产品管理或规划部门。</w:t>
      </w:r>
    </w:p>
    <w:p w14:paraId="15DC45E8" w14:textId="35DCCF66"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另外通过调研和访谈，从A公司的分管营销的副总兼营</w:t>
      </w:r>
      <w:proofErr w:type="gramStart"/>
      <w:r w:rsidRPr="005058A9">
        <w:rPr>
          <w:rFonts w:ascii="宋体" w:eastAsia="宋体" w:hAnsi="宋体" w:hint="eastAsia"/>
          <w:color w:val="000000" w:themeColor="text1"/>
        </w:rPr>
        <w:t>销中心</w:t>
      </w:r>
      <w:proofErr w:type="gramEnd"/>
      <w:r w:rsidRPr="005058A9">
        <w:rPr>
          <w:rFonts w:ascii="宋体" w:eastAsia="宋体" w:hAnsi="宋体" w:hint="eastAsia"/>
          <w:color w:val="000000" w:themeColor="text1"/>
        </w:rPr>
        <w:t>总监的处了解到A公司是目前处于“市场拉动型”组织，正在向“技术驱动型”组织转型。当前产品规划和管理的职责是划分在市场营销板块</w:t>
      </w:r>
      <w:r w:rsidR="00AD6038">
        <w:rPr>
          <w:rFonts w:ascii="宋体" w:eastAsia="宋体" w:hAnsi="宋体" w:hint="eastAsia"/>
          <w:color w:val="000000" w:themeColor="text1"/>
        </w:rPr>
        <w:t>，由营销中心负责产品规划、立项、管理和产品生命周期管理等。另外</w:t>
      </w:r>
      <w:r w:rsidRPr="005058A9">
        <w:rPr>
          <w:rFonts w:ascii="宋体" w:eastAsia="宋体" w:hAnsi="宋体" w:hint="eastAsia"/>
          <w:color w:val="000000" w:themeColor="text1"/>
        </w:rPr>
        <w:t>营销中</w:t>
      </w:r>
      <w:r w:rsidR="009F4703">
        <w:rPr>
          <w:rFonts w:ascii="宋体" w:eastAsia="宋体" w:hAnsi="宋体" w:hint="eastAsia"/>
          <w:color w:val="000000" w:themeColor="text1"/>
        </w:rPr>
        <w:t>心</w:t>
      </w:r>
      <w:r w:rsidRPr="005058A9">
        <w:rPr>
          <w:rFonts w:ascii="宋体" w:eastAsia="宋体" w:hAnsi="宋体" w:hint="eastAsia"/>
          <w:color w:val="000000" w:themeColor="text1"/>
        </w:rPr>
        <w:t>2019</w:t>
      </w:r>
      <w:r w:rsidR="002F5AFD">
        <w:rPr>
          <w:rFonts w:ascii="宋体" w:eastAsia="宋体" w:hAnsi="宋体" w:hint="eastAsia"/>
          <w:color w:val="000000" w:themeColor="text1"/>
        </w:rPr>
        <w:t>年的绩效合同</w:t>
      </w:r>
      <w:r w:rsidR="00AD6038">
        <w:rPr>
          <w:rFonts w:ascii="宋体" w:eastAsia="宋体" w:hAnsi="宋体" w:hint="eastAsia"/>
          <w:color w:val="000000" w:themeColor="text1"/>
        </w:rPr>
        <w:t>资料显示，</w:t>
      </w:r>
      <w:r w:rsidR="00AD6038" w:rsidRPr="005058A9">
        <w:rPr>
          <w:rFonts w:ascii="宋体" w:eastAsia="宋体" w:hAnsi="宋体" w:hint="eastAsia"/>
          <w:color w:val="000000" w:themeColor="text1"/>
        </w:rPr>
        <w:t xml:space="preserve"> </w:t>
      </w:r>
      <w:r w:rsidRPr="005058A9">
        <w:rPr>
          <w:rFonts w:ascii="宋体" w:eastAsia="宋体" w:hAnsi="宋体" w:hint="eastAsia"/>
          <w:color w:val="000000" w:themeColor="text1"/>
        </w:rPr>
        <w:t>A公司对营销中心的考核指标主要包含以下几方面：</w:t>
      </w:r>
    </w:p>
    <w:p w14:paraId="3E7287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（1）全年销售收入目标达成</w:t>
      </w:r>
      <w:r w:rsidRPr="005058A9">
        <w:rPr>
          <w:rFonts w:ascii="宋体" w:eastAsia="宋体" w:hAnsi="宋体" w:hint="eastAsia"/>
          <w:color w:val="000000" w:themeColor="text1"/>
        </w:rPr>
        <w:t xml:space="preserve"> 考核比重</w:t>
      </w:r>
    </w:p>
    <w:p w14:paraId="4AD2CD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（2）全年销售数量目标达成</w:t>
      </w:r>
      <w:r w:rsidRPr="005058A9">
        <w:rPr>
          <w:rFonts w:ascii="宋体" w:eastAsia="宋体" w:hAnsi="宋体" w:hint="eastAsia"/>
          <w:color w:val="000000" w:themeColor="text1"/>
        </w:rPr>
        <w:t xml:space="preserve"> </w:t>
      </w:r>
    </w:p>
    <w:p w14:paraId="142A30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（3）应收账款目标</w:t>
      </w:r>
    </w:p>
    <w:p w14:paraId="3193B4F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（4）存货控制目标</w:t>
      </w:r>
    </w:p>
    <w:p w14:paraId="0A91EAA8"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（5）战略产品线全年营收指标</w:t>
      </w:r>
    </w:p>
    <w:p w14:paraId="1AE3E5BB" w14:textId="70AD4DCC" w:rsidR="00DD57C5" w:rsidRPr="005058A9" w:rsidRDefault="00751C11">
      <w:pPr>
        <w:spacing w:line="360" w:lineRule="auto"/>
        <w:ind w:firstLine="420"/>
        <w:rPr>
          <w:rFonts w:ascii="宋体" w:eastAsia="宋体" w:hAnsi="宋体"/>
          <w:color w:val="000000" w:themeColor="text1"/>
        </w:rPr>
      </w:pPr>
      <w:r>
        <w:rPr>
          <w:rFonts w:ascii="宋体" w:eastAsia="宋体" w:hAnsi="宋体" w:hint="eastAsia"/>
          <w:color w:val="000000" w:themeColor="text1"/>
        </w:rPr>
        <w:t>上述5个指标</w:t>
      </w:r>
      <w:r w:rsidR="00076025" w:rsidRPr="005058A9">
        <w:rPr>
          <w:rFonts w:ascii="宋体" w:eastAsia="宋体" w:hAnsi="宋体" w:hint="eastAsia"/>
          <w:color w:val="000000" w:themeColor="text1"/>
        </w:rPr>
        <w:t>可以清晰的发现虽然营销中心负责产品规划、立项、管理和产品生命周期管理，但是在营销中心的业绩考核指标里面几乎全部是经营指标，有关产品方面的指标只有一条，战略产品线全年营收指标。说明A公司决定公司战略发展方向的产品方向还是比较关注，但是该项指标占营销总监的考核比重非常低。</w:t>
      </w:r>
    </w:p>
    <w:p w14:paraId="33F10157" w14:textId="66348755" w:rsidR="00DD57C5" w:rsidRPr="005058A9" w:rsidRDefault="00AB26E4">
      <w:pPr>
        <w:spacing w:line="360" w:lineRule="auto"/>
        <w:ind w:firstLine="420"/>
        <w:rPr>
          <w:rFonts w:ascii="宋体" w:eastAsia="宋体" w:hAnsi="宋体"/>
          <w:color w:val="000000" w:themeColor="text1"/>
        </w:rPr>
      </w:pPr>
      <w:r>
        <w:rPr>
          <w:rFonts w:ascii="宋体" w:eastAsia="宋体" w:hAnsi="宋体" w:hint="eastAsia"/>
          <w:color w:val="000000" w:themeColor="text1"/>
        </w:rPr>
        <w:t>另外调研期间还</w:t>
      </w:r>
      <w:r w:rsidR="00076025" w:rsidRPr="005058A9">
        <w:rPr>
          <w:rFonts w:ascii="宋体" w:eastAsia="宋体" w:hAnsi="宋体" w:hint="eastAsia"/>
          <w:color w:val="000000" w:themeColor="text1"/>
        </w:rPr>
        <w:t>获取了A公司营销中心的职员数量及分布，从这个数据表格也可以发现营销中心的核心工作主要集中在客户拓展、产品销售以及展会等，其主要职能在“销”，关于市场研究方面的人才和资源投入较少，更没有系统化的产品规划团队。</w:t>
      </w:r>
    </w:p>
    <w:p w14:paraId="3FCD283E"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在此本文援引营销中心总监对当前公司产品管理方面相关问题的描述：</w:t>
      </w:r>
    </w:p>
    <w:p w14:paraId="3C8DB0D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Pr="005058A9">
        <w:rPr>
          <w:rFonts w:ascii="宋体" w:eastAsia="宋体" w:hAnsi="宋体"/>
          <w:color w:val="000000" w:themeColor="text1"/>
        </w:rPr>
        <w:t>重项目，轻规划</w:t>
      </w:r>
    </w:p>
    <w:p w14:paraId="22C6B5B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公司成立初期并没有产品规划部门，早期业务多数是根据客户要求进行定制后接单，并无规划的机会。当规模到达一定程度后，开始建立产品规划组织。目前A公司的产品规划部门是一个较为松散的虚拟小组，由总经理、营销总监、技术总监、市场经理、各技术室主任等组成（7-8人），但话语权不均等。A公司目前处在快速发展期，自身和各方都要求业务高速增长，已有的产品规划在执行中会被临时增量项目打断，停留在纸面上。</w:t>
      </w:r>
    </w:p>
    <w:p w14:paraId="3C355C5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proofErr w:type="gramStart"/>
      <w:r w:rsidRPr="005058A9">
        <w:rPr>
          <w:rFonts w:ascii="宋体" w:eastAsia="宋体" w:hAnsi="宋体"/>
          <w:color w:val="000000" w:themeColor="text1"/>
        </w:rPr>
        <w:t>“</w:t>
      </w:r>
      <w:proofErr w:type="gramEnd"/>
      <w:r w:rsidRPr="005058A9">
        <w:rPr>
          <w:rFonts w:ascii="宋体" w:eastAsia="宋体" w:hAnsi="宋体"/>
          <w:color w:val="000000" w:themeColor="text1"/>
        </w:rPr>
        <w:t>机会主义式“产品规划</w:t>
      </w:r>
    </w:p>
    <w:p w14:paraId="66240D95"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A公司尚未建立一套完整而科学的产品规划体系。处在快速成长期，很多时候还是</w:t>
      </w:r>
      <w:proofErr w:type="gramStart"/>
      <w:r w:rsidRPr="005058A9">
        <w:rPr>
          <w:rFonts w:ascii="宋体" w:eastAsia="宋体" w:hAnsi="宋体"/>
          <w:color w:val="000000" w:themeColor="text1"/>
        </w:rPr>
        <w:t>“</w:t>
      </w:r>
      <w:proofErr w:type="gramEnd"/>
      <w:r w:rsidRPr="005058A9">
        <w:rPr>
          <w:rFonts w:ascii="宋体" w:eastAsia="宋体" w:hAnsi="宋体"/>
          <w:color w:val="000000" w:themeColor="text1"/>
        </w:rPr>
        <w:t>机会主义式“产品规划，</w:t>
      </w:r>
      <w:r w:rsidRPr="005058A9">
        <w:rPr>
          <w:rFonts w:ascii="宋体" w:eastAsia="宋体" w:hAnsi="宋体" w:hint="eastAsia"/>
          <w:color w:val="000000" w:themeColor="text1"/>
        </w:rPr>
        <w:t>即基于市场机会驱动的产品规划，更像是项目方案规划结合系统实施。</w:t>
      </w:r>
      <w:r w:rsidRPr="005058A9">
        <w:rPr>
          <w:rFonts w:ascii="宋体" w:eastAsia="宋体" w:hAnsi="宋体"/>
          <w:color w:val="000000" w:themeColor="text1"/>
        </w:rPr>
        <w:t>缺乏</w:t>
      </w:r>
      <w:r w:rsidRPr="005058A9">
        <w:rPr>
          <w:rFonts w:ascii="宋体" w:eastAsia="宋体" w:hAnsi="宋体" w:hint="eastAsia"/>
          <w:color w:val="000000" w:themeColor="text1"/>
        </w:rPr>
        <w:t>产品维度的</w:t>
      </w:r>
      <w:r w:rsidRPr="005058A9">
        <w:rPr>
          <w:rFonts w:ascii="宋体" w:eastAsia="宋体" w:hAnsi="宋体"/>
          <w:color w:val="000000" w:themeColor="text1"/>
        </w:rPr>
        <w:t>系统</w:t>
      </w:r>
      <w:r w:rsidRPr="005058A9">
        <w:rPr>
          <w:rFonts w:ascii="宋体" w:eastAsia="宋体" w:hAnsi="宋体" w:hint="eastAsia"/>
          <w:color w:val="000000" w:themeColor="text1"/>
        </w:rPr>
        <w:t>性</w:t>
      </w:r>
      <w:r w:rsidRPr="005058A9">
        <w:rPr>
          <w:rFonts w:ascii="宋体" w:eastAsia="宋体" w:hAnsi="宋体"/>
          <w:color w:val="000000" w:themeColor="text1"/>
        </w:rPr>
        <w:t>思考，过于追求速度。</w:t>
      </w:r>
    </w:p>
    <w:p w14:paraId="1029EBC4"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Pr="005058A9">
        <w:rPr>
          <w:rFonts w:ascii="宋体" w:eastAsia="宋体" w:hAnsi="宋体"/>
          <w:color w:val="000000" w:themeColor="text1"/>
        </w:rPr>
        <w:t>产品经理制度需要完善</w:t>
      </w:r>
    </w:p>
    <w:p w14:paraId="3346817D"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产品经理制度刚刚建立，人才缺乏。产品经理团队目前虽然是一个重要项目设立一个，但都不是专职。产品经理是从研发中心选拔产生，本身还</w:t>
      </w:r>
      <w:r w:rsidRPr="005058A9">
        <w:rPr>
          <w:rFonts w:ascii="宋体" w:eastAsia="宋体" w:hAnsi="宋体" w:hint="eastAsia"/>
          <w:color w:val="000000" w:themeColor="text1"/>
        </w:rPr>
        <w:t>有项目</w:t>
      </w:r>
      <w:r w:rsidRPr="005058A9">
        <w:rPr>
          <w:rFonts w:ascii="宋体" w:eastAsia="宋体" w:hAnsi="宋体"/>
          <w:color w:val="000000" w:themeColor="text1"/>
        </w:rPr>
        <w:t>研发的任务，产品经理团队的人数也很少。产品经理目前参与产品规划的能力还非常欠缺，需要历练。</w:t>
      </w:r>
    </w:p>
    <w:p w14:paraId="32E2769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以上因素，导致即使有产品规划，系统可执行性也不高，</w:t>
      </w:r>
      <w:r w:rsidRPr="005058A9">
        <w:rPr>
          <w:rFonts w:ascii="宋体" w:eastAsia="宋体" w:hAnsi="宋体" w:hint="eastAsia"/>
          <w:color w:val="000000" w:themeColor="text1"/>
        </w:rPr>
        <w:t>总体公司业务还是属于“机会驱动”型的业务模式</w:t>
      </w:r>
      <w:r w:rsidRPr="005058A9">
        <w:rPr>
          <w:rFonts w:ascii="宋体" w:eastAsia="宋体" w:hAnsi="宋体"/>
          <w:color w:val="000000" w:themeColor="text1"/>
        </w:rPr>
        <w:t>。</w:t>
      </w:r>
    </w:p>
    <w:p w14:paraId="34EC8B6C" w14:textId="34FF9649" w:rsidR="00DD57C5" w:rsidRPr="005058A9" w:rsidRDefault="00376666">
      <w:pPr>
        <w:spacing w:line="360" w:lineRule="auto"/>
        <w:ind w:firstLine="420"/>
        <w:rPr>
          <w:rFonts w:ascii="宋体" w:eastAsia="宋体" w:hAnsi="宋体"/>
          <w:color w:val="000000" w:themeColor="text1"/>
        </w:rPr>
      </w:pPr>
      <w:r>
        <w:rPr>
          <w:rFonts w:ascii="宋体" w:eastAsia="宋体" w:hAnsi="宋体" w:hint="eastAsia"/>
          <w:color w:val="000000" w:themeColor="text1"/>
        </w:rPr>
        <w:t>通过上述营销中心总监的描述，</w:t>
      </w:r>
      <w:r w:rsidR="00076025" w:rsidRPr="005058A9">
        <w:rPr>
          <w:rFonts w:ascii="宋体" w:eastAsia="宋体" w:hAnsi="宋体" w:hint="eastAsia"/>
          <w:color w:val="000000" w:themeColor="text1"/>
        </w:rPr>
        <w:t>不难发现A公司目前处于成立初期，主要业务还是以市场机会驱动的业务，加上处于物联网这个高速增长的行业，因此相关产品规划的流程制度、管理职能并未梳理清晰和明确定义，产品规划方面的意识也比较弱。</w:t>
      </w:r>
    </w:p>
    <w:p w14:paraId="71AD7EC8" w14:textId="499CEAF1"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3F7CE1">
        <w:rPr>
          <w:rFonts w:ascii="宋体" w:eastAsia="宋体" w:hAnsi="宋体" w:hint="eastAsia"/>
          <w:b/>
          <w:color w:val="000000" w:themeColor="text1"/>
        </w:rPr>
        <w:t>7</w:t>
      </w:r>
      <w:r w:rsidR="00165CB4">
        <w:rPr>
          <w:rFonts w:ascii="宋体" w:eastAsia="宋体" w:hAnsi="宋体" w:hint="eastAsia"/>
          <w:b/>
          <w:color w:val="000000" w:themeColor="text1"/>
        </w:rPr>
        <w:t xml:space="preserve"> </w:t>
      </w:r>
      <w:r w:rsidRPr="005C46B7">
        <w:rPr>
          <w:rFonts w:ascii="宋体" w:eastAsia="宋体" w:hAnsi="宋体" w:hint="eastAsia"/>
          <w:b/>
          <w:color w:val="000000" w:themeColor="text1"/>
        </w:rPr>
        <w:t>市场细分不聚焦</w:t>
      </w:r>
    </w:p>
    <w:p w14:paraId="27E5A29D" w14:textId="317C563C"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一章节里面对A公司的现有市场进行了分析，A公司把自己经营的业务主要分成了两个细分市场，即传统家电市场和运营商市场。面向传统家电市场主要为智能家电，如智能电视、智能冰箱、智能空调提供物联网模组，在传统家电市场里面还有两块面向消费者的智能产品的市场，如智能路由器和智能灯。另外A公司把从运营</w:t>
      </w:r>
      <w:proofErr w:type="gramStart"/>
      <w:r w:rsidRPr="005058A9">
        <w:rPr>
          <w:rFonts w:ascii="宋体" w:eastAsia="宋体" w:hAnsi="宋体" w:hint="eastAsia"/>
          <w:color w:val="000000" w:themeColor="text1"/>
        </w:rPr>
        <w:t>商这个</w:t>
      </w:r>
      <w:proofErr w:type="gramEnd"/>
      <w:r w:rsidRPr="005058A9">
        <w:rPr>
          <w:rFonts w:ascii="宋体" w:eastAsia="宋体" w:hAnsi="宋体" w:hint="eastAsia"/>
          <w:color w:val="000000" w:themeColor="text1"/>
        </w:rPr>
        <w:t>渠道</w:t>
      </w:r>
      <w:proofErr w:type="gramStart"/>
      <w:r w:rsidRPr="005058A9">
        <w:rPr>
          <w:rFonts w:ascii="宋体" w:eastAsia="宋体" w:hAnsi="宋体" w:hint="eastAsia"/>
          <w:color w:val="000000" w:themeColor="text1"/>
        </w:rPr>
        <w:t>当做</w:t>
      </w:r>
      <w:proofErr w:type="gramEnd"/>
      <w:r w:rsidRPr="005058A9">
        <w:rPr>
          <w:rFonts w:ascii="宋体" w:eastAsia="宋体" w:hAnsi="宋体" w:hint="eastAsia"/>
          <w:color w:val="000000" w:themeColor="text1"/>
        </w:rPr>
        <w:t>一个细分市场，具体下面有智能出行、智能安防、智慧教育、智慧养老、智慧物流、智慧金融等几个子市场。从细分市场的要素来看，A公司的传统家电市场和运营商市场并不是很好的细分市场维度，尤其是运</w:t>
      </w:r>
      <w:r w:rsidRPr="005058A9">
        <w:rPr>
          <w:rFonts w:ascii="宋体" w:eastAsia="宋体" w:hAnsi="宋体" w:hint="eastAsia"/>
          <w:color w:val="000000" w:themeColor="text1"/>
        </w:rPr>
        <w:lastRenderedPageBreak/>
        <w:t>营商市场更像是一个销售驱动。另外从市场的分布来看，在运营商市场渠道中，A公司涉及到了前面物联网行业所涉及的几乎所有的场景，市场细分不聚焦，对于一个成长初期的企业而言，市场细分聚焦是非常重要的。找准最适合自己的细分市场，打造拳头产品，快速占领市场。另外在同A</w:t>
      </w:r>
      <w:r w:rsidR="00376666">
        <w:rPr>
          <w:rFonts w:ascii="宋体" w:eastAsia="宋体" w:hAnsi="宋体" w:hint="eastAsia"/>
          <w:color w:val="000000" w:themeColor="text1"/>
        </w:rPr>
        <w:t>公司的市场和研发中心的人员进行调研访谈期间，</w:t>
      </w:r>
      <w:r w:rsidRPr="005058A9">
        <w:rPr>
          <w:rFonts w:ascii="宋体" w:eastAsia="宋体" w:hAnsi="宋体" w:hint="eastAsia"/>
          <w:color w:val="000000" w:themeColor="text1"/>
        </w:rPr>
        <w:t>也了解到在市场和研发资源投入方面，由于同时启动的项目较多，涉及的业务方向也不相同，因此在产品规划和研发方面的相关工作为赶进度，因此系统化程度不够。</w:t>
      </w:r>
    </w:p>
    <w:p w14:paraId="2F9C2080" w14:textId="7C73D843" w:rsidR="00DD57C5" w:rsidRPr="005C46B7" w:rsidRDefault="00076025">
      <w:pPr>
        <w:spacing w:line="360" w:lineRule="auto"/>
        <w:outlineLvl w:val="2"/>
        <w:rPr>
          <w:rFonts w:ascii="宋体" w:eastAsia="宋体" w:hAnsi="宋体"/>
          <w:b/>
          <w:color w:val="000000" w:themeColor="text1"/>
        </w:rPr>
      </w:pPr>
      <w:r w:rsidRPr="005C46B7">
        <w:rPr>
          <w:rFonts w:ascii="宋体" w:eastAsia="宋体" w:hAnsi="宋体" w:hint="eastAsia"/>
          <w:b/>
          <w:color w:val="000000" w:themeColor="text1"/>
        </w:rPr>
        <w:t>3.</w:t>
      </w:r>
      <w:r w:rsidR="003F7CE1">
        <w:rPr>
          <w:rFonts w:ascii="宋体" w:eastAsia="宋体" w:hAnsi="宋体" w:hint="eastAsia"/>
          <w:b/>
          <w:color w:val="000000" w:themeColor="text1"/>
        </w:rPr>
        <w:t>3</w:t>
      </w:r>
      <w:r w:rsidRPr="005C46B7">
        <w:rPr>
          <w:rFonts w:ascii="宋体" w:eastAsia="宋体" w:hAnsi="宋体" w:hint="eastAsia"/>
          <w:b/>
          <w:color w:val="000000" w:themeColor="text1"/>
        </w:rPr>
        <w:t>.</w:t>
      </w:r>
      <w:r w:rsidR="003F7CE1">
        <w:rPr>
          <w:rFonts w:ascii="宋体" w:eastAsia="宋体" w:hAnsi="宋体" w:hint="eastAsia"/>
          <w:b/>
          <w:color w:val="000000" w:themeColor="text1"/>
        </w:rPr>
        <w:t>8</w:t>
      </w:r>
      <w:r w:rsidR="00165CB4">
        <w:rPr>
          <w:rFonts w:ascii="宋体" w:eastAsia="宋体" w:hAnsi="宋体" w:hint="eastAsia"/>
          <w:b/>
          <w:color w:val="000000" w:themeColor="text1"/>
        </w:rPr>
        <w:t xml:space="preserve"> </w:t>
      </w:r>
      <w:r w:rsidRPr="005C46B7">
        <w:rPr>
          <w:rFonts w:ascii="宋体" w:eastAsia="宋体" w:hAnsi="宋体" w:hint="eastAsia"/>
          <w:b/>
          <w:color w:val="000000" w:themeColor="text1"/>
        </w:rPr>
        <w:t>产品规划缺少方法和工具</w:t>
      </w:r>
    </w:p>
    <w:p w14:paraId="1397A293" w14:textId="048DD549"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在调研访谈A公司的市场部门和研发部门期间，了解到A公司在产品规划方面首先没有独立的产品部门进行产品管理和规划，产品规划的职能主要是划分到了营销中心。但是由于营销中心的工作任务重心主要在“销”，相关产品和市场资源配置够，因此A公司在产品规划方面投入精力比较有限。组织内部没有进行有关产品管理或规范方面的系统性培训，如IPD的相关模块。也没有结合自身实际情况，总结一套切实可行的产品管理流程和产品规划方法。比如在营销中心没有相关的工具进行战略与业务能力分析，也没有</w:t>
      </w:r>
      <w:r w:rsidR="003D0438">
        <w:rPr>
          <w:rFonts w:ascii="宋体" w:eastAsia="宋体" w:hAnsi="宋体" w:hint="eastAsia"/>
          <w:color w:val="000000" w:themeColor="text1"/>
        </w:rPr>
        <w:t>能够辅助进行市场细分、市场定位和产品定位的工具。另外一方面，</w:t>
      </w:r>
      <w:r w:rsidR="00030D2E">
        <w:rPr>
          <w:rFonts w:ascii="宋体" w:eastAsia="宋体" w:hAnsi="宋体" w:hint="eastAsia"/>
          <w:color w:val="000000" w:themeColor="text1"/>
        </w:rPr>
        <w:t>对</w:t>
      </w:r>
      <w:r w:rsidRPr="005058A9">
        <w:rPr>
          <w:rFonts w:ascii="宋体" w:eastAsia="宋体" w:hAnsi="宋体" w:hint="eastAsia"/>
          <w:color w:val="000000" w:themeColor="text1"/>
        </w:rPr>
        <w:t>研发中的相关负责人也做了调研，以下援引研发中心某项目总监的调研访谈记录，他讲到目前研发中心主要存在以下方面的问题：</w:t>
      </w:r>
    </w:p>
    <w:p w14:paraId="3B448D3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1、</w:t>
      </w:r>
      <w:r w:rsidRPr="005058A9">
        <w:rPr>
          <w:rFonts w:ascii="宋体" w:eastAsia="宋体" w:hAnsi="宋体" w:hint="eastAsia"/>
          <w:color w:val="000000" w:themeColor="text1"/>
        </w:rPr>
        <w:t>项目经理基本</w:t>
      </w:r>
      <w:r w:rsidRPr="005058A9">
        <w:rPr>
          <w:rFonts w:ascii="宋体" w:eastAsia="宋体" w:hAnsi="宋体"/>
          <w:color w:val="000000" w:themeColor="text1"/>
        </w:rPr>
        <w:t>只是被动型的接受研发任务，无法站在战略思维考虑产品的生命周期；</w:t>
      </w:r>
    </w:p>
    <w:p w14:paraId="4FEB1A9A"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2、无法把</w:t>
      </w:r>
      <w:proofErr w:type="gramStart"/>
      <w:r w:rsidRPr="005058A9">
        <w:rPr>
          <w:rFonts w:ascii="宋体" w:eastAsia="宋体" w:hAnsi="宋体"/>
          <w:color w:val="000000" w:themeColor="text1"/>
        </w:rPr>
        <w:t>控各种</w:t>
      </w:r>
      <w:proofErr w:type="gramEnd"/>
      <w:r w:rsidRPr="005058A9">
        <w:rPr>
          <w:rFonts w:ascii="宋体" w:eastAsia="宋体" w:hAnsi="宋体"/>
          <w:color w:val="000000" w:themeColor="text1"/>
        </w:rPr>
        <w:t>环节，对其他环节点进度不清楚；</w:t>
      </w:r>
    </w:p>
    <w:p w14:paraId="09685DB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3、多数项目负责人只是关心怎么把产品做出来，而不是把产品做好做精；</w:t>
      </w:r>
    </w:p>
    <w:p w14:paraId="03DEF75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4、项目负责人只是</w:t>
      </w:r>
      <w:r w:rsidRPr="005058A9">
        <w:rPr>
          <w:rFonts w:ascii="宋体" w:eastAsia="宋体" w:hAnsi="宋体" w:hint="eastAsia"/>
          <w:color w:val="000000" w:themeColor="text1"/>
        </w:rPr>
        <w:t>职能</w:t>
      </w:r>
      <w:r w:rsidRPr="005058A9">
        <w:rPr>
          <w:rFonts w:ascii="宋体" w:eastAsia="宋体" w:hAnsi="宋体"/>
          <w:color w:val="000000" w:themeColor="text1"/>
        </w:rPr>
        <w:t>部门的一员，基本上对成员的责权利无法把控；</w:t>
      </w:r>
    </w:p>
    <w:p w14:paraId="1BC291C1"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color w:val="000000" w:themeColor="text1"/>
        </w:rPr>
        <w:t>5、项目负责人基本无法调动其他部门或资源，只是按照开发流程进行管理，对更多的产品资源和市场资源无法把握。</w:t>
      </w:r>
    </w:p>
    <w:p w14:paraId="125E5CDA" w14:textId="5A92A08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结合上面一小章节里面，营销中心负责人的一段访谈记录：“</w:t>
      </w:r>
      <w:r w:rsidRPr="005058A9">
        <w:rPr>
          <w:rFonts w:ascii="宋体" w:eastAsia="宋体" w:hAnsi="宋体"/>
          <w:color w:val="000000" w:themeColor="text1"/>
        </w:rPr>
        <w:t>目前公司的产品规划部门是一个较为松散的虚拟小组，由总经理、营销总监、技术总监、市场经理、各技术室主任等组成（7-8人），但话语权不均等</w:t>
      </w:r>
      <w:r w:rsidRPr="005058A9">
        <w:rPr>
          <w:rFonts w:ascii="宋体" w:eastAsia="宋体" w:hAnsi="宋体" w:hint="eastAsia"/>
          <w:color w:val="000000" w:themeColor="text1"/>
        </w:rPr>
        <w:t>。产品经理制度刚刚建立，人才缺乏。产品经理团队目前虽然是一个重要项目设立一个，但都不是专职。产品经理是从研发中心选拔产生，本身还要产品研发的任务，产品经理团队的人数也很少。产品经理目前参与产品规划的能力还非常欠缺，需要历练。”</w:t>
      </w:r>
    </w:p>
    <w:p w14:paraId="491CD277" w14:textId="1999F8F8"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营销和技术两个部门的现有资料梳理和负责人访谈，很清晰的发现A公司的产品规划主要停留在公司高层领导层面，在公司战略落实到产品规划时，由于组织、机制以及系统方法的缺失，导致A公司缺乏系统的产品规划思维和方法论。另外技术部门在技术研发方面没有足够的产品规划做输入，技术研发没有明确的技术路线图和技术平台规划。项目研发负责人对公司战略以及产品战略</w:t>
      </w:r>
      <w:r w:rsidR="00030D2E">
        <w:rPr>
          <w:rFonts w:ascii="宋体" w:eastAsia="宋体" w:hAnsi="宋体" w:hint="eastAsia"/>
          <w:color w:val="000000" w:themeColor="text1"/>
        </w:rPr>
        <w:t>知</w:t>
      </w:r>
      <w:r w:rsidRPr="005058A9">
        <w:rPr>
          <w:rFonts w:ascii="宋体" w:eastAsia="宋体" w:hAnsi="宋体" w:hint="eastAsia"/>
          <w:color w:val="000000" w:themeColor="text1"/>
        </w:rPr>
        <w:t>之甚少，研发环节基本以被动完成任务为主，是一个典型的项目型组织而非产品型组织。另外产品负责人对项目成员没有责权利把控，无法调动其他部门的资源，也从另外一方面说明A公司产品</w:t>
      </w:r>
      <w:proofErr w:type="gramStart"/>
      <w:r w:rsidRPr="005058A9">
        <w:rPr>
          <w:rFonts w:ascii="宋体" w:eastAsia="宋体" w:hAnsi="宋体" w:hint="eastAsia"/>
          <w:color w:val="000000" w:themeColor="text1"/>
        </w:rPr>
        <w:t>规</w:t>
      </w:r>
      <w:proofErr w:type="gramEnd"/>
      <w:r w:rsidRPr="005058A9">
        <w:rPr>
          <w:rFonts w:ascii="宋体" w:eastAsia="宋体" w:hAnsi="宋体" w:hint="eastAsia"/>
          <w:color w:val="000000" w:themeColor="text1"/>
        </w:rPr>
        <w:t>方面缺少系统性，没有相关的方法和工具做支撑。</w:t>
      </w:r>
    </w:p>
    <w:p w14:paraId="215ADAB6" w14:textId="77777777" w:rsidR="00B13136" w:rsidRPr="000806B2" w:rsidRDefault="00B13136" w:rsidP="00B13136">
      <w:pPr>
        <w:spacing w:line="360" w:lineRule="auto"/>
        <w:rPr>
          <w:rFonts w:ascii="宋体" w:eastAsia="宋体" w:hAnsi="宋体"/>
          <w:color w:val="000000" w:themeColor="text1"/>
        </w:rPr>
      </w:pPr>
    </w:p>
    <w:p w14:paraId="35854179" w14:textId="77777777" w:rsidR="00B13136" w:rsidRPr="000806B2" w:rsidRDefault="00B13136" w:rsidP="00B13136">
      <w:pPr>
        <w:spacing w:line="360" w:lineRule="auto"/>
        <w:rPr>
          <w:rFonts w:ascii="宋体" w:eastAsia="宋体" w:hAnsi="宋体"/>
          <w:color w:val="000000" w:themeColor="text1"/>
        </w:rPr>
      </w:pPr>
    </w:p>
    <w:p w14:paraId="542D9220" w14:textId="77777777" w:rsidR="00B13136" w:rsidRDefault="00B13136" w:rsidP="00B13136">
      <w:pPr>
        <w:spacing w:line="360" w:lineRule="auto"/>
        <w:rPr>
          <w:rFonts w:ascii="宋体" w:eastAsia="宋体" w:hAnsi="宋体"/>
          <w:b/>
          <w:color w:val="000000" w:themeColor="text1"/>
        </w:rPr>
      </w:pPr>
    </w:p>
    <w:p w14:paraId="734BC74A" w14:textId="77777777" w:rsidR="00B13136" w:rsidRDefault="00B13136" w:rsidP="00B13136">
      <w:pPr>
        <w:spacing w:line="360" w:lineRule="auto"/>
        <w:rPr>
          <w:rFonts w:ascii="宋体" w:eastAsia="宋体" w:hAnsi="宋体"/>
          <w:b/>
          <w:color w:val="000000" w:themeColor="text1"/>
        </w:rPr>
      </w:pPr>
    </w:p>
    <w:p w14:paraId="71C2ECB4" w14:textId="42F10ED2"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第四章 A公司产品</w:t>
      </w:r>
      <w:r w:rsidR="00992DE0">
        <w:rPr>
          <w:rFonts w:ascii="宋体" w:eastAsia="宋体" w:hAnsi="宋体" w:hint="eastAsia"/>
          <w:b/>
          <w:color w:val="000000" w:themeColor="text1"/>
        </w:rPr>
        <w:t>战略规划</w:t>
      </w:r>
      <w:r w:rsidRPr="005058A9">
        <w:rPr>
          <w:rFonts w:ascii="宋体" w:eastAsia="宋体" w:hAnsi="宋体" w:hint="eastAsia"/>
          <w:b/>
          <w:color w:val="000000" w:themeColor="text1"/>
        </w:rPr>
        <w:t>方案设计</w:t>
      </w:r>
    </w:p>
    <w:p w14:paraId="633B575D" w14:textId="34D26821" w:rsidR="00862892" w:rsidRDefault="00076025" w:rsidP="0060415D">
      <w:pPr>
        <w:spacing w:line="360" w:lineRule="auto"/>
        <w:outlineLvl w:val="1"/>
        <w:rPr>
          <w:rFonts w:ascii="宋体" w:eastAsia="宋体" w:hAnsi="宋体"/>
          <w:b/>
          <w:color w:val="000000" w:themeColor="text1"/>
        </w:rPr>
      </w:pPr>
      <w:r w:rsidRPr="00B60604">
        <w:rPr>
          <w:rFonts w:ascii="宋体" w:eastAsia="宋体" w:hAnsi="宋体" w:hint="eastAsia"/>
          <w:b/>
          <w:color w:val="000000" w:themeColor="text1"/>
        </w:rPr>
        <w:t xml:space="preserve">4.1 </w:t>
      </w:r>
      <w:r w:rsidR="003D16FE" w:rsidRPr="00B60604">
        <w:rPr>
          <w:rFonts w:ascii="宋体" w:eastAsia="宋体" w:hAnsi="宋体" w:hint="eastAsia"/>
          <w:b/>
          <w:color w:val="000000" w:themeColor="text1"/>
        </w:rPr>
        <w:t>产品</w:t>
      </w:r>
      <w:r w:rsidR="00992DE0">
        <w:rPr>
          <w:rFonts w:ascii="宋体" w:eastAsia="宋体" w:hAnsi="宋体" w:hint="eastAsia"/>
          <w:b/>
          <w:color w:val="000000" w:themeColor="text1"/>
        </w:rPr>
        <w:t>战略</w:t>
      </w:r>
      <w:r w:rsidR="003D16FE" w:rsidRPr="00B60604">
        <w:rPr>
          <w:rFonts w:ascii="宋体" w:eastAsia="宋体" w:hAnsi="宋体" w:hint="eastAsia"/>
          <w:b/>
          <w:color w:val="000000" w:themeColor="text1"/>
        </w:rPr>
        <w:t>规划</w:t>
      </w:r>
      <w:r w:rsidR="00992DE0">
        <w:rPr>
          <w:rFonts w:ascii="宋体" w:eastAsia="宋体" w:hAnsi="宋体" w:hint="eastAsia"/>
          <w:b/>
          <w:color w:val="000000" w:themeColor="text1"/>
        </w:rPr>
        <w:t>基本</w:t>
      </w:r>
      <w:r w:rsidRPr="00B60604">
        <w:rPr>
          <w:rFonts w:ascii="宋体" w:eastAsia="宋体" w:hAnsi="宋体" w:hint="eastAsia"/>
          <w:b/>
          <w:color w:val="000000" w:themeColor="text1"/>
        </w:rPr>
        <w:t>思路</w:t>
      </w:r>
    </w:p>
    <w:p w14:paraId="711C4433" w14:textId="7D658919" w:rsidR="006D6A2C" w:rsidRPr="006D6A2C" w:rsidRDefault="008E1177" w:rsidP="006D6A2C">
      <w:pPr>
        <w:spacing w:line="360" w:lineRule="auto"/>
        <w:ind w:firstLine="420"/>
        <w:rPr>
          <w:rFonts w:ascii="宋体" w:eastAsia="宋体" w:hAnsi="宋体" w:cs="仿宋_GB2312"/>
          <w:color w:val="000000" w:themeColor="text1"/>
        </w:rPr>
      </w:pPr>
      <w:r>
        <w:rPr>
          <w:rFonts w:ascii="宋体" w:eastAsia="宋体" w:hAnsi="宋体" w:hint="eastAsia"/>
          <w:color w:val="000000" w:themeColor="text1"/>
        </w:rPr>
        <w:t>A公司有一个总体的产品</w:t>
      </w:r>
      <w:proofErr w:type="gramStart"/>
      <w:r>
        <w:rPr>
          <w:rFonts w:ascii="宋体" w:eastAsia="宋体" w:hAnsi="宋体" w:hint="eastAsia"/>
          <w:color w:val="000000" w:themeColor="text1"/>
        </w:rPr>
        <w:t>线战略</w:t>
      </w:r>
      <w:proofErr w:type="gramEnd"/>
      <w:r>
        <w:rPr>
          <w:rFonts w:ascii="宋体" w:eastAsia="宋体" w:hAnsi="宋体" w:hint="eastAsia"/>
          <w:color w:val="000000" w:themeColor="text1"/>
        </w:rPr>
        <w:t>方向，即做强“无限局域网”，做大“无线广域网”，做</w:t>
      </w:r>
      <w:del w:id="206" w:author="User" w:date="2019-09-22T15:50:00Z">
        <w:r w:rsidDel="00FE43C1">
          <w:rPr>
            <w:rFonts w:ascii="宋体" w:eastAsia="宋体" w:hAnsi="宋体" w:hint="eastAsia"/>
            <w:color w:val="000000" w:themeColor="text1"/>
          </w:rPr>
          <w:delText>惊</w:delText>
        </w:r>
      </w:del>
      <w:ins w:id="207" w:author="User" w:date="2019-09-22T15:50:00Z">
        <w:r w:rsidR="00FE43C1">
          <w:rPr>
            <w:rFonts w:ascii="宋体" w:eastAsia="宋体" w:hAnsi="宋体" w:hint="eastAsia"/>
            <w:color w:val="000000" w:themeColor="text1"/>
          </w:rPr>
          <w:t>精</w:t>
        </w:r>
      </w:ins>
      <w:r>
        <w:rPr>
          <w:rFonts w:ascii="宋体" w:eastAsia="宋体" w:hAnsi="宋体" w:hint="eastAsia"/>
          <w:color w:val="000000" w:themeColor="text1"/>
        </w:rPr>
        <w:t>“无线感知应用”。</w:t>
      </w:r>
      <w:r>
        <w:rPr>
          <w:rFonts w:ascii="宋体" w:eastAsia="宋体" w:hAnsi="宋体" w:cs="仿宋_GB2312" w:hint="eastAsia"/>
          <w:color w:val="000000" w:themeColor="text1"/>
        </w:rPr>
        <w:t>但是在这三个方向上，并没有明确的战略目标、资源分配计划和时间计划。</w:t>
      </w:r>
      <w:r w:rsidR="006D6A2C" w:rsidRPr="006D6A2C">
        <w:rPr>
          <w:rFonts w:ascii="宋体" w:eastAsia="宋体" w:hAnsi="宋体" w:cs="仿宋_GB2312" w:hint="eastAsia"/>
          <w:color w:val="000000" w:themeColor="text1"/>
        </w:rPr>
        <w:t>产品规划过程其实是一个企业战略管理、市场营销管理、产品管理中有机的一个部分，而现有的产品规划过程并没有能够解决好这个问题。</w:t>
      </w:r>
      <w:r w:rsidR="00D82E80">
        <w:rPr>
          <w:rFonts w:ascii="宋体" w:eastAsia="宋体" w:hAnsi="宋体" w:cs="仿宋_GB2312" w:hint="eastAsia"/>
          <w:color w:val="000000" w:themeColor="text1"/>
        </w:rPr>
        <w:t>因此A公司的产品战略规划主要分成下</w:t>
      </w:r>
      <w:r w:rsidR="006D6A2C">
        <w:rPr>
          <w:rFonts w:ascii="宋体" w:eastAsia="宋体" w:hAnsi="宋体" w:cs="仿宋_GB2312" w:hint="eastAsia"/>
          <w:color w:val="000000" w:themeColor="text1"/>
        </w:rPr>
        <w:t>面</w:t>
      </w:r>
      <w:r w:rsidR="006D6A2C" w:rsidRPr="006D6A2C">
        <w:rPr>
          <w:rFonts w:ascii="宋体" w:eastAsia="宋体" w:hAnsi="宋体" w:cs="仿宋_GB2312" w:hint="eastAsia"/>
          <w:color w:val="000000" w:themeColor="text1"/>
        </w:rPr>
        <w:t>三个主要阶段</w:t>
      </w:r>
      <w:r w:rsidR="00D82E80">
        <w:rPr>
          <w:rFonts w:ascii="宋体" w:eastAsia="宋体" w:hAnsi="宋体" w:cs="仿宋_GB2312" w:hint="eastAsia"/>
          <w:color w:val="000000" w:themeColor="text1"/>
        </w:rPr>
        <w:t>进行</w:t>
      </w:r>
      <w:r w:rsidR="006D6A2C">
        <w:rPr>
          <w:rFonts w:ascii="宋体" w:eastAsia="宋体" w:hAnsi="宋体" w:cs="仿宋_GB2312" w:hint="eastAsia"/>
          <w:color w:val="000000" w:themeColor="text1"/>
        </w:rPr>
        <w:t>：</w:t>
      </w:r>
    </w:p>
    <w:p w14:paraId="64715D99" w14:textId="5CE50F02"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1.市场细分及选择:在这个阶段，主要通过市场调研和分析，研究如何细分市场，以及企业如何选择细分市场;最后确定企业对细分市场的战略选择。</w:t>
      </w:r>
    </w:p>
    <w:p w14:paraId="6C20A732" w14:textId="7EEF2935"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2.定义新产品概念:对某个细分市场，收集其需求的主要内容，包括客户需求、竞争需求及企业内部需求，并确定企业在该细分市场的产品定位，然后寻找和定义新产品概念</w:t>
      </w:r>
    </w:p>
    <w:p w14:paraId="3BBB2997" w14:textId="2CBB38FA"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3.确定产品规划:从技术层面分析新产品属于哪个产品族及其开发路径，并根据公司的战略/策略确定新产品开发的优先顺序和组合策略，然后依据企业资源状况，制定新产品开发的时间计划</w:t>
      </w:r>
    </w:p>
    <w:p w14:paraId="16376C96" w14:textId="1136A066" w:rsidR="006D6A2C" w:rsidRPr="006D6A2C" w:rsidRDefault="006D6A2C" w:rsidP="006D6A2C">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t>虽然产品规划过程可以划分为上述三个主要阶段，但这三个阶段是相互影响的。不仅前面的阶段确定了下一个阶段，如细分市场的选择必然确定了需求收集的目标市场;而且后面的阶段也会影响和修正前面阶段的结果，如企业的技术和资源状况可能会影响产品的定位，甚至影响细分市场的选择，细分市场需求的进一步收集和分析可能会修正已经做出的细分市场选择的结果等。所以一方面三个阶段是缺一不可的，每个阶段应该有明确的输出结果，另一方面，这三个阶段是相互影响的，应该注重有机的结合。</w:t>
      </w:r>
    </w:p>
    <w:p w14:paraId="77435835" w14:textId="60ADFB2D" w:rsidR="007C6ED0" w:rsidRPr="00854036" w:rsidRDefault="006D6A2C" w:rsidP="00854036">
      <w:pPr>
        <w:spacing w:line="360" w:lineRule="auto"/>
        <w:ind w:firstLine="420"/>
        <w:rPr>
          <w:rFonts w:ascii="宋体" w:eastAsia="宋体" w:hAnsi="宋体" w:cs="仿宋_GB2312"/>
          <w:color w:val="000000" w:themeColor="text1"/>
        </w:rPr>
      </w:pPr>
      <w:r w:rsidRPr="006D6A2C">
        <w:rPr>
          <w:rFonts w:ascii="宋体" w:eastAsia="宋体" w:hAnsi="宋体" w:cs="仿宋_GB2312" w:hint="eastAsia"/>
          <w:color w:val="000000" w:themeColor="text1"/>
        </w:rPr>
        <w:lastRenderedPageBreak/>
        <w:t>产品规划并不是单次的工作，应该是不断循环、持续的工作，随着外部和内部情况的变化而不断的修正。一般产品规划工作应该一定周期内，如一个季度，或半年/一年，进行更新。如果遇到突发的变化，或规划已经缺乏指导意义时，更应该及时更新。而每次更新，不一定会重复产品规划整个过程的所有工作，可能只是部分工作的更新。如内、外部情况的变化并不足以影响市场的细分和选择，则这部分工作就不需要更新。</w:t>
      </w:r>
    </w:p>
    <w:p w14:paraId="5E159B57" w14:textId="23EDC347" w:rsidR="003E3E44" w:rsidRPr="00854036" w:rsidRDefault="006B090D" w:rsidP="00854036">
      <w:pPr>
        <w:spacing w:line="360" w:lineRule="auto"/>
        <w:outlineLvl w:val="1"/>
        <w:rPr>
          <w:rFonts w:ascii="宋体" w:eastAsia="宋体" w:hAnsi="宋体"/>
          <w:b/>
          <w:color w:val="000000" w:themeColor="text1"/>
        </w:rPr>
      </w:pPr>
      <w:r>
        <w:rPr>
          <w:rFonts w:ascii="宋体" w:eastAsia="宋体" w:hAnsi="宋体" w:hint="eastAsia"/>
          <w:b/>
          <w:color w:val="000000" w:themeColor="text1"/>
        </w:rPr>
        <w:t>4.2 产品线战略</w:t>
      </w:r>
    </w:p>
    <w:p w14:paraId="095AE204" w14:textId="76D4E72F" w:rsidR="007725E6" w:rsidRPr="005058A9" w:rsidRDefault="007725E6" w:rsidP="007725E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A公司目前主要以无线局域网模组、无线广域网模组以及物联网感知应用终端三条产品线构成。具体产品组合分布如图</w:t>
      </w:r>
      <w:r w:rsidR="001054C7">
        <w:rPr>
          <w:rFonts w:ascii="宋体" w:eastAsia="宋体" w:hAnsi="宋体" w:hint="eastAsia"/>
          <w:color w:val="000000" w:themeColor="text1"/>
        </w:rPr>
        <w:t>4-1</w:t>
      </w:r>
      <w:r w:rsidRPr="005058A9">
        <w:rPr>
          <w:rFonts w:ascii="宋体" w:eastAsia="宋体" w:hAnsi="宋体" w:hint="eastAsia"/>
          <w:color w:val="000000" w:themeColor="text1"/>
        </w:rPr>
        <w:t>：</w:t>
      </w:r>
    </w:p>
    <w:p w14:paraId="05666300" w14:textId="25BD4D80" w:rsidR="001054C7" w:rsidRDefault="00C41957" w:rsidP="007725E6">
      <w:pPr>
        <w:spacing w:line="360" w:lineRule="auto"/>
        <w:ind w:firstLine="420"/>
        <w:rPr>
          <w:rFonts w:ascii="宋体" w:eastAsia="宋体" w:hAnsi="宋体"/>
          <w:color w:val="000000" w:themeColor="text1"/>
        </w:rPr>
      </w:pPr>
      <w:r w:rsidRPr="00C41957">
        <w:rPr>
          <w:rFonts w:ascii="宋体" w:eastAsia="宋体" w:hAnsi="宋体"/>
          <w:noProof/>
          <w:color w:val="000000" w:themeColor="text1"/>
        </w:rPr>
        <w:drawing>
          <wp:inline distT="0" distB="0" distL="0" distR="0" wp14:anchorId="6A52DC06" wp14:editId="34BB8D69">
            <wp:extent cx="4936120" cy="30348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4574" cy="3040020"/>
                    </a:xfrm>
                    <a:prstGeom prst="rect">
                      <a:avLst/>
                    </a:prstGeom>
                  </pic:spPr>
                </pic:pic>
              </a:graphicData>
            </a:graphic>
          </wp:inline>
        </w:drawing>
      </w:r>
    </w:p>
    <w:p w14:paraId="7E9D71CA" w14:textId="27BE58A5" w:rsidR="007725E6" w:rsidRPr="005058A9" w:rsidRDefault="001054C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图4-1 A公司产品线</w:t>
      </w:r>
      <w:r w:rsidR="00677CD7">
        <w:rPr>
          <w:rFonts w:ascii="宋体" w:eastAsia="宋体" w:hAnsi="宋体" w:hint="eastAsia"/>
          <w:color w:val="000000" w:themeColor="text1"/>
        </w:rPr>
        <w:t>结构</w:t>
      </w:r>
    </w:p>
    <w:p w14:paraId="57E44775" w14:textId="394EC4BE" w:rsidR="004A0B66" w:rsidRDefault="0029731F" w:rsidP="0098142E">
      <w:pPr>
        <w:spacing w:line="360" w:lineRule="auto"/>
        <w:ind w:firstLine="420"/>
        <w:rPr>
          <w:rFonts w:ascii="宋体" w:eastAsia="宋体" w:hAnsi="宋体"/>
          <w:color w:val="000000" w:themeColor="text1"/>
        </w:rPr>
      </w:pPr>
      <w:r>
        <w:rPr>
          <w:rFonts w:ascii="宋体" w:eastAsia="宋体" w:hAnsi="宋体" w:hint="eastAsia"/>
          <w:color w:val="000000" w:themeColor="text1"/>
        </w:rPr>
        <w:t>根据A公司内部资料显示，</w:t>
      </w:r>
      <w:r w:rsidRPr="0029731F">
        <w:rPr>
          <w:rFonts w:ascii="宋体" w:eastAsia="宋体" w:hAnsi="宋体" w:hint="eastAsia"/>
          <w:color w:val="000000" w:themeColor="text1"/>
        </w:rPr>
        <w:t>2017年，</w:t>
      </w:r>
      <w:r>
        <w:rPr>
          <w:rFonts w:ascii="宋体" w:eastAsia="宋体" w:hAnsi="宋体" w:hint="eastAsia"/>
          <w:color w:val="000000" w:themeColor="text1"/>
        </w:rPr>
        <w:t>A</w:t>
      </w:r>
      <w:r w:rsidRPr="0029731F">
        <w:rPr>
          <w:rFonts w:ascii="宋体" w:eastAsia="宋体" w:hAnsi="宋体" w:hint="eastAsia"/>
          <w:color w:val="000000" w:themeColor="text1"/>
        </w:rPr>
        <w:t>公司无线局域网模组产能已达到650万只/</w:t>
      </w:r>
      <w:r>
        <w:rPr>
          <w:rFonts w:ascii="宋体" w:eastAsia="宋体" w:hAnsi="宋体" w:hint="eastAsia"/>
          <w:color w:val="000000" w:themeColor="text1"/>
        </w:rPr>
        <w:t>月，出货规模达到物联网行业大陆第一；</w:t>
      </w:r>
      <w:r w:rsidRPr="0029731F">
        <w:rPr>
          <w:rFonts w:ascii="宋体" w:eastAsia="宋体" w:hAnsi="宋体" w:hint="eastAsia"/>
          <w:color w:val="000000" w:themeColor="text1"/>
        </w:rPr>
        <w:t>2018年，无线局域网模组出货达到1亿只/</w:t>
      </w:r>
      <w:r w:rsidR="00A96A83">
        <w:rPr>
          <w:rFonts w:ascii="宋体" w:eastAsia="宋体" w:hAnsi="宋体" w:hint="eastAsia"/>
          <w:color w:val="000000" w:themeColor="text1"/>
        </w:rPr>
        <w:t>年，</w:t>
      </w:r>
      <w:r w:rsidRPr="0029731F">
        <w:rPr>
          <w:rFonts w:ascii="宋体" w:eastAsia="宋体" w:hAnsi="宋体" w:hint="eastAsia"/>
          <w:color w:val="000000" w:themeColor="text1"/>
        </w:rPr>
        <w:t>技术指标及质量指标均居行业前列。</w:t>
      </w:r>
      <w:r>
        <w:rPr>
          <w:rFonts w:ascii="宋体" w:eastAsia="宋体" w:hAnsi="宋体" w:hint="eastAsia"/>
          <w:color w:val="000000" w:themeColor="text1"/>
        </w:rPr>
        <w:t>A公司在无线局域网</w:t>
      </w:r>
      <w:r w:rsidR="00994D2B">
        <w:rPr>
          <w:rFonts w:ascii="宋体" w:eastAsia="宋体" w:hAnsi="宋体" w:hint="eastAsia"/>
          <w:color w:val="000000" w:themeColor="text1"/>
        </w:rPr>
        <w:t>产品线的产品包括</w:t>
      </w:r>
      <w:r w:rsidR="002841E0">
        <w:rPr>
          <w:rFonts w:ascii="宋体" w:eastAsia="宋体" w:hAnsi="宋体" w:hint="eastAsia"/>
          <w:color w:val="000000" w:themeColor="text1"/>
        </w:rPr>
        <w:t>IOT模组、WI-FI模组、</w:t>
      </w:r>
      <w:proofErr w:type="gramStart"/>
      <w:r w:rsidR="002841E0">
        <w:rPr>
          <w:rFonts w:ascii="宋体" w:eastAsia="宋体" w:hAnsi="宋体" w:hint="eastAsia"/>
          <w:color w:val="000000" w:themeColor="text1"/>
        </w:rPr>
        <w:t>蓝牙模</w:t>
      </w:r>
      <w:proofErr w:type="gramEnd"/>
      <w:r w:rsidR="002841E0">
        <w:rPr>
          <w:rFonts w:ascii="宋体" w:eastAsia="宋体" w:hAnsi="宋体" w:hint="eastAsia"/>
          <w:color w:val="000000" w:themeColor="text1"/>
        </w:rPr>
        <w:t>组等</w:t>
      </w:r>
      <w:r w:rsidR="00266505">
        <w:rPr>
          <w:rFonts w:ascii="宋体" w:eastAsia="宋体" w:hAnsi="宋体" w:hint="eastAsia"/>
          <w:color w:val="000000" w:themeColor="text1"/>
        </w:rPr>
        <w:t>。</w:t>
      </w:r>
      <w:r w:rsidR="00994D2B">
        <w:rPr>
          <w:rFonts w:ascii="宋体" w:eastAsia="宋体" w:hAnsi="宋体" w:hint="eastAsia"/>
          <w:color w:val="000000" w:themeColor="text1"/>
        </w:rPr>
        <w:t>其中WI-FI模组、</w:t>
      </w:r>
      <w:proofErr w:type="gramStart"/>
      <w:r w:rsidR="00994D2B">
        <w:rPr>
          <w:rFonts w:ascii="宋体" w:eastAsia="宋体" w:hAnsi="宋体" w:hint="eastAsia"/>
          <w:color w:val="000000" w:themeColor="text1"/>
        </w:rPr>
        <w:t>蓝牙模组产</w:t>
      </w:r>
      <w:r w:rsidR="00994D2B">
        <w:rPr>
          <w:rFonts w:ascii="宋体" w:eastAsia="宋体" w:hAnsi="宋体" w:hint="eastAsia"/>
          <w:color w:val="000000" w:themeColor="text1"/>
        </w:rPr>
        <w:lastRenderedPageBreak/>
        <w:t>品</w:t>
      </w:r>
      <w:proofErr w:type="gramEnd"/>
      <w:r w:rsidR="004821B9">
        <w:rPr>
          <w:rFonts w:ascii="宋体" w:eastAsia="宋体" w:hAnsi="宋体" w:hint="eastAsia"/>
          <w:color w:val="000000" w:themeColor="text1"/>
        </w:rPr>
        <w:t>给A公司带来了大量的现金来源且市场相对稳定，属于典型的“奶牛型”业务，适合采用稳定性战略。</w:t>
      </w:r>
      <w:r w:rsidR="004F3A2D">
        <w:rPr>
          <w:rFonts w:ascii="宋体" w:eastAsia="宋体" w:hAnsi="宋体" w:hint="eastAsia"/>
          <w:color w:val="000000" w:themeColor="text1"/>
        </w:rPr>
        <w:t>基于现有</w:t>
      </w:r>
      <w:proofErr w:type="gramStart"/>
      <w:r w:rsidR="004F3A2D">
        <w:rPr>
          <w:rFonts w:ascii="宋体" w:eastAsia="宋体" w:hAnsi="宋体" w:hint="eastAsia"/>
          <w:color w:val="000000" w:themeColor="text1"/>
        </w:rPr>
        <w:t>的产线和</w:t>
      </w:r>
      <w:proofErr w:type="gramEnd"/>
      <w:r w:rsidR="004F3A2D">
        <w:rPr>
          <w:rFonts w:ascii="宋体" w:eastAsia="宋体" w:hAnsi="宋体" w:hint="eastAsia"/>
          <w:color w:val="000000" w:themeColor="text1"/>
        </w:rPr>
        <w:t>规模优势，不断提升生产效率和市场运营效率，做到市场规模和财务现金</w:t>
      </w:r>
      <w:proofErr w:type="gramStart"/>
      <w:r w:rsidR="004F3A2D">
        <w:rPr>
          <w:rFonts w:ascii="宋体" w:eastAsia="宋体" w:hAnsi="宋体" w:hint="eastAsia"/>
          <w:color w:val="000000" w:themeColor="text1"/>
        </w:rPr>
        <w:t>流收入</w:t>
      </w:r>
      <w:proofErr w:type="gramEnd"/>
      <w:r w:rsidR="004F3A2D">
        <w:rPr>
          <w:rFonts w:ascii="宋体" w:eastAsia="宋体" w:hAnsi="宋体" w:hint="eastAsia"/>
          <w:color w:val="000000" w:themeColor="text1"/>
        </w:rPr>
        <w:t>的双重成功。</w:t>
      </w:r>
      <w:r w:rsidR="0014571F">
        <w:rPr>
          <w:rFonts w:ascii="宋体" w:eastAsia="宋体" w:hAnsi="宋体" w:hint="eastAsia"/>
          <w:color w:val="000000" w:themeColor="text1"/>
        </w:rPr>
        <w:t>无线局域网中的</w:t>
      </w:r>
      <w:r w:rsidR="00266505">
        <w:rPr>
          <w:rFonts w:ascii="宋体" w:eastAsia="宋体" w:hAnsi="宋体" w:hint="eastAsia"/>
          <w:color w:val="000000" w:themeColor="text1"/>
        </w:rPr>
        <w:t>IOT模</w:t>
      </w:r>
      <w:proofErr w:type="gramStart"/>
      <w:r w:rsidR="00266505">
        <w:rPr>
          <w:rFonts w:ascii="宋体" w:eastAsia="宋体" w:hAnsi="宋体" w:hint="eastAsia"/>
          <w:color w:val="000000" w:themeColor="text1"/>
        </w:rPr>
        <w:t>组产品</w:t>
      </w:r>
      <w:proofErr w:type="gramEnd"/>
      <w:r w:rsidR="00994D2B">
        <w:rPr>
          <w:rFonts w:ascii="宋体" w:eastAsia="宋体" w:hAnsi="宋体" w:hint="eastAsia"/>
          <w:color w:val="000000" w:themeColor="text1"/>
        </w:rPr>
        <w:t>从销售数据来看，</w:t>
      </w:r>
      <w:r w:rsidR="0014571F">
        <w:rPr>
          <w:rFonts w:ascii="宋体" w:eastAsia="宋体" w:hAnsi="宋体" w:hint="eastAsia"/>
          <w:color w:val="000000" w:themeColor="text1"/>
        </w:rPr>
        <w:t>也给A公司带来了大量的收入和利润，但是市场仍在高速增长</w:t>
      </w:r>
      <w:r w:rsidR="00994D2B">
        <w:rPr>
          <w:rFonts w:ascii="宋体" w:eastAsia="宋体" w:hAnsi="宋体" w:hint="eastAsia"/>
          <w:color w:val="000000" w:themeColor="text1"/>
        </w:rPr>
        <w:t>，</w:t>
      </w:r>
      <w:r w:rsidR="00266505">
        <w:rPr>
          <w:rFonts w:ascii="宋体" w:eastAsia="宋体" w:hAnsi="宋体" w:hint="eastAsia"/>
          <w:color w:val="000000" w:themeColor="text1"/>
        </w:rPr>
        <w:t>属于A公司的“明星型”业务</w:t>
      </w:r>
      <w:r w:rsidR="00111EB0">
        <w:rPr>
          <w:rFonts w:ascii="宋体" w:eastAsia="宋体" w:hAnsi="宋体" w:hint="eastAsia"/>
          <w:color w:val="000000" w:themeColor="text1"/>
        </w:rPr>
        <w:t>，从战略来看应采取增长战略。应该对产品进行持续改进和升级，</w:t>
      </w:r>
      <w:proofErr w:type="gramStart"/>
      <w:r w:rsidR="00111EB0">
        <w:rPr>
          <w:rFonts w:ascii="宋体" w:eastAsia="宋体" w:hAnsi="宋体" w:hint="eastAsia"/>
          <w:color w:val="000000" w:themeColor="text1"/>
        </w:rPr>
        <w:t>增加产线和</w:t>
      </w:r>
      <w:proofErr w:type="gramEnd"/>
      <w:r w:rsidR="00111EB0">
        <w:rPr>
          <w:rFonts w:ascii="宋体" w:eastAsia="宋体" w:hAnsi="宋体" w:hint="eastAsia"/>
          <w:color w:val="000000" w:themeColor="text1"/>
        </w:rPr>
        <w:t>设备，扩大产能。但是</w:t>
      </w:r>
      <w:r w:rsidR="00861E15">
        <w:rPr>
          <w:rFonts w:ascii="宋体" w:eastAsia="宋体" w:hAnsi="宋体" w:hint="eastAsia"/>
          <w:color w:val="000000" w:themeColor="text1"/>
        </w:rPr>
        <w:t>该类型业务</w:t>
      </w:r>
      <w:r w:rsidR="00111EB0">
        <w:rPr>
          <w:rFonts w:ascii="宋体" w:eastAsia="宋体" w:hAnsi="宋体" w:hint="eastAsia"/>
          <w:color w:val="000000" w:themeColor="text1"/>
        </w:rPr>
        <w:t>的市场高速增长主要是传统电器厂商的产品升级更新换代对IOT模组的需求，由于A公司的历史积累，在该领域</w:t>
      </w:r>
      <w:r w:rsidR="00861E15">
        <w:rPr>
          <w:rFonts w:ascii="宋体" w:eastAsia="宋体" w:hAnsi="宋体" w:hint="eastAsia"/>
          <w:color w:val="000000" w:themeColor="text1"/>
        </w:rPr>
        <w:t>技术成熟的相对较高，产品成熟的非常高</w:t>
      </w:r>
      <w:r w:rsidR="00994D2B">
        <w:rPr>
          <w:rFonts w:ascii="宋体" w:eastAsia="宋体" w:hAnsi="宋体" w:hint="eastAsia"/>
          <w:color w:val="000000" w:themeColor="text1"/>
        </w:rPr>
        <w:t>。因此</w:t>
      </w:r>
      <w:r w:rsidR="00111EB0">
        <w:rPr>
          <w:rFonts w:ascii="宋体" w:eastAsia="宋体" w:hAnsi="宋体" w:hint="eastAsia"/>
          <w:color w:val="000000" w:themeColor="text1"/>
        </w:rPr>
        <w:t>对于IOT模</w:t>
      </w:r>
      <w:proofErr w:type="gramStart"/>
      <w:r w:rsidR="00111EB0">
        <w:rPr>
          <w:rFonts w:ascii="宋体" w:eastAsia="宋体" w:hAnsi="宋体" w:hint="eastAsia"/>
          <w:color w:val="000000" w:themeColor="text1"/>
        </w:rPr>
        <w:t>组产品</w:t>
      </w:r>
      <w:proofErr w:type="gramEnd"/>
      <w:r w:rsidR="00111EB0">
        <w:rPr>
          <w:rFonts w:ascii="宋体" w:eastAsia="宋体" w:hAnsi="宋体" w:hint="eastAsia"/>
          <w:color w:val="000000" w:themeColor="text1"/>
        </w:rPr>
        <w:t>的增长战略主要体现在扩大产能，新增产线和设备，从而不断扩大市场份额</w:t>
      </w:r>
      <w:r w:rsidR="00F97306">
        <w:rPr>
          <w:rFonts w:ascii="宋体" w:eastAsia="宋体" w:hAnsi="宋体" w:hint="eastAsia"/>
          <w:color w:val="000000" w:themeColor="text1"/>
        </w:rPr>
        <w:t>，成为行业领导者。</w:t>
      </w:r>
    </w:p>
    <w:p w14:paraId="54B477F6" w14:textId="10D99322" w:rsidR="0098142E" w:rsidRDefault="0098142E" w:rsidP="007725E6">
      <w:pPr>
        <w:spacing w:line="360" w:lineRule="auto"/>
        <w:ind w:firstLine="420"/>
        <w:rPr>
          <w:rFonts w:ascii="宋体" w:eastAsia="宋体" w:hAnsi="宋体"/>
          <w:color w:val="000000" w:themeColor="text1"/>
        </w:rPr>
      </w:pPr>
      <w:r>
        <w:rPr>
          <w:rFonts w:ascii="宋体" w:eastAsia="宋体" w:hAnsi="宋体" w:hint="eastAsia"/>
          <w:color w:val="000000" w:themeColor="text1"/>
        </w:rPr>
        <w:t>另外从波士顿矩阵来看，同属于“明星型”产品的还有</w:t>
      </w:r>
      <w:r w:rsidR="0068439C">
        <w:rPr>
          <w:rFonts w:ascii="宋体" w:eastAsia="宋体" w:hAnsi="宋体" w:hint="eastAsia"/>
          <w:color w:val="000000" w:themeColor="text1"/>
        </w:rPr>
        <w:t>无线广域网产品线的</w:t>
      </w:r>
      <w:r>
        <w:rPr>
          <w:rFonts w:ascii="宋体" w:eastAsia="宋体" w:hAnsi="宋体" w:hint="eastAsia"/>
          <w:color w:val="000000" w:themeColor="text1"/>
        </w:rPr>
        <w:t>NB-IOT和4G模组产品，</w:t>
      </w:r>
      <w:r w:rsidR="0068439C">
        <w:rPr>
          <w:rFonts w:ascii="宋体" w:eastAsia="宋体" w:hAnsi="宋体" w:hint="eastAsia"/>
          <w:color w:val="000000" w:themeColor="text1"/>
        </w:rPr>
        <w:t>这两个产品目前在A公司的销售收入保持一定增长，尤其是NB-IOT属于新型物联网领域的代表技术，主要应用于智能水表、电表、智能垃圾桶等领域。</w:t>
      </w:r>
      <w:r w:rsidR="0073548E">
        <w:rPr>
          <w:rFonts w:ascii="宋体" w:eastAsia="宋体" w:hAnsi="宋体" w:hint="eastAsia"/>
          <w:color w:val="000000" w:themeColor="text1"/>
        </w:rPr>
        <w:t>对于NB-IOT和4G模组产品，A公司应保持增长战略，不断加强产品规划和技术创新，同时结合行业增长曲线适时新增产能，扩大市场份额。</w:t>
      </w:r>
    </w:p>
    <w:p w14:paraId="0D457363" w14:textId="57FFCB60" w:rsidR="00605785" w:rsidRPr="00605785" w:rsidRDefault="00972A37" w:rsidP="00854036">
      <w:pPr>
        <w:spacing w:line="360" w:lineRule="auto"/>
        <w:ind w:firstLine="420"/>
        <w:jc w:val="both"/>
        <w:rPr>
          <w:rFonts w:ascii="宋体" w:eastAsia="宋体" w:hAnsi="宋体"/>
          <w:color w:val="000000" w:themeColor="text1"/>
        </w:rPr>
      </w:pPr>
      <w:r>
        <w:rPr>
          <w:rFonts w:ascii="宋体" w:eastAsia="宋体" w:hAnsi="宋体" w:hint="eastAsia"/>
          <w:color w:val="000000" w:themeColor="text1"/>
        </w:rPr>
        <w:t>图4-1中红色圈3标记的产品如</w:t>
      </w:r>
      <w:r w:rsidR="004E58AC">
        <w:rPr>
          <w:rFonts w:ascii="宋体" w:eastAsia="宋体" w:hAnsi="宋体" w:hint="eastAsia"/>
          <w:color w:val="000000" w:themeColor="text1"/>
        </w:rPr>
        <w:t>无线广域网产品线的</w:t>
      </w:r>
      <w:r>
        <w:rPr>
          <w:rFonts w:ascii="宋体" w:eastAsia="宋体" w:hAnsi="宋体" w:hint="eastAsia"/>
          <w:color w:val="000000" w:themeColor="text1"/>
        </w:rPr>
        <w:t>2G模组</w:t>
      </w:r>
      <w:r w:rsidR="004E58AC">
        <w:rPr>
          <w:rFonts w:ascii="宋体" w:eastAsia="宋体" w:hAnsi="宋体" w:hint="eastAsia"/>
          <w:color w:val="000000" w:themeColor="text1"/>
        </w:rPr>
        <w:t>，根据</w:t>
      </w:r>
      <w:r w:rsidR="005A76ED">
        <w:rPr>
          <w:rFonts w:ascii="宋体" w:eastAsia="宋体" w:hAnsi="宋体" w:hint="eastAsia"/>
          <w:color w:val="000000" w:themeColor="text1"/>
        </w:rPr>
        <w:t>公司销售数据</w:t>
      </w:r>
      <w:r w:rsidR="004E58AC">
        <w:rPr>
          <w:rFonts w:ascii="宋体" w:eastAsia="宋体" w:hAnsi="宋体" w:hint="eastAsia"/>
          <w:color w:val="000000" w:themeColor="text1"/>
        </w:rPr>
        <w:t>以及行业趋势来看，2G模组市场规模将逐渐减少，且该产品公司的市场占有率也</w:t>
      </w:r>
      <w:r w:rsidR="00675664">
        <w:rPr>
          <w:rFonts w:ascii="宋体" w:eastAsia="宋体" w:hAnsi="宋体" w:hint="eastAsia"/>
          <w:color w:val="000000" w:themeColor="text1"/>
        </w:rPr>
        <w:t>较低，属于典型的“瘦狗”</w:t>
      </w:r>
      <w:r w:rsidR="00605785">
        <w:rPr>
          <w:rFonts w:ascii="宋体" w:eastAsia="宋体" w:hAnsi="宋体" w:hint="eastAsia"/>
          <w:color w:val="000000" w:themeColor="text1"/>
        </w:rPr>
        <w:t>，该部分业务应该逐渐收缩，并适时关闭退出。</w:t>
      </w:r>
    </w:p>
    <w:p w14:paraId="0DDD9C35" w14:textId="0FBA2C2F" w:rsidR="00F23BC1" w:rsidRDefault="006B4A98" w:rsidP="00854036">
      <w:pPr>
        <w:spacing w:line="360" w:lineRule="auto"/>
        <w:ind w:firstLine="420"/>
        <w:jc w:val="both"/>
        <w:rPr>
          <w:rFonts w:ascii="宋体" w:eastAsia="宋体" w:hAnsi="宋体"/>
          <w:color w:val="000000" w:themeColor="text1"/>
        </w:rPr>
      </w:pPr>
      <w:r>
        <w:rPr>
          <w:rFonts w:ascii="宋体" w:eastAsia="宋体" w:hAnsi="宋体" w:hint="eastAsia"/>
          <w:color w:val="000000" w:themeColor="text1"/>
        </w:rPr>
        <w:t>图</w:t>
      </w:r>
      <w:r w:rsidR="00605785">
        <w:rPr>
          <w:rFonts w:ascii="宋体" w:eastAsia="宋体" w:hAnsi="宋体" w:hint="eastAsia"/>
          <w:color w:val="000000" w:themeColor="text1"/>
        </w:rPr>
        <w:t>4-1</w:t>
      </w:r>
      <w:r>
        <w:rPr>
          <w:rFonts w:ascii="宋体" w:eastAsia="宋体" w:hAnsi="宋体" w:hint="eastAsia"/>
          <w:color w:val="000000" w:themeColor="text1"/>
        </w:rPr>
        <w:t>中</w:t>
      </w:r>
      <w:r w:rsidR="007725E6" w:rsidRPr="005058A9">
        <w:rPr>
          <w:rFonts w:ascii="宋体" w:eastAsia="宋体" w:hAnsi="宋体" w:hint="eastAsia"/>
          <w:color w:val="000000" w:themeColor="text1"/>
        </w:rPr>
        <w:t>红色圈2标记的产品</w:t>
      </w:r>
      <w:proofErr w:type="gramStart"/>
      <w:r w:rsidR="007725E6" w:rsidRPr="005058A9">
        <w:rPr>
          <w:rFonts w:ascii="宋体" w:eastAsia="宋体" w:hAnsi="宋体" w:hint="eastAsia"/>
          <w:color w:val="000000" w:themeColor="text1"/>
        </w:rPr>
        <w:t>线属于</w:t>
      </w:r>
      <w:proofErr w:type="gramEnd"/>
      <w:r w:rsidR="00605785">
        <w:rPr>
          <w:rFonts w:ascii="宋体" w:eastAsia="宋体" w:hAnsi="宋体" w:hint="eastAsia"/>
          <w:color w:val="000000" w:themeColor="text1"/>
        </w:rPr>
        <w:t>市场增长率较高</w:t>
      </w:r>
      <w:r w:rsidR="007725E6" w:rsidRPr="005058A9">
        <w:rPr>
          <w:rFonts w:ascii="宋体" w:eastAsia="宋体" w:hAnsi="宋体" w:hint="eastAsia"/>
          <w:color w:val="000000" w:themeColor="text1"/>
        </w:rPr>
        <w:t>，但是市场占有率相对较低。</w:t>
      </w:r>
      <w:r w:rsidR="00605785">
        <w:rPr>
          <w:rFonts w:ascii="宋体" w:eastAsia="宋体" w:hAnsi="宋体" w:hint="eastAsia"/>
          <w:color w:val="000000" w:themeColor="text1"/>
        </w:rPr>
        <w:t>基本都属于无线感知应用终端产品线的产品，如智能路由器、智能插座、智能学生卡、</w:t>
      </w:r>
      <w:proofErr w:type="gramStart"/>
      <w:r w:rsidR="00605785">
        <w:rPr>
          <w:rFonts w:ascii="宋体" w:eastAsia="宋体" w:hAnsi="宋体" w:hint="eastAsia"/>
          <w:color w:val="000000" w:themeColor="text1"/>
        </w:rPr>
        <w:t>老年卡</w:t>
      </w:r>
      <w:proofErr w:type="gramEnd"/>
      <w:r w:rsidR="00605785">
        <w:rPr>
          <w:rFonts w:ascii="宋体" w:eastAsia="宋体" w:hAnsi="宋体" w:hint="eastAsia"/>
          <w:color w:val="000000" w:themeColor="text1"/>
        </w:rPr>
        <w:t>等智能定位相关产品。</w:t>
      </w:r>
      <w:r w:rsidR="00AF095F">
        <w:rPr>
          <w:rFonts w:ascii="宋体" w:eastAsia="宋体" w:hAnsi="宋体" w:hint="eastAsia"/>
          <w:color w:val="000000" w:themeColor="text1"/>
        </w:rPr>
        <w:t>这类产品中分为两类，一是智能路由</w:t>
      </w:r>
      <w:r w:rsidR="00AF095F">
        <w:rPr>
          <w:rFonts w:ascii="宋体" w:eastAsia="宋体" w:hAnsi="宋体" w:hint="eastAsia"/>
          <w:color w:val="000000" w:themeColor="text1"/>
        </w:rPr>
        <w:lastRenderedPageBreak/>
        <w:t>器和智能插座两个产品，</w:t>
      </w:r>
      <w:r w:rsidR="00FE4839">
        <w:rPr>
          <w:rFonts w:ascii="宋体" w:eastAsia="宋体" w:hAnsi="宋体" w:hint="eastAsia"/>
          <w:color w:val="000000" w:themeColor="text1"/>
        </w:rPr>
        <w:t>这两个产品公司成立之初就推出了这两个产品，而且这两个产品因为智慧家居的不断发展，市场增长率也是比较高的，但是A公司在这两个产品上的销售收入和利润占比均在逐年下滑，而且在这两个产品方向上均有行业巨头占据较大的市场份额，智能路由器行业的华为、TP-link，智能插座领域的小米系、公牛等占据了市场的半壁江山。针对这两个产品A公司应该采取逐步退出，适时关闭的战略。</w:t>
      </w:r>
      <w:r w:rsidR="006E2122">
        <w:rPr>
          <w:rFonts w:ascii="宋体" w:eastAsia="宋体" w:hAnsi="宋体" w:hint="eastAsia"/>
          <w:color w:val="000000" w:themeColor="text1"/>
        </w:rPr>
        <w:t>另外一部分是如智能校园卡、老人卡等以定位功能为主的智能卡片。</w:t>
      </w:r>
      <w:r w:rsidR="00F23BC1">
        <w:rPr>
          <w:rFonts w:ascii="宋体" w:eastAsia="宋体" w:hAnsi="宋体" w:hint="eastAsia"/>
          <w:color w:val="000000" w:themeColor="text1"/>
        </w:rPr>
        <w:t>这部分产品通过安索夫矩阵分析，</w:t>
      </w:r>
      <w:r w:rsidR="007378DC">
        <w:rPr>
          <w:rFonts w:ascii="宋体" w:eastAsia="宋体" w:hAnsi="宋体" w:hint="eastAsia"/>
          <w:color w:val="000000" w:themeColor="text1"/>
        </w:rPr>
        <w:t>如表4-1：</w:t>
      </w:r>
    </w:p>
    <w:p w14:paraId="4D5A4AD8" w14:textId="7051ECA5" w:rsidR="007378DC" w:rsidRDefault="007378D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表4-1 基于ANSOFF矩阵的产品线战略</w:t>
      </w:r>
    </w:p>
    <w:p w14:paraId="6104E6C8" w14:textId="47F84711" w:rsidR="007378DC" w:rsidRDefault="007378DC" w:rsidP="00854036">
      <w:pPr>
        <w:spacing w:line="360" w:lineRule="auto"/>
        <w:ind w:firstLine="420"/>
        <w:jc w:val="both"/>
        <w:rPr>
          <w:rFonts w:ascii="宋体" w:eastAsia="宋体" w:hAnsi="宋体"/>
          <w:color w:val="000000" w:themeColor="text1"/>
        </w:rPr>
      </w:pPr>
      <w:r w:rsidRPr="007378DC">
        <w:rPr>
          <w:rFonts w:ascii="宋体" w:eastAsia="宋体" w:hAnsi="宋体"/>
          <w:noProof/>
          <w:color w:val="000000" w:themeColor="text1"/>
        </w:rPr>
        <w:drawing>
          <wp:inline distT="0" distB="0" distL="0" distR="0" wp14:anchorId="1ACB3477" wp14:editId="6D4E4409">
            <wp:extent cx="4816713" cy="1519876"/>
            <wp:effectExtent l="0" t="0" r="952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9377" cy="1527028"/>
                    </a:xfrm>
                    <a:prstGeom prst="rect">
                      <a:avLst/>
                    </a:prstGeom>
                  </pic:spPr>
                </pic:pic>
              </a:graphicData>
            </a:graphic>
          </wp:inline>
        </w:drawing>
      </w:r>
    </w:p>
    <w:p w14:paraId="79235761" w14:textId="4C88E332" w:rsidR="007725E6" w:rsidRPr="005058A9" w:rsidRDefault="007378DC" w:rsidP="00854036">
      <w:pPr>
        <w:spacing w:line="360" w:lineRule="auto"/>
        <w:ind w:firstLine="420"/>
        <w:jc w:val="both"/>
        <w:rPr>
          <w:rFonts w:ascii="宋体" w:eastAsia="宋体" w:hAnsi="宋体"/>
          <w:color w:val="000000" w:themeColor="text1"/>
        </w:rPr>
      </w:pPr>
      <w:r>
        <w:rPr>
          <w:rFonts w:ascii="宋体" w:eastAsia="宋体" w:hAnsi="宋体" w:hint="eastAsia"/>
          <w:color w:val="000000" w:themeColor="text1"/>
        </w:rPr>
        <w:t>对于</w:t>
      </w:r>
      <w:r w:rsidR="00F041C7">
        <w:rPr>
          <w:rFonts w:ascii="宋体" w:eastAsia="宋体" w:hAnsi="宋体" w:hint="eastAsia"/>
          <w:color w:val="000000" w:themeColor="text1"/>
        </w:rPr>
        <w:t>属于新渠道、老市场、老技术的智慧物流</w:t>
      </w:r>
      <w:proofErr w:type="gramStart"/>
      <w:r w:rsidR="00F041C7">
        <w:rPr>
          <w:rFonts w:ascii="宋体" w:eastAsia="宋体" w:hAnsi="宋体" w:hint="eastAsia"/>
          <w:color w:val="000000" w:themeColor="text1"/>
        </w:rPr>
        <w:t>定位卡</w:t>
      </w:r>
      <w:proofErr w:type="gramEnd"/>
      <w:r w:rsidR="00F041C7">
        <w:rPr>
          <w:rFonts w:ascii="宋体" w:eastAsia="宋体" w:hAnsi="宋体" w:hint="eastAsia"/>
          <w:color w:val="000000" w:themeColor="text1"/>
        </w:rPr>
        <w:t>和资产保全定位卡，面临行业激励的竞争，行业中有大的头部企业领导着市场，不建议进入这个方向。对于新渠道、新市场以及新技术方向的智能航空无陪伴儿童卡，因为市场和渠道都相对较新，因此该领域的竞争激励程度较低，都是新企业进入，没有头部企业，但是针对这类产品，往往属于生命周期的孵化阶段，整体市场规模和增长率的预测需要仔细评估，是否进入到这个产品方向。最后</w:t>
      </w:r>
      <w:proofErr w:type="gramStart"/>
      <w:r w:rsidR="00F041C7">
        <w:rPr>
          <w:rFonts w:ascii="宋体" w:eastAsia="宋体" w:hAnsi="宋体" w:hint="eastAsia"/>
          <w:color w:val="000000" w:themeColor="text1"/>
        </w:rPr>
        <w:t>老年卡</w:t>
      </w:r>
      <w:proofErr w:type="gramEnd"/>
      <w:r w:rsidR="00F041C7">
        <w:rPr>
          <w:rFonts w:ascii="宋体" w:eastAsia="宋体" w:hAnsi="宋体" w:hint="eastAsia"/>
          <w:color w:val="000000" w:themeColor="text1"/>
        </w:rPr>
        <w:t>和智能学生卡这个方向属于</w:t>
      </w:r>
      <w:r w:rsidR="00DE4838">
        <w:rPr>
          <w:rFonts w:ascii="宋体" w:eastAsia="宋体" w:hAnsi="宋体" w:hint="eastAsia"/>
          <w:color w:val="000000" w:themeColor="text1"/>
        </w:rPr>
        <w:t>老渠道、的新技术新产品，可以作为A公司的新兴业务发展方向，采用增长策略，重点投入资源到产品规划、研发和生产制造，争取快速占领市场，梳理行业领导地位，从而成为产品线的“明星”。</w:t>
      </w:r>
    </w:p>
    <w:p w14:paraId="081F08B2" w14:textId="0DC93396" w:rsidR="00206C1B" w:rsidRDefault="001F48FC" w:rsidP="00854036">
      <w:pPr>
        <w:spacing w:line="360" w:lineRule="auto"/>
        <w:ind w:firstLine="420"/>
        <w:rPr>
          <w:rFonts w:ascii="宋体" w:eastAsia="宋体" w:hAnsi="宋体"/>
          <w:b/>
          <w:color w:val="000000" w:themeColor="text1"/>
        </w:rPr>
      </w:pPr>
      <w:r>
        <w:rPr>
          <w:rFonts w:ascii="宋体" w:eastAsia="宋体" w:hAnsi="宋体" w:hint="eastAsia"/>
          <w:b/>
          <w:color w:val="000000" w:themeColor="text1"/>
        </w:rPr>
        <w:lastRenderedPageBreak/>
        <w:t>综上，通过波士顿矩阵和安索夫矩阵对A公司的产品</w:t>
      </w:r>
      <w:proofErr w:type="gramStart"/>
      <w:r>
        <w:rPr>
          <w:rFonts w:ascii="宋体" w:eastAsia="宋体" w:hAnsi="宋体" w:hint="eastAsia"/>
          <w:b/>
          <w:color w:val="000000" w:themeColor="text1"/>
        </w:rPr>
        <w:t>线战略</w:t>
      </w:r>
      <w:proofErr w:type="gramEnd"/>
      <w:r>
        <w:rPr>
          <w:rFonts w:ascii="宋体" w:eastAsia="宋体" w:hAnsi="宋体" w:hint="eastAsia"/>
          <w:b/>
          <w:color w:val="000000" w:themeColor="text1"/>
        </w:rPr>
        <w:t>做了具体的分析，并提出了三条产品线方向的产品优化思路</w:t>
      </w:r>
    </w:p>
    <w:p w14:paraId="6F964D49" w14:textId="1AF15AEB" w:rsidR="00F24785" w:rsidRDefault="00F24785" w:rsidP="0060415D">
      <w:pPr>
        <w:spacing w:line="360" w:lineRule="auto"/>
        <w:outlineLvl w:val="1"/>
        <w:rPr>
          <w:rFonts w:ascii="宋体" w:eastAsia="宋体" w:hAnsi="宋体"/>
          <w:b/>
          <w:color w:val="000000" w:themeColor="text1"/>
        </w:rPr>
      </w:pPr>
      <w:r>
        <w:rPr>
          <w:rFonts w:ascii="宋体" w:eastAsia="宋体" w:hAnsi="宋体" w:hint="eastAsia"/>
          <w:b/>
          <w:color w:val="000000" w:themeColor="text1"/>
        </w:rPr>
        <w:t>4.3 产品规划方案</w:t>
      </w:r>
    </w:p>
    <w:p w14:paraId="7BB886F9" w14:textId="4EC3C94B"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产品管理是一项从产品诞生之前到产品退市的整个生命周期里面的一系列活动。如图</w:t>
      </w:r>
      <w:r w:rsidR="000838FC">
        <w:rPr>
          <w:rFonts w:ascii="宋体" w:eastAsia="宋体" w:hAnsi="宋体" w:hint="eastAsia"/>
          <w:color w:val="000000" w:themeColor="text1"/>
        </w:rPr>
        <w:t>4-2</w:t>
      </w:r>
      <w:r w:rsidRPr="005058A9">
        <w:rPr>
          <w:rFonts w:ascii="宋体" w:eastAsia="宋体" w:hAnsi="宋体" w:hint="eastAsia"/>
          <w:color w:val="000000" w:themeColor="text1"/>
        </w:rPr>
        <w:t>所示，它包括市场定位、产品定位、客户需求分析、产品路线规划、产品研发和产品上市运营等活动。</w:t>
      </w:r>
    </w:p>
    <w:p w14:paraId="711EE7F4"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2C32F304" wp14:editId="39A19F52">
            <wp:extent cx="5270500" cy="1948180"/>
            <wp:effectExtent l="0" t="0" r="1270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1948180"/>
                    </a:xfrm>
                    <a:prstGeom prst="rect">
                      <a:avLst/>
                    </a:prstGeom>
                  </pic:spPr>
                </pic:pic>
              </a:graphicData>
            </a:graphic>
          </wp:inline>
        </w:drawing>
      </w:r>
    </w:p>
    <w:p w14:paraId="62A4665D" w14:textId="079BB2B2" w:rsidR="00A54B92" w:rsidRPr="005058A9" w:rsidRDefault="00A73CFA"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图4-2 A公司产品管理活动</w:t>
      </w:r>
    </w:p>
    <w:p w14:paraId="49B57240" w14:textId="77777777"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管理是一项复杂的系统工程，其中产品规划（上图虚线框内活动）是产品管理工作的核心。产品规划涉及到市场调研、竞争分析、公司战略与业务能力评估、客户需求分析与归纳、产品周期管理以及产品技术路线规划等工作。好的产品规划能让企业根据自身战略</w:t>
      </w:r>
      <w:proofErr w:type="gramStart"/>
      <w:r w:rsidRPr="005058A9">
        <w:rPr>
          <w:rFonts w:ascii="宋体" w:eastAsia="宋体" w:hAnsi="宋体" w:hint="eastAsia"/>
          <w:color w:val="000000" w:themeColor="text1"/>
        </w:rPr>
        <w:t>作出</w:t>
      </w:r>
      <w:proofErr w:type="gramEnd"/>
      <w:r w:rsidRPr="005058A9">
        <w:rPr>
          <w:rFonts w:ascii="宋体" w:eastAsia="宋体" w:hAnsi="宋体" w:hint="eastAsia"/>
          <w:color w:val="000000" w:themeColor="text1"/>
        </w:rPr>
        <w:t>最佳的产品组合、最适合市场和客户的产品，同时在产品研发环节能让技术开发工作事半功倍，最后好的产品规划能让营销部门在产品上市时候，能更加有针对性的对目标市场和目标客户进行营销活动，对目标市场和目标客户根据产品的特性进行“精确打击”，使企业获得最大的价值回报和收益。要做好产品规划需要对企业所处的行业趋势、竞争环境、自身内部</w:t>
      </w:r>
      <w:r w:rsidRPr="005058A9">
        <w:rPr>
          <w:rFonts w:ascii="宋体" w:eastAsia="宋体" w:hAnsi="宋体" w:hint="eastAsia"/>
          <w:color w:val="000000" w:themeColor="text1"/>
        </w:rPr>
        <w:lastRenderedPageBreak/>
        <w:t>业务能力以及客户需求有充分的认识和理解，发挥企业自身的优势，避开企业的短板，选择最适合公司发展的目标市场。</w:t>
      </w:r>
    </w:p>
    <w:p w14:paraId="50ECEFC5" w14:textId="416DF54A" w:rsidR="007C6ED0" w:rsidRPr="005058A9" w:rsidRDefault="007C6ED0" w:rsidP="007C6ED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w:t>
      </w:r>
      <w:r>
        <w:rPr>
          <w:rFonts w:ascii="宋体" w:eastAsia="宋体" w:hAnsi="宋体" w:hint="eastAsia"/>
          <w:color w:val="000000" w:themeColor="text1"/>
        </w:rPr>
        <w:t>文</w:t>
      </w:r>
      <w:r w:rsidRPr="005058A9">
        <w:rPr>
          <w:rFonts w:ascii="宋体" w:eastAsia="宋体" w:hAnsi="宋体" w:hint="eastAsia"/>
          <w:color w:val="000000" w:themeColor="text1"/>
        </w:rPr>
        <w:t>第二章对产品管理以及产品规划的理论和文献做了详尽的分析和回顾，根据过往文献在已有其他行业的研究成果和经验，结合A公司的具体实际情况，本文提出了A公司产品规划的一种具体可行的思路：基于A公司的公司战略，在对A公司潜在市场有一定认知的基础上进行市场细分，进而再结合A公司所在市场的竞争状况以及自身业务能力，明确符合公司未来业务发展的细分市场并进行定位。然后再根据客户需求分析，并综合利用产品生命周期理论和波士顿矩阵工具进行产品规划方案的设计</w:t>
      </w:r>
      <w:r w:rsidR="001E7774">
        <w:rPr>
          <w:rFonts w:ascii="宋体" w:eastAsia="宋体" w:hAnsi="宋体" w:hint="eastAsia"/>
          <w:color w:val="000000" w:themeColor="text1"/>
        </w:rPr>
        <w:t>。具体的产品规划思路和流程逻辑见</w:t>
      </w:r>
      <w:r w:rsidRPr="005058A9">
        <w:rPr>
          <w:rFonts w:ascii="宋体" w:eastAsia="宋体" w:hAnsi="宋体" w:hint="eastAsia"/>
          <w:color w:val="000000" w:themeColor="text1"/>
        </w:rPr>
        <w:t>图</w:t>
      </w:r>
      <w:r w:rsidR="001E7774">
        <w:rPr>
          <w:rFonts w:ascii="宋体" w:eastAsia="宋体" w:hAnsi="宋体" w:hint="eastAsia"/>
          <w:color w:val="000000" w:themeColor="text1"/>
        </w:rPr>
        <w:t>4-3</w:t>
      </w:r>
      <w:r w:rsidRPr="005058A9">
        <w:rPr>
          <w:rFonts w:ascii="宋体" w:eastAsia="宋体" w:hAnsi="宋体" w:hint="eastAsia"/>
          <w:color w:val="000000" w:themeColor="text1"/>
        </w:rPr>
        <w:t>：</w:t>
      </w:r>
    </w:p>
    <w:p w14:paraId="2CB72F56" w14:textId="77777777" w:rsidR="007C6ED0" w:rsidRDefault="007C6ED0" w:rsidP="007C6ED0">
      <w:pPr>
        <w:spacing w:line="360" w:lineRule="auto"/>
        <w:rPr>
          <w:rFonts w:ascii="宋体" w:eastAsia="宋体" w:hAnsi="宋体"/>
          <w:color w:val="000000" w:themeColor="text1"/>
        </w:rPr>
      </w:pPr>
      <w:r w:rsidRPr="00854036">
        <w:rPr>
          <w:rFonts w:ascii="宋体" w:eastAsia="宋体" w:hAnsi="宋体"/>
          <w:noProof/>
          <w:color w:val="000000" w:themeColor="text1"/>
        </w:rPr>
        <w:drawing>
          <wp:inline distT="0" distB="0" distL="0" distR="0" wp14:anchorId="0869CF7B" wp14:editId="5E49481F">
            <wp:extent cx="5270500" cy="2385060"/>
            <wp:effectExtent l="0" t="0" r="1270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385060"/>
                    </a:xfrm>
                    <a:prstGeom prst="rect">
                      <a:avLst/>
                    </a:prstGeom>
                  </pic:spPr>
                </pic:pic>
              </a:graphicData>
            </a:graphic>
          </wp:inline>
        </w:drawing>
      </w:r>
    </w:p>
    <w:p w14:paraId="086B39EF" w14:textId="55B3566E" w:rsidR="00A73CFA" w:rsidRPr="005058A9" w:rsidRDefault="00A73CFA" w:rsidP="00A73CFA">
      <w:pPr>
        <w:spacing w:line="360" w:lineRule="auto"/>
        <w:jc w:val="center"/>
        <w:rPr>
          <w:rFonts w:ascii="宋体" w:eastAsia="宋体" w:hAnsi="宋体"/>
          <w:color w:val="000000" w:themeColor="text1"/>
        </w:rPr>
      </w:pPr>
      <w:r>
        <w:rPr>
          <w:rFonts w:ascii="宋体" w:eastAsia="宋体" w:hAnsi="宋体" w:hint="eastAsia"/>
          <w:color w:val="000000" w:themeColor="text1"/>
        </w:rPr>
        <w:t>图</w:t>
      </w:r>
      <w:r w:rsidR="001E7774">
        <w:rPr>
          <w:rFonts w:ascii="宋体" w:eastAsia="宋体" w:hAnsi="宋体" w:hint="eastAsia"/>
          <w:color w:val="000000" w:themeColor="text1"/>
        </w:rPr>
        <w:t>4-3</w:t>
      </w:r>
      <w:r>
        <w:rPr>
          <w:rFonts w:ascii="宋体" w:eastAsia="宋体" w:hAnsi="宋体" w:hint="eastAsia"/>
          <w:color w:val="000000" w:themeColor="text1"/>
        </w:rPr>
        <w:t xml:space="preserve"> A公司产品规划整体思路</w:t>
      </w:r>
    </w:p>
    <w:p w14:paraId="00A6572E" w14:textId="77777777" w:rsidR="00A73CFA" w:rsidRPr="001E7774" w:rsidRDefault="00A73CFA" w:rsidP="007C6ED0">
      <w:pPr>
        <w:spacing w:line="360" w:lineRule="auto"/>
        <w:rPr>
          <w:rFonts w:ascii="宋体" w:eastAsia="宋体" w:hAnsi="宋体"/>
          <w:color w:val="000000" w:themeColor="text1"/>
        </w:rPr>
      </w:pPr>
    </w:p>
    <w:p w14:paraId="0288BA14" w14:textId="6CB8DACF" w:rsidR="003D16FE" w:rsidRPr="00B60604" w:rsidRDefault="007C6ED0" w:rsidP="00854036">
      <w:pPr>
        <w:spacing w:line="360" w:lineRule="auto"/>
        <w:rPr>
          <w:rFonts w:ascii="宋体" w:eastAsia="宋体" w:hAnsi="宋体"/>
          <w:b/>
          <w:color w:val="000000" w:themeColor="text1"/>
        </w:rPr>
      </w:pPr>
      <w:r w:rsidRPr="005058A9">
        <w:rPr>
          <w:rFonts w:ascii="宋体" w:eastAsia="宋体" w:hAnsi="宋体" w:hint="eastAsia"/>
          <w:color w:val="000000" w:themeColor="text1"/>
        </w:rPr>
        <w:t>明确了产品管理和产品规划的相关流程和方法以后，下面章节就以智能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产品为例，通过STP理论、生命周期理论、波士顿矩阵、安索夫矩阵以及技术路线图等工具进行产品规划的具体阐述。</w:t>
      </w:r>
    </w:p>
    <w:p w14:paraId="763FDC87" w14:textId="77777777" w:rsidR="00A931E2" w:rsidRPr="00A931E2" w:rsidRDefault="00A931E2" w:rsidP="00A931E2">
      <w:pPr>
        <w:spacing w:line="360" w:lineRule="auto"/>
        <w:rPr>
          <w:rFonts w:ascii="宋体" w:eastAsia="宋体" w:hAnsi="宋体"/>
          <w:b/>
          <w:color w:val="000000" w:themeColor="text1"/>
        </w:rPr>
      </w:pPr>
    </w:p>
    <w:p w14:paraId="0AFC2BF8" w14:textId="77777777" w:rsidR="00A931E2" w:rsidRDefault="00A931E2" w:rsidP="00A931E2">
      <w:pPr>
        <w:spacing w:line="360" w:lineRule="auto"/>
        <w:rPr>
          <w:rFonts w:ascii="宋体" w:eastAsia="宋体" w:hAnsi="宋体"/>
          <w:b/>
          <w:color w:val="000000" w:themeColor="text1"/>
        </w:rPr>
      </w:pPr>
    </w:p>
    <w:p w14:paraId="73875E32" w14:textId="0EDC3498" w:rsidR="006602FB" w:rsidRPr="00854036" w:rsidRDefault="006602FB" w:rsidP="00854036">
      <w:pPr>
        <w:spacing w:line="360" w:lineRule="auto"/>
        <w:outlineLvl w:val="0"/>
        <w:rPr>
          <w:rFonts w:ascii="宋体" w:eastAsia="宋体" w:hAnsi="宋体"/>
          <w:b/>
          <w:color w:val="000000" w:themeColor="text1"/>
        </w:rPr>
      </w:pPr>
      <w:r w:rsidRPr="00854036">
        <w:rPr>
          <w:rFonts w:ascii="宋体" w:eastAsia="宋体" w:hAnsi="宋体"/>
          <w:b/>
          <w:color w:val="000000" w:themeColor="text1"/>
        </w:rPr>
        <w:lastRenderedPageBreak/>
        <w:t>第五章  A公司</w:t>
      </w:r>
      <w:r w:rsidRPr="00854036">
        <w:rPr>
          <w:rFonts w:ascii="宋体" w:eastAsia="宋体" w:hAnsi="宋体" w:hint="eastAsia"/>
          <w:b/>
          <w:color w:val="000000" w:themeColor="text1"/>
        </w:rPr>
        <w:t>产品战略规划实施案例分析——以智能卡为例</w:t>
      </w:r>
    </w:p>
    <w:p w14:paraId="271F4382" w14:textId="4B5C17EA" w:rsidR="00C50993" w:rsidRDefault="00C50993" w:rsidP="00C50993">
      <w:pPr>
        <w:spacing w:line="360" w:lineRule="auto"/>
        <w:ind w:firstLine="420"/>
        <w:rPr>
          <w:rFonts w:ascii="宋体" w:eastAsia="宋体" w:hAnsi="宋体"/>
          <w:color w:val="000000" w:themeColor="text1"/>
        </w:rPr>
      </w:pPr>
      <w:commentRangeStart w:id="208"/>
      <w:r>
        <w:rPr>
          <w:rFonts w:ascii="宋体" w:eastAsia="宋体" w:hAnsi="宋体" w:hint="eastAsia"/>
          <w:color w:val="000000" w:themeColor="text1"/>
        </w:rPr>
        <w:t>A公司的感知应用终端产品线中有一个系列的产品，如智能学生卡、智慧老年卡、无陪伴儿童卡、智慧物流</w:t>
      </w:r>
      <w:proofErr w:type="gramStart"/>
      <w:r>
        <w:rPr>
          <w:rFonts w:ascii="宋体" w:eastAsia="宋体" w:hAnsi="宋体" w:hint="eastAsia"/>
          <w:color w:val="000000" w:themeColor="text1"/>
        </w:rPr>
        <w:t>定位卡</w:t>
      </w:r>
      <w:proofErr w:type="gramEnd"/>
      <w:r>
        <w:rPr>
          <w:rFonts w:ascii="宋体" w:eastAsia="宋体" w:hAnsi="宋体" w:hint="eastAsia"/>
          <w:color w:val="000000" w:themeColor="text1"/>
        </w:rPr>
        <w:t>以及资产保全</w:t>
      </w:r>
      <w:proofErr w:type="gramStart"/>
      <w:r>
        <w:rPr>
          <w:rFonts w:ascii="宋体" w:eastAsia="宋体" w:hAnsi="宋体" w:hint="eastAsia"/>
          <w:color w:val="000000" w:themeColor="text1"/>
        </w:rPr>
        <w:t>定位卡</w:t>
      </w:r>
      <w:proofErr w:type="gramEnd"/>
      <w:r>
        <w:rPr>
          <w:rFonts w:ascii="宋体" w:eastAsia="宋体" w:hAnsi="宋体" w:hint="eastAsia"/>
          <w:color w:val="000000" w:themeColor="text1"/>
        </w:rPr>
        <w:t>等，这类产品主要以定位功能为主，卡片</w:t>
      </w:r>
      <w:r w:rsidRPr="005058A9">
        <w:rPr>
          <w:rFonts w:ascii="宋体" w:eastAsia="宋体" w:hAnsi="宋体" w:hint="eastAsia"/>
          <w:color w:val="000000" w:themeColor="text1"/>
        </w:rPr>
        <w:t>融合了“定位器、室内定位、户外定位、用户管理”等多种方式，为人员、动物、车辆、物品等提供了便捷的通用化解决方案。基于智能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的位置物联网解决方案，可以提供GPS定位器、北斗定位器、NB-IOT定位器、防丢器、急救报警器、儿童定位器、老人定位器、女性定位器、汽车定位器、定位手表、定位手环、室内定位、校园</w:t>
      </w:r>
      <w:proofErr w:type="gramStart"/>
      <w:r w:rsidRPr="005058A9">
        <w:rPr>
          <w:rFonts w:ascii="宋体" w:eastAsia="宋体" w:hAnsi="宋体" w:hint="eastAsia"/>
          <w:color w:val="000000" w:themeColor="text1"/>
        </w:rPr>
        <w:t>定位卡学生</w:t>
      </w:r>
      <w:proofErr w:type="gramEnd"/>
      <w:r w:rsidRPr="005058A9">
        <w:rPr>
          <w:rFonts w:ascii="宋体" w:eastAsia="宋体" w:hAnsi="宋体" w:hint="eastAsia"/>
          <w:color w:val="000000" w:themeColor="text1"/>
        </w:rPr>
        <w:t>卡、</w:t>
      </w:r>
      <w:proofErr w:type="gramStart"/>
      <w:r w:rsidRPr="005058A9">
        <w:rPr>
          <w:rFonts w:ascii="宋体" w:eastAsia="宋体" w:hAnsi="宋体" w:hint="eastAsia"/>
          <w:color w:val="000000" w:themeColor="text1"/>
        </w:rPr>
        <w:t>智能工</w:t>
      </w:r>
      <w:proofErr w:type="gramEnd"/>
      <w:r w:rsidRPr="005058A9">
        <w:rPr>
          <w:rFonts w:ascii="宋体" w:eastAsia="宋体" w:hAnsi="宋体" w:hint="eastAsia"/>
          <w:color w:val="000000" w:themeColor="text1"/>
        </w:rPr>
        <w:t>卡、智能环卫卡、</w:t>
      </w:r>
      <w:proofErr w:type="gramStart"/>
      <w:r w:rsidRPr="005058A9">
        <w:rPr>
          <w:rFonts w:ascii="宋体" w:eastAsia="宋体" w:hAnsi="宋体" w:hint="eastAsia"/>
          <w:color w:val="000000" w:themeColor="text1"/>
        </w:rPr>
        <w:t>智能工</w:t>
      </w:r>
      <w:proofErr w:type="gramEnd"/>
      <w:r w:rsidRPr="005058A9">
        <w:rPr>
          <w:rFonts w:ascii="宋体" w:eastAsia="宋体" w:hAnsi="宋体" w:hint="eastAsia"/>
          <w:color w:val="000000" w:themeColor="text1"/>
        </w:rPr>
        <w:t>牌等一系列的产品。客户可以根据需求自由选择组合配置或定制。</w:t>
      </w:r>
      <w:commentRangeEnd w:id="208"/>
      <w:r w:rsidR="00FE43C1">
        <w:rPr>
          <w:rStyle w:val="ac"/>
          <w:rFonts w:asciiTheme="minorHAnsi" w:hAnsiTheme="minorHAnsi" w:cstheme="minorBidi"/>
          <w:kern w:val="2"/>
        </w:rPr>
        <w:commentReference w:id="208"/>
      </w:r>
      <w:r w:rsidRPr="005058A9">
        <w:rPr>
          <w:rFonts w:ascii="宋体" w:eastAsia="宋体" w:hAnsi="宋体" w:hint="eastAsia"/>
          <w:color w:val="000000" w:themeColor="text1"/>
        </w:rPr>
        <w:t>本章</w:t>
      </w:r>
      <w:del w:id="209" w:author="User" w:date="2019-09-22T15:56:00Z">
        <w:r w:rsidRPr="005058A9" w:rsidDel="00E86B53">
          <w:rPr>
            <w:rFonts w:ascii="宋体" w:eastAsia="宋体" w:hAnsi="宋体" w:hint="eastAsia"/>
            <w:color w:val="000000" w:themeColor="text1"/>
          </w:rPr>
          <w:delText>后续内容具体选择</w:delText>
        </w:r>
      </w:del>
      <w:r w:rsidRPr="005058A9">
        <w:rPr>
          <w:rFonts w:ascii="宋体" w:eastAsia="宋体" w:hAnsi="宋体" w:hint="eastAsia"/>
          <w:color w:val="000000" w:themeColor="text1"/>
        </w:rPr>
        <w:t>以A公司的智能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产品为例</w:t>
      </w:r>
      <w:ins w:id="210" w:author="User" w:date="2019-09-22T15:56:00Z">
        <w:r w:rsidR="00E86B53">
          <w:rPr>
            <w:rFonts w:ascii="宋体" w:eastAsia="宋体" w:hAnsi="宋体" w:hint="eastAsia"/>
            <w:color w:val="000000" w:themeColor="text1"/>
          </w:rPr>
          <w:t>，</w:t>
        </w:r>
      </w:ins>
      <w:r w:rsidRPr="005058A9">
        <w:rPr>
          <w:rFonts w:ascii="宋体" w:eastAsia="宋体" w:hAnsi="宋体" w:hint="eastAsia"/>
          <w:color w:val="000000" w:themeColor="text1"/>
        </w:rPr>
        <w:t>提出</w:t>
      </w:r>
      <w:del w:id="211" w:author="User" w:date="2019-09-22T15:57:00Z">
        <w:r w:rsidRPr="005058A9" w:rsidDel="00E86B53">
          <w:rPr>
            <w:rFonts w:ascii="宋体" w:eastAsia="宋体" w:hAnsi="宋体" w:hint="eastAsia"/>
            <w:color w:val="000000" w:themeColor="text1"/>
          </w:rPr>
          <w:delText>A公司在</w:delText>
        </w:r>
      </w:del>
      <w:r w:rsidRPr="005058A9">
        <w:rPr>
          <w:rFonts w:ascii="宋体" w:eastAsia="宋体" w:hAnsi="宋体" w:hint="eastAsia"/>
          <w:color w:val="000000" w:themeColor="text1"/>
        </w:rPr>
        <w:t>产品规划管理</w:t>
      </w:r>
      <w:ins w:id="212" w:author="User" w:date="2019-09-22T15:57:00Z">
        <w:r w:rsidR="00E86B53">
          <w:rPr>
            <w:rFonts w:ascii="宋体" w:eastAsia="宋体" w:hAnsi="宋体" w:hint="eastAsia"/>
            <w:color w:val="000000" w:themeColor="text1"/>
          </w:rPr>
          <w:t>的具体实施</w:t>
        </w:r>
      </w:ins>
      <w:del w:id="213" w:author="User" w:date="2019-09-22T15:57:00Z">
        <w:r w:rsidRPr="005058A9" w:rsidDel="00E86B53">
          <w:rPr>
            <w:rFonts w:ascii="宋体" w:eastAsia="宋体" w:hAnsi="宋体" w:hint="eastAsia"/>
            <w:color w:val="000000" w:themeColor="text1"/>
          </w:rPr>
          <w:delText>方面的</w:delText>
        </w:r>
      </w:del>
      <w:r w:rsidRPr="005058A9">
        <w:rPr>
          <w:rFonts w:ascii="宋体" w:eastAsia="宋体" w:hAnsi="宋体" w:hint="eastAsia"/>
          <w:color w:val="000000" w:themeColor="text1"/>
        </w:rPr>
        <w:t>思路和方法。</w:t>
      </w:r>
    </w:p>
    <w:p w14:paraId="38A8799B" w14:textId="693DC84F" w:rsidR="0035672D" w:rsidRPr="005058A9" w:rsidRDefault="0035672D" w:rsidP="0035672D">
      <w:pPr>
        <w:spacing w:line="360" w:lineRule="auto"/>
        <w:ind w:firstLine="420"/>
        <w:rPr>
          <w:rFonts w:ascii="宋体" w:eastAsia="宋体" w:hAnsi="宋体"/>
          <w:color w:val="000000" w:themeColor="text1"/>
        </w:rPr>
      </w:pPr>
      <w:commentRangeStart w:id="214"/>
      <w:r w:rsidRPr="005058A9">
        <w:rPr>
          <w:rFonts w:ascii="宋体" w:eastAsia="宋体" w:hAnsi="宋体"/>
          <w:color w:val="000000" w:themeColor="text1"/>
        </w:rPr>
        <w:t>根据STP理论，市场是一个综合体，是多层次、多元化的消费需求集合体，任何企业都无法满足所有的需求，企业应该根据不同需求、购买力等因素把市场分为由相似需求构成的消费群，即若干子市场，这就是市场细分。企业可以根据自身战略和产品情况从子市场中选取有一定规模和发展前景，并且符合公司的目标和能力的细分市场作为公司的目标市场。</w:t>
      </w:r>
      <w:commentRangeEnd w:id="214"/>
      <w:r w:rsidR="008C1642">
        <w:rPr>
          <w:rStyle w:val="ac"/>
          <w:rFonts w:asciiTheme="minorHAnsi" w:hAnsiTheme="minorHAnsi" w:cstheme="minorBidi"/>
          <w:kern w:val="2"/>
        </w:rPr>
        <w:commentReference w:id="214"/>
      </w:r>
      <w:r w:rsidR="006234B0" w:rsidRPr="005058A9">
        <w:rPr>
          <w:rFonts w:ascii="宋体" w:eastAsia="宋体" w:hAnsi="宋体" w:hint="eastAsia"/>
          <w:color w:val="000000" w:themeColor="text1"/>
        </w:rPr>
        <w:t>在本章的最开始已明确以A公司智能</w:t>
      </w:r>
      <w:proofErr w:type="gramStart"/>
      <w:r w:rsidR="006234B0" w:rsidRPr="005058A9">
        <w:rPr>
          <w:rFonts w:ascii="宋体" w:eastAsia="宋体" w:hAnsi="宋体" w:hint="eastAsia"/>
          <w:color w:val="000000" w:themeColor="text1"/>
        </w:rPr>
        <w:t>定位卡</w:t>
      </w:r>
      <w:proofErr w:type="gramEnd"/>
      <w:r w:rsidR="006234B0" w:rsidRPr="005058A9">
        <w:rPr>
          <w:rFonts w:ascii="宋体" w:eastAsia="宋体" w:hAnsi="宋体" w:hint="eastAsia"/>
          <w:color w:val="000000" w:themeColor="text1"/>
        </w:rPr>
        <w:t>产品为例进行产品规划管理的研究。对于智能</w:t>
      </w:r>
      <w:proofErr w:type="gramStart"/>
      <w:r w:rsidR="006234B0" w:rsidRPr="005058A9">
        <w:rPr>
          <w:rFonts w:ascii="宋体" w:eastAsia="宋体" w:hAnsi="宋体" w:hint="eastAsia"/>
          <w:color w:val="000000" w:themeColor="text1"/>
        </w:rPr>
        <w:t>定位卡</w:t>
      </w:r>
      <w:r w:rsidR="00B94881" w:rsidRPr="005058A9">
        <w:rPr>
          <w:rFonts w:ascii="宋体" w:eastAsia="宋体" w:hAnsi="宋体" w:hint="eastAsia"/>
          <w:color w:val="000000" w:themeColor="text1"/>
        </w:rPr>
        <w:t>而言</w:t>
      </w:r>
      <w:proofErr w:type="gramEnd"/>
      <w:r w:rsidR="004D55FF" w:rsidRPr="005058A9">
        <w:rPr>
          <w:rFonts w:ascii="宋体" w:eastAsia="宋体" w:hAnsi="宋体" w:hint="eastAsia"/>
          <w:color w:val="000000" w:themeColor="text1"/>
        </w:rPr>
        <w:t>可以</w:t>
      </w:r>
      <w:r w:rsidR="00B94881" w:rsidRPr="005058A9">
        <w:rPr>
          <w:rFonts w:ascii="宋体" w:eastAsia="宋体" w:hAnsi="宋体" w:hint="eastAsia"/>
          <w:color w:val="000000" w:themeColor="text1"/>
        </w:rPr>
        <w:t>应用于很多领域，包括教育、养老、金融、农业、零售、物流等方方面面，但是就A公司而言不可能一开始就占领智能</w:t>
      </w:r>
      <w:proofErr w:type="gramStart"/>
      <w:r w:rsidR="00B94881" w:rsidRPr="005058A9">
        <w:rPr>
          <w:rFonts w:ascii="宋体" w:eastAsia="宋体" w:hAnsi="宋体" w:hint="eastAsia"/>
          <w:color w:val="000000" w:themeColor="text1"/>
        </w:rPr>
        <w:t>定位卡</w:t>
      </w:r>
      <w:proofErr w:type="gramEnd"/>
      <w:r w:rsidR="00B94881" w:rsidRPr="005058A9">
        <w:rPr>
          <w:rFonts w:ascii="宋体" w:eastAsia="宋体" w:hAnsi="宋体" w:hint="eastAsia"/>
          <w:color w:val="000000" w:themeColor="text1"/>
        </w:rPr>
        <w:t>的整个市场，因此有必要对智能</w:t>
      </w:r>
      <w:proofErr w:type="gramStart"/>
      <w:r w:rsidR="00B94881" w:rsidRPr="005058A9">
        <w:rPr>
          <w:rFonts w:ascii="宋体" w:eastAsia="宋体" w:hAnsi="宋体" w:hint="eastAsia"/>
          <w:color w:val="000000" w:themeColor="text1"/>
        </w:rPr>
        <w:t>定位卡</w:t>
      </w:r>
      <w:proofErr w:type="gramEnd"/>
      <w:r w:rsidR="00B94881" w:rsidRPr="005058A9">
        <w:rPr>
          <w:rFonts w:ascii="宋体" w:eastAsia="宋体" w:hAnsi="宋体" w:hint="eastAsia"/>
          <w:color w:val="000000" w:themeColor="text1"/>
        </w:rPr>
        <w:t>市场进行细分，然后选择最符合A公司当前发展的子市场。</w:t>
      </w:r>
    </w:p>
    <w:p w14:paraId="578B1D9E" w14:textId="1DBC0E87" w:rsidR="00935482" w:rsidRPr="00776A99" w:rsidRDefault="00F54F28"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35482" w:rsidRPr="00776A99">
        <w:rPr>
          <w:rFonts w:ascii="宋体" w:eastAsia="宋体" w:hAnsi="宋体" w:hint="eastAsia"/>
          <w:b/>
          <w:color w:val="000000" w:themeColor="text1"/>
        </w:rPr>
        <w:t xml:space="preserve">1 </w:t>
      </w:r>
      <w:r w:rsidR="00907083" w:rsidRPr="00776A99">
        <w:rPr>
          <w:rFonts w:ascii="宋体" w:eastAsia="宋体" w:hAnsi="宋体" w:hint="eastAsia"/>
          <w:b/>
          <w:color w:val="000000" w:themeColor="text1"/>
        </w:rPr>
        <w:t>智能</w:t>
      </w:r>
      <w:proofErr w:type="gramStart"/>
      <w:r w:rsidR="00907083" w:rsidRPr="00776A99">
        <w:rPr>
          <w:rFonts w:ascii="宋体" w:eastAsia="宋体" w:hAnsi="宋体" w:hint="eastAsia"/>
          <w:b/>
          <w:color w:val="000000" w:themeColor="text1"/>
        </w:rPr>
        <w:t>定位卡</w:t>
      </w:r>
      <w:proofErr w:type="gramEnd"/>
      <w:r w:rsidR="00907083" w:rsidRPr="00776A99">
        <w:rPr>
          <w:rFonts w:ascii="宋体" w:eastAsia="宋体" w:hAnsi="宋体" w:hint="eastAsia"/>
          <w:b/>
          <w:color w:val="000000" w:themeColor="text1"/>
        </w:rPr>
        <w:t>的市场细分</w:t>
      </w:r>
    </w:p>
    <w:p w14:paraId="59A6F828" w14:textId="7FA084E2" w:rsidR="00FF215C" w:rsidRPr="005058A9" w:rsidRDefault="00DD3BE8"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lastRenderedPageBreak/>
        <w:tab/>
      </w:r>
      <w:del w:id="215" w:author="User" w:date="2019-09-22T15:58:00Z">
        <w:r w:rsidR="00B02156" w:rsidRPr="005058A9" w:rsidDel="008C1642">
          <w:rPr>
            <w:rFonts w:ascii="宋体" w:eastAsia="宋体" w:hAnsi="宋体" w:hint="eastAsia"/>
            <w:color w:val="000000" w:themeColor="text1"/>
          </w:rPr>
          <w:delText>第二章对STP</w:delText>
        </w:r>
        <w:r w:rsidR="00A328DA" w:rsidDel="008C1642">
          <w:rPr>
            <w:rFonts w:ascii="宋体" w:eastAsia="宋体" w:hAnsi="宋体" w:hint="eastAsia"/>
            <w:color w:val="000000" w:themeColor="text1"/>
          </w:rPr>
          <w:delText>以及细分市场理论和文献进行研究和回顾。</w:delText>
        </w:r>
        <w:r w:rsidR="00B02156" w:rsidRPr="005058A9" w:rsidDel="008C1642">
          <w:rPr>
            <w:rFonts w:ascii="宋体" w:eastAsia="宋体" w:hAnsi="宋体" w:hint="eastAsia"/>
            <w:color w:val="000000" w:themeColor="text1"/>
          </w:rPr>
          <w:delText>了解到</w:delText>
        </w:r>
        <w:r w:rsidRPr="005058A9" w:rsidDel="008C1642">
          <w:rPr>
            <w:rFonts w:ascii="宋体" w:eastAsia="宋体" w:hAnsi="宋体" w:hint="eastAsia"/>
            <w:color w:val="000000" w:themeColor="text1"/>
          </w:rPr>
          <w:delText>市场细分的要素和标准很多，</w:delText>
        </w:r>
        <w:r w:rsidR="00B02156" w:rsidRPr="005058A9" w:rsidDel="008C1642">
          <w:rPr>
            <w:rFonts w:ascii="宋体" w:eastAsia="宋体" w:hAnsi="宋体" w:hint="eastAsia"/>
            <w:color w:val="000000" w:themeColor="text1"/>
          </w:rPr>
          <w:delText>对于个人消费类和行业应用类的产品而言细分方法差异非常大。由于</w:delText>
        </w:r>
      </w:del>
      <w:r w:rsidR="00B02156" w:rsidRPr="005058A9">
        <w:rPr>
          <w:rFonts w:ascii="宋体" w:eastAsia="宋体" w:hAnsi="宋体" w:hint="eastAsia"/>
          <w:color w:val="000000" w:themeColor="text1"/>
        </w:rPr>
        <w:t>A公司在感知应用终端产品方向的战略不仅仅只是提供单一的带有定位功能的传感器或者硬件产品，而是提供以硬件为基础的行业应用服务（行业解</w:t>
      </w:r>
    </w:p>
    <w:p w14:paraId="52C39BB0" w14:textId="54E9FC7A" w:rsidR="00531990" w:rsidRPr="005058A9" w:rsidRDefault="00B02156"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决方案）</w:t>
      </w:r>
      <w:r w:rsidR="009B23A5" w:rsidRPr="005058A9">
        <w:rPr>
          <w:rFonts w:ascii="宋体" w:eastAsia="宋体" w:hAnsi="宋体" w:hint="eastAsia"/>
          <w:color w:val="000000" w:themeColor="text1"/>
        </w:rPr>
        <w:t>，因此</w:t>
      </w:r>
      <w:r w:rsidRPr="005058A9">
        <w:rPr>
          <w:rFonts w:ascii="宋体" w:eastAsia="宋体" w:hAnsi="宋体" w:hint="eastAsia"/>
          <w:color w:val="000000" w:themeColor="text1"/>
        </w:rPr>
        <w:t>本论文根据智能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的行业应用领域不同进行细分</w:t>
      </w:r>
      <w:r w:rsidR="00866537" w:rsidRPr="005058A9">
        <w:rPr>
          <w:rFonts w:ascii="宋体" w:eastAsia="宋体" w:hAnsi="宋体" w:hint="eastAsia"/>
          <w:color w:val="000000" w:themeColor="text1"/>
        </w:rPr>
        <w:t>。</w:t>
      </w:r>
      <w:r w:rsidR="00470087" w:rsidRPr="005058A9">
        <w:rPr>
          <w:rFonts w:ascii="宋体" w:eastAsia="宋体" w:hAnsi="宋体" w:hint="eastAsia"/>
          <w:color w:val="000000" w:themeColor="text1"/>
        </w:rPr>
        <w:t>智能</w:t>
      </w:r>
      <w:proofErr w:type="gramStart"/>
      <w:r w:rsidR="00470087" w:rsidRPr="005058A9">
        <w:rPr>
          <w:rFonts w:ascii="宋体" w:eastAsia="宋体" w:hAnsi="宋体" w:hint="eastAsia"/>
          <w:color w:val="000000" w:themeColor="text1"/>
        </w:rPr>
        <w:t>定位卡</w:t>
      </w:r>
      <w:proofErr w:type="gramEnd"/>
      <w:r w:rsidR="00A331AC" w:rsidRPr="005058A9">
        <w:rPr>
          <w:rFonts w:ascii="宋体" w:eastAsia="宋体" w:hAnsi="宋体" w:hint="eastAsia"/>
          <w:color w:val="000000" w:themeColor="text1"/>
        </w:rPr>
        <w:t>产品的市场</w:t>
      </w:r>
      <w:r w:rsidR="00470087" w:rsidRPr="005058A9">
        <w:rPr>
          <w:rFonts w:ascii="宋体" w:eastAsia="宋体" w:hAnsi="宋体" w:hint="eastAsia"/>
          <w:color w:val="000000" w:themeColor="text1"/>
        </w:rPr>
        <w:t>可以</w:t>
      </w:r>
      <w:r w:rsidR="00BC4D04" w:rsidRPr="005058A9">
        <w:rPr>
          <w:rFonts w:ascii="宋体" w:eastAsia="宋体" w:hAnsi="宋体" w:hint="eastAsia"/>
          <w:color w:val="000000" w:themeColor="text1"/>
        </w:rPr>
        <w:t>划分为9个</w:t>
      </w:r>
      <w:r w:rsidR="00B3584A" w:rsidRPr="005058A9">
        <w:rPr>
          <w:rFonts w:ascii="宋体" w:eastAsia="宋体" w:hAnsi="宋体" w:hint="eastAsia"/>
          <w:color w:val="000000" w:themeColor="text1"/>
        </w:rPr>
        <w:t>子</w:t>
      </w:r>
      <w:r w:rsidR="00BC4D04"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w:t>
      </w:r>
      <w:r w:rsidR="0051185C" w:rsidRPr="005058A9">
        <w:rPr>
          <w:rFonts w:ascii="宋体" w:eastAsia="宋体" w:hAnsi="宋体" w:hint="eastAsia"/>
          <w:color w:val="000000" w:themeColor="text1"/>
        </w:rPr>
        <w:t>教育市场</w:t>
      </w:r>
      <w:r w:rsidR="00A331AC" w:rsidRPr="005058A9">
        <w:rPr>
          <w:rFonts w:ascii="宋体" w:eastAsia="宋体" w:hAnsi="宋体" w:hint="eastAsia"/>
          <w:color w:val="000000" w:themeColor="text1"/>
        </w:rPr>
        <w:t>、智慧养老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、智慧物流</w:t>
      </w:r>
      <w:r w:rsidR="0051185C" w:rsidRPr="005058A9">
        <w:rPr>
          <w:rFonts w:ascii="宋体" w:eastAsia="宋体" w:hAnsi="宋体" w:hint="eastAsia"/>
          <w:color w:val="000000" w:themeColor="text1"/>
        </w:rPr>
        <w:t>市场</w:t>
      </w:r>
      <w:r w:rsidR="00A331AC" w:rsidRPr="005058A9">
        <w:rPr>
          <w:rFonts w:ascii="宋体" w:eastAsia="宋体" w:hAnsi="宋体" w:hint="eastAsia"/>
          <w:color w:val="000000" w:themeColor="text1"/>
        </w:rPr>
        <w:t>、</w:t>
      </w:r>
      <w:r w:rsidR="0051185C" w:rsidRPr="005058A9">
        <w:rPr>
          <w:rFonts w:ascii="宋体" w:eastAsia="宋体" w:hAnsi="宋体" w:hint="eastAsia"/>
          <w:color w:val="000000" w:themeColor="text1"/>
        </w:rPr>
        <w:t>智能宠物管理市场、智慧农牧市场、智能环卫市场、分销零售市场、智能交通市场、智能资产管理市场等。</w:t>
      </w:r>
    </w:p>
    <w:p w14:paraId="6651979A" w14:textId="1A02EF1E" w:rsidR="00402A75" w:rsidRPr="005058A9" w:rsidRDefault="00531990"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F11867" w:rsidRPr="005058A9">
        <w:rPr>
          <w:rFonts w:ascii="宋体" w:eastAsia="宋体" w:hAnsi="宋体" w:hint="eastAsia"/>
          <w:color w:val="000000" w:themeColor="text1"/>
        </w:rPr>
        <w:t xml:space="preserve"> </w:t>
      </w:r>
      <w:r w:rsidR="00BC4D04" w:rsidRPr="005058A9">
        <w:rPr>
          <w:rFonts w:ascii="宋体" w:eastAsia="宋体" w:hAnsi="宋体" w:hint="eastAsia"/>
          <w:color w:val="000000" w:themeColor="text1"/>
        </w:rPr>
        <w:t>通过</w:t>
      </w:r>
      <w:r w:rsidRPr="005058A9">
        <w:rPr>
          <w:rFonts w:ascii="宋体" w:eastAsia="宋体" w:hAnsi="宋体" w:hint="eastAsia"/>
          <w:color w:val="000000" w:themeColor="text1"/>
        </w:rPr>
        <w:t>市场细分要素对市场进行</w:t>
      </w:r>
      <w:r w:rsidR="009E7394" w:rsidRPr="005058A9">
        <w:rPr>
          <w:rFonts w:ascii="宋体" w:eastAsia="宋体" w:hAnsi="宋体" w:hint="eastAsia"/>
          <w:color w:val="000000" w:themeColor="text1"/>
        </w:rPr>
        <w:t>细分以后，应该对每个子市场</w:t>
      </w:r>
      <w:r w:rsidR="00BC4D04" w:rsidRPr="005058A9">
        <w:rPr>
          <w:rFonts w:ascii="宋体" w:eastAsia="宋体" w:hAnsi="宋体" w:hint="eastAsia"/>
          <w:color w:val="000000" w:themeColor="text1"/>
        </w:rPr>
        <w:t>进行初步的评估，评估维度包括子市场</w:t>
      </w:r>
      <w:r w:rsidR="009E7394" w:rsidRPr="005058A9">
        <w:rPr>
          <w:rFonts w:ascii="宋体" w:eastAsia="宋体" w:hAnsi="宋体" w:hint="eastAsia"/>
          <w:color w:val="000000" w:themeColor="text1"/>
        </w:rPr>
        <w:t>的市场空间和增长率，</w:t>
      </w:r>
      <w:r w:rsidR="005868C8" w:rsidRPr="005058A9">
        <w:rPr>
          <w:rFonts w:ascii="宋体" w:eastAsia="宋体" w:hAnsi="宋体" w:hint="eastAsia"/>
          <w:color w:val="000000" w:themeColor="text1"/>
        </w:rPr>
        <w:t>市场空间决定了该子市场的天花板，增长率决定了该市场当前的生命周期情况</w:t>
      </w:r>
      <w:r w:rsidR="00664815" w:rsidRPr="005058A9">
        <w:rPr>
          <w:rFonts w:ascii="宋体" w:eastAsia="宋体" w:hAnsi="宋体" w:hint="eastAsia"/>
          <w:color w:val="000000" w:themeColor="text1"/>
        </w:rPr>
        <w:t>。市场天花板和增长率都是企业判断是否应该当期进入该市场或指定产品策略的重要依据。</w:t>
      </w:r>
      <w:r w:rsidR="00BC4D04" w:rsidRPr="005058A9">
        <w:rPr>
          <w:rFonts w:ascii="宋体" w:eastAsia="宋体" w:hAnsi="宋体" w:hint="eastAsia"/>
          <w:color w:val="000000" w:themeColor="text1"/>
        </w:rPr>
        <w:t>除了上述评价维度以外，在初步评估市场的时，应该把子市场产品成功的关键要素做一个初步整理，如在教育子市场中，智能</w:t>
      </w:r>
      <w:proofErr w:type="gramStart"/>
      <w:r w:rsidR="00BC4D04" w:rsidRPr="005058A9">
        <w:rPr>
          <w:rFonts w:ascii="宋体" w:eastAsia="宋体" w:hAnsi="宋体" w:hint="eastAsia"/>
          <w:color w:val="000000" w:themeColor="text1"/>
        </w:rPr>
        <w:t>定位卡</w:t>
      </w:r>
      <w:proofErr w:type="gramEnd"/>
      <w:r w:rsidR="00B83632"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定位、跟踪、健康监控、打卡、支付、学生考勤管理等、超长续航</w:t>
      </w:r>
      <w:r w:rsidR="00402A75" w:rsidRPr="005058A9">
        <w:rPr>
          <w:rFonts w:ascii="宋体" w:eastAsia="宋体" w:hAnsi="宋体" w:hint="eastAsia"/>
          <w:color w:val="000000" w:themeColor="text1"/>
        </w:rPr>
        <w:t>等方面，而在智慧养老市场，智能</w:t>
      </w:r>
      <w:proofErr w:type="gramStart"/>
      <w:r w:rsidR="00402A75" w:rsidRPr="005058A9">
        <w:rPr>
          <w:rFonts w:ascii="宋体" w:eastAsia="宋体" w:hAnsi="宋体" w:hint="eastAsia"/>
          <w:color w:val="000000" w:themeColor="text1"/>
        </w:rPr>
        <w:t>定位卡</w:t>
      </w:r>
      <w:proofErr w:type="gramEnd"/>
      <w:r w:rsidR="00402A75" w:rsidRPr="005058A9">
        <w:rPr>
          <w:rFonts w:ascii="宋体" w:eastAsia="宋体" w:hAnsi="宋体" w:hint="eastAsia"/>
          <w:color w:val="000000" w:themeColor="text1"/>
        </w:rPr>
        <w:t>产品需要关注</w:t>
      </w:r>
      <w:r w:rsidR="00402A75" w:rsidRPr="005058A9">
        <w:rPr>
          <w:rFonts w:ascii="宋体" w:eastAsia="宋体" w:hAnsi="宋体"/>
          <w:color w:val="000000" w:themeColor="text1"/>
        </w:rPr>
        <w:t>定位、跟踪、健康监控、跌倒报警、</w:t>
      </w:r>
      <w:r w:rsidR="00402A75" w:rsidRPr="005058A9">
        <w:rPr>
          <w:rFonts w:ascii="宋体" w:eastAsia="宋体" w:hAnsi="宋体" w:hint="eastAsia"/>
          <w:color w:val="000000" w:themeColor="text1"/>
        </w:rPr>
        <w:t>远程求助、</w:t>
      </w:r>
      <w:r w:rsidR="00402A75" w:rsidRPr="005058A9">
        <w:rPr>
          <w:rFonts w:ascii="宋体" w:eastAsia="宋体" w:hAnsi="宋体"/>
          <w:color w:val="000000" w:themeColor="text1"/>
        </w:rPr>
        <w:t>人员管理</w:t>
      </w:r>
      <w:r w:rsidR="00402A75" w:rsidRPr="005058A9">
        <w:rPr>
          <w:rFonts w:ascii="宋体" w:eastAsia="宋体" w:hAnsi="宋体" w:hint="eastAsia"/>
          <w:color w:val="000000" w:themeColor="text1"/>
        </w:rPr>
        <w:t>等功能</w:t>
      </w:r>
      <w:r w:rsidR="00F11867" w:rsidRPr="005058A9">
        <w:rPr>
          <w:rFonts w:ascii="宋体" w:eastAsia="宋体" w:hAnsi="宋体" w:hint="eastAsia"/>
          <w:color w:val="000000" w:themeColor="text1"/>
        </w:rPr>
        <w:t>。</w:t>
      </w:r>
      <w:r w:rsidR="004C039B" w:rsidRPr="005058A9">
        <w:rPr>
          <w:rFonts w:ascii="宋体" w:eastAsia="宋体" w:hAnsi="宋体" w:hint="eastAsia"/>
          <w:color w:val="000000" w:themeColor="text1"/>
        </w:rPr>
        <w:t>当然产品成功要素在这里只是初步评估，信息来源于在进行市场调研时候的初步信息收集，如网络舆情信息采集、抽样用户的调查问卷或访谈等。真正决定产品核心概念设计的环节需要在详细分析了市场和客户需求以后才能确定。</w:t>
      </w:r>
    </w:p>
    <w:p w14:paraId="5FB28A53" w14:textId="576DCAFC" w:rsidR="00320053" w:rsidRPr="005058A9" w:rsidRDefault="00170AD1"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DC6C22" w:rsidRPr="005058A9">
        <w:rPr>
          <w:rFonts w:ascii="宋体" w:eastAsia="宋体" w:hAnsi="宋体" w:hint="eastAsia"/>
          <w:color w:val="000000" w:themeColor="text1"/>
        </w:rPr>
        <w:t>以下对智能</w:t>
      </w:r>
      <w:proofErr w:type="gramStart"/>
      <w:r w:rsidR="00DC6C22" w:rsidRPr="005058A9">
        <w:rPr>
          <w:rFonts w:ascii="宋体" w:eastAsia="宋体" w:hAnsi="宋体" w:hint="eastAsia"/>
          <w:color w:val="000000" w:themeColor="text1"/>
        </w:rPr>
        <w:t>定位卡</w:t>
      </w:r>
      <w:proofErr w:type="gramEnd"/>
      <w:r w:rsidR="00DC6C22" w:rsidRPr="005058A9">
        <w:rPr>
          <w:rFonts w:ascii="宋体" w:eastAsia="宋体" w:hAnsi="宋体" w:hint="eastAsia"/>
          <w:color w:val="000000" w:themeColor="text1"/>
        </w:rPr>
        <w:t>的市场细分进行描述：</w:t>
      </w:r>
    </w:p>
    <w:p w14:paraId="67A8F28C" w14:textId="2037965D" w:rsidR="00DC6C22" w:rsidRPr="005058A9" w:rsidRDefault="00DC6C22"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del w:id="216" w:author="User" w:date="2019-09-22T15:59:00Z">
        <w:r w:rsidRPr="005058A9" w:rsidDel="008C1642">
          <w:rPr>
            <w:rFonts w:ascii="宋体" w:eastAsia="宋体" w:hAnsi="宋体" w:hint="eastAsia"/>
            <w:color w:val="000000" w:themeColor="text1"/>
          </w:rPr>
          <w:delText>一、</w:delText>
        </w:r>
      </w:del>
      <w:ins w:id="217" w:author="User" w:date="2019-09-22T15:59:00Z">
        <w:r w:rsidR="008C1642">
          <w:rPr>
            <w:rFonts w:ascii="宋体" w:eastAsia="宋体" w:hAnsi="宋体" w:hint="eastAsia"/>
            <w:color w:val="000000" w:themeColor="text1"/>
          </w:rPr>
          <w:t>1）</w:t>
        </w:r>
      </w:ins>
      <w:r w:rsidRPr="005058A9">
        <w:rPr>
          <w:rFonts w:ascii="宋体" w:eastAsia="宋体" w:hAnsi="宋体" w:hint="eastAsia"/>
          <w:color w:val="000000" w:themeColor="text1"/>
        </w:rPr>
        <w:t>智慧教育市场子市场，该子市场根据用户的年龄段又分为幼儿园教育子市场和中小学教育子市场。根据企业自身的资源特点，还可以对上面的</w:t>
      </w:r>
      <w:proofErr w:type="gramStart"/>
      <w:r w:rsidRPr="005058A9">
        <w:rPr>
          <w:rFonts w:ascii="宋体" w:eastAsia="宋体" w:hAnsi="宋体" w:hint="eastAsia"/>
          <w:color w:val="000000" w:themeColor="text1"/>
        </w:rPr>
        <w:t>孙市</w:t>
      </w:r>
      <w:r w:rsidRPr="005058A9">
        <w:rPr>
          <w:rFonts w:ascii="宋体" w:eastAsia="宋体" w:hAnsi="宋体" w:hint="eastAsia"/>
          <w:color w:val="000000" w:themeColor="text1"/>
        </w:rPr>
        <w:lastRenderedPageBreak/>
        <w:t>场</w:t>
      </w:r>
      <w:proofErr w:type="gramEnd"/>
      <w:r w:rsidRPr="005058A9">
        <w:rPr>
          <w:rFonts w:ascii="宋体" w:eastAsia="宋体" w:hAnsi="宋体" w:hint="eastAsia"/>
          <w:color w:val="000000" w:themeColor="text1"/>
        </w:rPr>
        <w:t>进行划分，如可以划分成私立学校市场和公立学校市场。整个智慧教育子市场的年市场规模超过100亿，目前年增长率超过5%</w:t>
      </w:r>
      <w:r w:rsidR="008874E1" w:rsidRPr="005058A9">
        <w:rPr>
          <w:rFonts w:ascii="宋体" w:eastAsia="宋体" w:hAnsi="宋体" w:hint="eastAsia"/>
          <w:color w:val="000000" w:themeColor="text1"/>
        </w:rPr>
        <w:t>，在该子市场下产品成功的关键要素有以下几个方面：</w:t>
      </w:r>
      <w:r w:rsidR="008874E1" w:rsidRPr="005058A9">
        <w:rPr>
          <w:rFonts w:ascii="宋体" w:eastAsia="宋体" w:hAnsi="宋体"/>
          <w:color w:val="000000" w:themeColor="text1"/>
        </w:rPr>
        <w:t>定位、跟踪、健康监控、打卡、支付、学生考勤管理等、超长续航</w:t>
      </w:r>
      <w:r w:rsidR="008874E1" w:rsidRPr="005058A9">
        <w:rPr>
          <w:rFonts w:ascii="宋体" w:eastAsia="宋体" w:hAnsi="宋体" w:hint="eastAsia"/>
          <w:color w:val="000000" w:themeColor="text1"/>
        </w:rPr>
        <w:t>、双向通话等。</w:t>
      </w:r>
    </w:p>
    <w:p w14:paraId="5C4523D1" w14:textId="5503773D" w:rsidR="00B97A55" w:rsidRDefault="00B97A55" w:rsidP="00402A75">
      <w:pPr>
        <w:spacing w:line="360" w:lineRule="auto"/>
        <w:rPr>
          <w:rFonts w:ascii="宋体" w:eastAsia="宋体" w:hAnsi="宋体"/>
          <w:color w:val="000000" w:themeColor="text1"/>
        </w:rPr>
      </w:pPr>
      <w:r w:rsidRPr="005058A9">
        <w:rPr>
          <w:rFonts w:ascii="宋体" w:eastAsia="宋体" w:hAnsi="宋体" w:hint="eastAsia"/>
          <w:color w:val="000000" w:themeColor="text1"/>
        </w:rPr>
        <w:tab/>
      </w:r>
      <w:del w:id="218" w:author="User" w:date="2019-09-22T15:59:00Z">
        <w:r w:rsidRPr="005058A9" w:rsidDel="008C1642">
          <w:rPr>
            <w:rFonts w:ascii="宋体" w:eastAsia="宋体" w:hAnsi="宋体" w:hint="eastAsia"/>
            <w:color w:val="000000" w:themeColor="text1"/>
          </w:rPr>
          <w:delText>二</w:delText>
        </w:r>
      </w:del>
      <w:ins w:id="219" w:author="User" w:date="2019-09-22T15:59:00Z">
        <w:r w:rsidR="008C1642">
          <w:rPr>
            <w:rFonts w:ascii="宋体" w:eastAsia="宋体" w:hAnsi="宋体" w:hint="eastAsia"/>
            <w:color w:val="000000" w:themeColor="text1"/>
          </w:rPr>
          <w:t>2）</w:t>
        </w:r>
      </w:ins>
      <w:del w:id="220" w:author="User" w:date="2019-09-22T15:59:00Z">
        <w:r w:rsidRPr="005058A9" w:rsidDel="008C1642">
          <w:rPr>
            <w:rFonts w:ascii="宋体" w:eastAsia="宋体" w:hAnsi="宋体" w:hint="eastAsia"/>
            <w:color w:val="000000" w:themeColor="text1"/>
          </w:rPr>
          <w:delText>、</w:delText>
        </w:r>
      </w:del>
      <w:r w:rsidRPr="005058A9">
        <w:rPr>
          <w:rFonts w:ascii="宋体" w:eastAsia="宋体" w:hAnsi="宋体" w:hint="eastAsia"/>
          <w:color w:val="000000" w:themeColor="text1"/>
        </w:rPr>
        <w:t>其他子市场的市场细分描述详情见表</w:t>
      </w:r>
      <w:r w:rsidR="0002510E">
        <w:rPr>
          <w:rFonts w:ascii="宋体" w:eastAsia="宋体" w:hAnsi="宋体" w:hint="eastAsia"/>
          <w:color w:val="000000" w:themeColor="text1"/>
        </w:rPr>
        <w:t>5-1</w:t>
      </w:r>
      <w:r w:rsidRPr="005058A9">
        <w:rPr>
          <w:rFonts w:ascii="宋体" w:eastAsia="宋体" w:hAnsi="宋体" w:hint="eastAsia"/>
          <w:color w:val="000000" w:themeColor="text1"/>
        </w:rPr>
        <w:t>：</w:t>
      </w:r>
    </w:p>
    <w:p w14:paraId="7CDFDEDC" w14:textId="3FD13A6D" w:rsidR="008110B5" w:rsidRPr="008110B5" w:rsidRDefault="008110B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表5-1 智能卡产品细分市场画像</w:t>
      </w:r>
    </w:p>
    <w:p w14:paraId="13F67E11" w14:textId="43084B22" w:rsidR="00BC4D04" w:rsidRPr="005058A9" w:rsidRDefault="00BC4D04" w:rsidP="000104FF">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03733E4" wp14:editId="522B79EC">
            <wp:extent cx="5087261" cy="640627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0337" cy="6410144"/>
                    </a:xfrm>
                    <a:prstGeom prst="rect">
                      <a:avLst/>
                    </a:prstGeom>
                  </pic:spPr>
                </pic:pic>
              </a:graphicData>
            </a:graphic>
          </wp:inline>
        </w:drawing>
      </w:r>
    </w:p>
    <w:p w14:paraId="7E753716" w14:textId="77777777" w:rsidR="00BC4D04" w:rsidRPr="005058A9" w:rsidRDefault="00BC4D04" w:rsidP="00935482">
      <w:pPr>
        <w:spacing w:line="360" w:lineRule="auto"/>
        <w:rPr>
          <w:rFonts w:ascii="宋体" w:eastAsia="宋体" w:hAnsi="宋体"/>
          <w:color w:val="000000" w:themeColor="text1"/>
        </w:rPr>
      </w:pPr>
    </w:p>
    <w:p w14:paraId="71CF54E7" w14:textId="77777777" w:rsidR="00BC4D04" w:rsidRPr="005058A9" w:rsidRDefault="00BC4D04" w:rsidP="00935482">
      <w:pPr>
        <w:spacing w:line="360" w:lineRule="auto"/>
        <w:rPr>
          <w:rFonts w:ascii="宋体" w:eastAsia="宋体" w:hAnsi="宋体"/>
          <w:color w:val="000000" w:themeColor="text1"/>
        </w:rPr>
      </w:pPr>
    </w:p>
    <w:p w14:paraId="39F92352" w14:textId="77777777" w:rsidR="00BC4D04" w:rsidRPr="005058A9" w:rsidRDefault="00BC4D04" w:rsidP="00935482">
      <w:pPr>
        <w:spacing w:line="360" w:lineRule="auto"/>
        <w:rPr>
          <w:rFonts w:ascii="宋体" w:eastAsia="宋体" w:hAnsi="宋体"/>
          <w:color w:val="000000" w:themeColor="text1"/>
        </w:rPr>
      </w:pPr>
    </w:p>
    <w:p w14:paraId="3D2BB856" w14:textId="77777777" w:rsidR="00BC4D04" w:rsidRPr="005058A9" w:rsidRDefault="00BC4D04" w:rsidP="00935482">
      <w:pPr>
        <w:spacing w:line="360" w:lineRule="auto"/>
        <w:rPr>
          <w:rFonts w:ascii="宋体" w:eastAsia="宋体" w:hAnsi="宋体"/>
          <w:color w:val="000000" w:themeColor="text1"/>
        </w:rPr>
      </w:pPr>
    </w:p>
    <w:p w14:paraId="514B8B57" w14:textId="77777777" w:rsidR="00BC4D04" w:rsidRPr="005058A9" w:rsidRDefault="00BC4D04" w:rsidP="00935482">
      <w:pPr>
        <w:spacing w:line="360" w:lineRule="auto"/>
        <w:rPr>
          <w:rFonts w:ascii="宋体" w:eastAsia="宋体" w:hAnsi="宋体"/>
          <w:color w:val="000000" w:themeColor="text1"/>
        </w:rPr>
      </w:pPr>
    </w:p>
    <w:p w14:paraId="5A2D691D" w14:textId="77777777" w:rsidR="00BC4D04" w:rsidRPr="005058A9" w:rsidRDefault="00BC4D04" w:rsidP="00935482">
      <w:pPr>
        <w:spacing w:line="360" w:lineRule="auto"/>
        <w:rPr>
          <w:rFonts w:ascii="宋体" w:eastAsia="宋体" w:hAnsi="宋体"/>
          <w:color w:val="000000" w:themeColor="text1"/>
        </w:rPr>
      </w:pPr>
    </w:p>
    <w:p w14:paraId="25CCCEF1" w14:textId="31230D79" w:rsidR="00BC4D04" w:rsidRDefault="00BC4D04"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del w:id="221" w:author="User" w:date="2019-09-22T16:00:00Z">
        <w:r w:rsidRPr="005058A9" w:rsidDel="008C1642">
          <w:rPr>
            <w:rFonts w:ascii="宋体" w:eastAsia="宋体" w:hAnsi="宋体" w:hint="eastAsia"/>
            <w:color w:val="000000" w:themeColor="text1"/>
          </w:rPr>
          <w:delText>在细分市场画像初步完成以后，需要结合外部环境因素对细分的子市场做进一步评估</w:delText>
        </w:r>
        <w:r w:rsidR="00435E05" w:rsidRPr="005058A9" w:rsidDel="008C1642">
          <w:rPr>
            <w:rFonts w:ascii="宋体" w:eastAsia="宋体" w:hAnsi="宋体" w:hint="eastAsia"/>
            <w:color w:val="000000" w:themeColor="text1"/>
          </w:rPr>
          <w:delText>，从政治、经济、社会、技术等方向，采集相关有效信息来对细分的子市场进一步评估，从而深刻理解该子市场的趋势影响因子和可能的影响结果。在国内市场，尤其需要研究政府法律、文件以及行业协会</w:delText>
        </w:r>
        <w:r w:rsidR="000E24EB" w:rsidRPr="005058A9" w:rsidDel="008C1642">
          <w:rPr>
            <w:rFonts w:ascii="宋体" w:eastAsia="宋体" w:hAnsi="宋体" w:hint="eastAsia"/>
            <w:color w:val="000000" w:themeColor="text1"/>
          </w:rPr>
          <w:delText>出台的相关政策。国家层面关注中央办公厅和国务院颁布的相关文件，相关部门方面关注工信部、教育部、交通部、央行、银保监会、农业部以及各地方政府颁布的相关文件。</w:delText>
        </w:r>
        <w:r w:rsidR="00CC25A8" w:rsidRPr="005058A9" w:rsidDel="008C1642">
          <w:rPr>
            <w:rFonts w:ascii="宋体" w:eastAsia="宋体" w:hAnsi="宋体" w:hint="eastAsia"/>
            <w:color w:val="000000" w:themeColor="text1"/>
          </w:rPr>
          <w:delText>另外社会</w:delText>
        </w:r>
        <w:r w:rsidR="00FF50FD" w:rsidRPr="005058A9" w:rsidDel="008C1642">
          <w:rPr>
            <w:rFonts w:ascii="宋体" w:eastAsia="宋体" w:hAnsi="宋体" w:hint="eastAsia"/>
            <w:color w:val="000000" w:themeColor="text1"/>
          </w:rPr>
          <w:delText>经济</w:delText>
        </w:r>
        <w:r w:rsidR="00CC25A8" w:rsidRPr="005058A9" w:rsidDel="008C1642">
          <w:rPr>
            <w:rFonts w:ascii="宋体" w:eastAsia="宋体" w:hAnsi="宋体" w:hint="eastAsia"/>
            <w:color w:val="000000" w:themeColor="text1"/>
          </w:rPr>
          <w:delText>层</w:delText>
        </w:r>
        <w:r w:rsidR="00F43AEF" w:rsidRPr="005058A9" w:rsidDel="008C1642">
          <w:rPr>
            <w:rFonts w:ascii="宋体" w:eastAsia="宋体" w:hAnsi="宋体" w:hint="eastAsia"/>
            <w:color w:val="000000" w:themeColor="text1"/>
          </w:rPr>
          <w:delText>面关注新生儿出生率、老龄化率</w:delText>
        </w:r>
        <w:r w:rsidR="007F4F47" w:rsidRPr="005058A9" w:rsidDel="008C1642">
          <w:rPr>
            <w:rFonts w:ascii="宋体" w:eastAsia="宋体" w:hAnsi="宋体" w:hint="eastAsia"/>
            <w:color w:val="000000" w:themeColor="text1"/>
          </w:rPr>
          <w:delText>，以及</w:delText>
        </w:r>
        <w:r w:rsidR="00F43AEF" w:rsidRPr="005058A9" w:rsidDel="008C1642">
          <w:rPr>
            <w:rFonts w:ascii="宋体" w:eastAsia="宋体" w:hAnsi="宋体" w:hint="eastAsia"/>
            <w:color w:val="000000" w:themeColor="text1"/>
          </w:rPr>
          <w:delText>居民生活水平等指标，如人均可支配收入以及消费支出结构的变化。</w:delText>
        </w:r>
      </w:del>
      <w:r w:rsidR="009372F9" w:rsidRPr="005058A9">
        <w:rPr>
          <w:rFonts w:ascii="宋体" w:eastAsia="宋体" w:hAnsi="宋体" w:hint="eastAsia"/>
          <w:color w:val="000000" w:themeColor="text1"/>
        </w:rPr>
        <w:t>在智慧养老市场子市场，由于中国老龄化速度加快，据权威机构数据截止</w:t>
      </w:r>
      <w:r w:rsidR="009372F9" w:rsidRPr="005058A9">
        <w:rPr>
          <w:rFonts w:ascii="宋体" w:eastAsia="宋体" w:hAnsi="宋体"/>
          <w:color w:val="000000" w:themeColor="text1"/>
        </w:rPr>
        <w:t>2018年末，中国60周岁及以上老年人已达2.49亿，占总人口的17.9%，预计本世纪中叶，中国60岁及以上老年人口接近5亿，将占总人口35%左右。</w:t>
      </w:r>
      <w:r w:rsidR="009372F9" w:rsidRPr="005058A9">
        <w:rPr>
          <w:rFonts w:ascii="宋体" w:eastAsia="宋体" w:hAnsi="宋体" w:hint="eastAsia"/>
          <w:color w:val="000000" w:themeColor="text1"/>
        </w:rPr>
        <w:t>由此社会养老负担加重，将加速政府推进集中养老设施的建设，就给智能定位卡在养老市场带来巨大的商机。</w:t>
      </w:r>
      <w:r w:rsidR="00CC25A8" w:rsidRPr="005058A9">
        <w:rPr>
          <w:rFonts w:ascii="宋体" w:eastAsia="宋体" w:hAnsi="宋体" w:hint="eastAsia"/>
          <w:color w:val="000000" w:themeColor="text1"/>
        </w:rPr>
        <w:t>技术层面需要关注相关行业在历史技术背景下渴望解决而又未进行解决的点，因为这可能就是以技术维度刺激产品更新换代的最有力支撑。比如智慧教育市场领域中传统的</w:t>
      </w:r>
      <w:proofErr w:type="gramStart"/>
      <w:r w:rsidR="00D324CD" w:rsidRPr="005058A9">
        <w:rPr>
          <w:rFonts w:ascii="宋体" w:eastAsia="宋体" w:hAnsi="宋体" w:hint="eastAsia"/>
          <w:color w:val="000000" w:themeColor="text1"/>
        </w:rPr>
        <w:t>一</w:t>
      </w:r>
      <w:proofErr w:type="gramEnd"/>
      <w:r w:rsidR="00D324CD" w:rsidRPr="005058A9">
        <w:rPr>
          <w:rFonts w:ascii="宋体" w:eastAsia="宋体" w:hAnsi="宋体" w:hint="eastAsia"/>
          <w:color w:val="000000" w:themeColor="text1"/>
        </w:rPr>
        <w:t>卡通由于电子通信技术的限制，相关功能无法在学校场景很好的满足，如今NB-IOT以及电池通</w:t>
      </w:r>
      <w:r w:rsidR="00D324CD" w:rsidRPr="005058A9">
        <w:rPr>
          <w:rFonts w:ascii="宋体" w:eastAsia="宋体" w:hAnsi="宋体" w:hint="eastAsia"/>
          <w:color w:val="000000" w:themeColor="text1"/>
        </w:rPr>
        <w:lastRenderedPageBreak/>
        <w:t>信技术、移动支付技术等可以赋予“校园卡”更多的使命和能量，促使学生卡进入新的一波产品更新换代。</w:t>
      </w:r>
      <w:r w:rsidR="003A31E3" w:rsidRPr="005058A9">
        <w:rPr>
          <w:rFonts w:ascii="宋体" w:eastAsia="宋体" w:hAnsi="宋体" w:hint="eastAsia"/>
          <w:color w:val="000000" w:themeColor="text1"/>
        </w:rPr>
        <w:t>针对上述细分市场画像的趋势影响分析见</w:t>
      </w:r>
      <w:r w:rsidR="001D6878">
        <w:rPr>
          <w:rFonts w:ascii="宋体" w:eastAsia="宋体" w:hAnsi="宋体" w:hint="eastAsia"/>
          <w:color w:val="000000" w:themeColor="text1"/>
        </w:rPr>
        <w:t>表5-2</w:t>
      </w:r>
      <w:r w:rsidR="003A31E3" w:rsidRPr="005058A9">
        <w:rPr>
          <w:rFonts w:ascii="宋体" w:eastAsia="宋体" w:hAnsi="宋体" w:hint="eastAsia"/>
          <w:color w:val="000000" w:themeColor="text1"/>
        </w:rPr>
        <w:t>：</w:t>
      </w:r>
    </w:p>
    <w:p w14:paraId="07353258" w14:textId="12B63DB9" w:rsidR="00FA262F" w:rsidRPr="005058A9" w:rsidRDefault="00FA262F"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表5-2 智能卡产品细分市场画像（再评估）</w:t>
      </w:r>
    </w:p>
    <w:p w14:paraId="427F7F5A" w14:textId="2BF468DB" w:rsidR="00FF215C" w:rsidRPr="005058A9" w:rsidRDefault="00616FC0" w:rsidP="0093548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5A6772CC" wp14:editId="0C784ED7">
            <wp:extent cx="5537835" cy="5206898"/>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181" cy="5212865"/>
                    </a:xfrm>
                    <a:prstGeom prst="rect">
                      <a:avLst/>
                    </a:prstGeom>
                  </pic:spPr>
                </pic:pic>
              </a:graphicData>
            </a:graphic>
          </wp:inline>
        </w:drawing>
      </w:r>
    </w:p>
    <w:p w14:paraId="403AB097" w14:textId="1A33C222" w:rsidR="00B81B32" w:rsidRPr="00776A99" w:rsidRDefault="00D73C77" w:rsidP="00B81B3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2 智能</w:t>
      </w:r>
      <w:proofErr w:type="gramStart"/>
      <w:r w:rsidR="00B81B32" w:rsidRPr="00776A99">
        <w:rPr>
          <w:rFonts w:ascii="宋体" w:eastAsia="宋体" w:hAnsi="宋体" w:hint="eastAsia"/>
          <w:b/>
          <w:color w:val="000000" w:themeColor="text1"/>
        </w:rPr>
        <w:t>定位卡竞争</w:t>
      </w:r>
      <w:proofErr w:type="gramEnd"/>
      <w:r w:rsidR="00B81B32" w:rsidRPr="00776A99">
        <w:rPr>
          <w:rFonts w:ascii="宋体" w:eastAsia="宋体" w:hAnsi="宋体" w:hint="eastAsia"/>
          <w:b/>
          <w:color w:val="000000" w:themeColor="text1"/>
        </w:rPr>
        <w:t>环境</w:t>
      </w:r>
      <w:r w:rsidR="00B81B32" w:rsidRPr="00776A99">
        <w:rPr>
          <w:rFonts w:ascii="宋体" w:eastAsia="宋体" w:hAnsi="宋体"/>
          <w:b/>
          <w:color w:val="000000" w:themeColor="text1"/>
        </w:rPr>
        <w:t xml:space="preserve"> </w:t>
      </w:r>
    </w:p>
    <w:p w14:paraId="454B6040" w14:textId="77777777" w:rsidR="003721CF" w:rsidRPr="005058A9" w:rsidRDefault="00A30FF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043C69" w:rsidRPr="005058A9">
        <w:rPr>
          <w:rFonts w:ascii="宋体" w:eastAsia="宋体" w:hAnsi="宋体" w:hint="eastAsia"/>
          <w:color w:val="000000" w:themeColor="text1"/>
        </w:rPr>
        <w:t xml:space="preserve"> </w:t>
      </w:r>
      <w:r w:rsidR="0046178B" w:rsidRPr="005058A9">
        <w:rPr>
          <w:rFonts w:ascii="宋体" w:eastAsia="宋体" w:hAnsi="宋体" w:hint="eastAsia"/>
          <w:color w:val="000000" w:themeColor="text1"/>
        </w:rPr>
        <w:t>对智能</w:t>
      </w:r>
      <w:proofErr w:type="gramStart"/>
      <w:r w:rsidR="0046178B" w:rsidRPr="005058A9">
        <w:rPr>
          <w:rFonts w:ascii="宋体" w:eastAsia="宋体" w:hAnsi="宋体" w:hint="eastAsia"/>
          <w:color w:val="000000" w:themeColor="text1"/>
        </w:rPr>
        <w:t>定位卡</w:t>
      </w:r>
      <w:proofErr w:type="gramEnd"/>
      <w:r w:rsidR="0046178B" w:rsidRPr="005058A9">
        <w:rPr>
          <w:rFonts w:ascii="宋体" w:eastAsia="宋体" w:hAnsi="宋体" w:hint="eastAsia"/>
          <w:color w:val="000000" w:themeColor="text1"/>
        </w:rPr>
        <w:t>进行市场细分以后，整理出了9个细分子市场，再通过PEST工具从外部环境</w:t>
      </w:r>
      <w:r w:rsidR="00D91E2D" w:rsidRPr="005058A9">
        <w:rPr>
          <w:rFonts w:ascii="宋体" w:eastAsia="宋体" w:hAnsi="宋体" w:hint="eastAsia"/>
          <w:color w:val="000000" w:themeColor="text1"/>
        </w:rPr>
        <w:t>和趋势</w:t>
      </w:r>
      <w:r w:rsidR="0046178B" w:rsidRPr="005058A9">
        <w:rPr>
          <w:rFonts w:ascii="宋体" w:eastAsia="宋体" w:hAnsi="宋体" w:hint="eastAsia"/>
          <w:color w:val="000000" w:themeColor="text1"/>
        </w:rPr>
        <w:t>对9个子市场再次</w:t>
      </w:r>
      <w:proofErr w:type="gramStart"/>
      <w:r w:rsidR="0046178B" w:rsidRPr="005058A9">
        <w:rPr>
          <w:rFonts w:ascii="宋体" w:eastAsia="宋体" w:hAnsi="宋体" w:hint="eastAsia"/>
          <w:color w:val="000000" w:themeColor="text1"/>
        </w:rPr>
        <w:t>作出</w:t>
      </w:r>
      <w:proofErr w:type="gramEnd"/>
      <w:r w:rsidR="0046178B" w:rsidRPr="005058A9">
        <w:rPr>
          <w:rFonts w:ascii="宋体" w:eastAsia="宋体" w:hAnsi="宋体" w:hint="eastAsia"/>
          <w:color w:val="000000" w:themeColor="text1"/>
        </w:rPr>
        <w:t>评估。</w:t>
      </w:r>
      <w:r w:rsidR="00407FA7" w:rsidRPr="005058A9">
        <w:rPr>
          <w:rFonts w:ascii="宋体" w:eastAsia="宋体" w:hAnsi="宋体" w:hint="eastAsia"/>
          <w:color w:val="000000" w:themeColor="text1"/>
        </w:rPr>
        <w:t>本小节将接着从外部竞争环境的角度对9个子市场</w:t>
      </w:r>
      <w:proofErr w:type="gramStart"/>
      <w:r w:rsidR="00407FA7" w:rsidRPr="005058A9">
        <w:rPr>
          <w:rFonts w:ascii="宋体" w:eastAsia="宋体" w:hAnsi="宋体" w:hint="eastAsia"/>
          <w:color w:val="000000" w:themeColor="text1"/>
        </w:rPr>
        <w:t>作出</w:t>
      </w:r>
      <w:proofErr w:type="gramEnd"/>
      <w:r w:rsidR="00407FA7" w:rsidRPr="005058A9">
        <w:rPr>
          <w:rFonts w:ascii="宋体" w:eastAsia="宋体" w:hAnsi="宋体" w:hint="eastAsia"/>
          <w:color w:val="000000" w:themeColor="text1"/>
        </w:rPr>
        <w:t>进一步评估。</w:t>
      </w:r>
    </w:p>
    <w:p w14:paraId="30457F3B" w14:textId="4EAB5D34" w:rsidR="00FF215C" w:rsidRPr="005058A9" w:rsidRDefault="003721CF" w:rsidP="003721C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 xml:space="preserve"> </w:t>
      </w:r>
      <w:r w:rsidR="00043C69" w:rsidRPr="005058A9">
        <w:rPr>
          <w:rFonts w:ascii="宋体" w:eastAsia="宋体" w:hAnsi="宋体" w:hint="eastAsia"/>
          <w:color w:val="000000" w:themeColor="text1"/>
        </w:rPr>
        <w:t>对市场上提供定位、跟踪相关产品和服务的厂商进行了检索，</w:t>
      </w:r>
      <w:r w:rsidR="004C1420" w:rsidRPr="005058A9">
        <w:rPr>
          <w:rFonts w:ascii="宋体" w:eastAsia="宋体" w:hAnsi="宋体" w:hint="eastAsia"/>
          <w:color w:val="000000" w:themeColor="text1"/>
        </w:rPr>
        <w:t>根据智能</w:t>
      </w:r>
      <w:proofErr w:type="gramStart"/>
      <w:r w:rsidR="004C1420" w:rsidRPr="005058A9">
        <w:rPr>
          <w:rFonts w:ascii="宋体" w:eastAsia="宋体" w:hAnsi="宋体" w:hint="eastAsia"/>
          <w:color w:val="000000" w:themeColor="text1"/>
        </w:rPr>
        <w:t>定位卡</w:t>
      </w:r>
      <w:proofErr w:type="gramEnd"/>
      <w:r w:rsidR="004C1420" w:rsidRPr="005058A9">
        <w:rPr>
          <w:rFonts w:ascii="宋体" w:eastAsia="宋体" w:hAnsi="宋体" w:hint="eastAsia"/>
          <w:color w:val="000000" w:themeColor="text1"/>
        </w:rPr>
        <w:t>的应用场景以及</w:t>
      </w:r>
      <w:r w:rsidR="00043C69" w:rsidRPr="005058A9">
        <w:rPr>
          <w:rFonts w:ascii="宋体" w:eastAsia="宋体" w:hAnsi="宋体" w:hint="eastAsia"/>
          <w:color w:val="000000" w:themeColor="text1"/>
        </w:rPr>
        <w:t>现有市场上的厂商能力分析，目前关于智能</w:t>
      </w:r>
      <w:proofErr w:type="gramStart"/>
      <w:r w:rsidR="00043C69" w:rsidRPr="005058A9">
        <w:rPr>
          <w:rFonts w:ascii="宋体" w:eastAsia="宋体" w:hAnsi="宋体" w:hint="eastAsia"/>
          <w:color w:val="000000" w:themeColor="text1"/>
        </w:rPr>
        <w:t>定位卡</w:t>
      </w:r>
      <w:proofErr w:type="gramEnd"/>
      <w:r w:rsidR="00043C69" w:rsidRPr="005058A9">
        <w:rPr>
          <w:rFonts w:ascii="宋体" w:eastAsia="宋体" w:hAnsi="宋体" w:hint="eastAsia"/>
          <w:color w:val="000000" w:themeColor="text1"/>
        </w:rPr>
        <w:t>产品的潜在竞争对手</w:t>
      </w:r>
      <w:r w:rsidR="00CC5840" w:rsidRPr="005058A9">
        <w:rPr>
          <w:rFonts w:ascii="宋体" w:eastAsia="宋体" w:hAnsi="宋体" w:hint="eastAsia"/>
          <w:color w:val="000000" w:themeColor="text1"/>
        </w:rPr>
        <w:t>主要分成三类</w:t>
      </w:r>
      <w:r w:rsidR="00D83DD2" w:rsidRPr="005058A9">
        <w:rPr>
          <w:rFonts w:ascii="宋体" w:eastAsia="宋体" w:hAnsi="宋体" w:hint="eastAsia"/>
          <w:color w:val="000000" w:themeColor="text1"/>
        </w:rPr>
        <w:t>，如表</w:t>
      </w:r>
      <w:r w:rsidR="00870345">
        <w:rPr>
          <w:rFonts w:ascii="宋体" w:eastAsia="宋体" w:hAnsi="宋体" w:hint="eastAsia"/>
          <w:color w:val="000000" w:themeColor="text1"/>
        </w:rPr>
        <w:t>5</w:t>
      </w:r>
      <w:r w:rsidR="00A24B54">
        <w:rPr>
          <w:rFonts w:ascii="宋体" w:eastAsia="宋体" w:hAnsi="宋体" w:hint="eastAsia"/>
          <w:color w:val="000000" w:themeColor="text1"/>
        </w:rPr>
        <w:t>-3</w:t>
      </w:r>
      <w:r w:rsidR="00D83DD2" w:rsidRPr="005058A9">
        <w:rPr>
          <w:rFonts w:ascii="宋体" w:eastAsia="宋体" w:hAnsi="宋体" w:hint="eastAsia"/>
          <w:color w:val="000000" w:themeColor="text1"/>
        </w:rPr>
        <w:t>所示：</w:t>
      </w:r>
    </w:p>
    <w:p w14:paraId="1F149A12" w14:textId="5A9F9982" w:rsidR="00D83DD2" w:rsidRPr="005058A9" w:rsidRDefault="00870345"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表5-3 智能</w:t>
      </w:r>
      <w:proofErr w:type="gramStart"/>
      <w:r>
        <w:rPr>
          <w:rFonts w:ascii="宋体" w:eastAsia="宋体" w:hAnsi="宋体" w:hint="eastAsia"/>
          <w:color w:val="000000" w:themeColor="text1"/>
        </w:rPr>
        <w:t>定位卡竞争</w:t>
      </w:r>
      <w:proofErr w:type="gramEnd"/>
      <w:r>
        <w:rPr>
          <w:rFonts w:ascii="宋体" w:eastAsia="宋体" w:hAnsi="宋体" w:hint="eastAsia"/>
          <w:color w:val="000000" w:themeColor="text1"/>
        </w:rPr>
        <w:t>画像</w:t>
      </w:r>
      <w:r w:rsidR="00665D3B" w:rsidRPr="005058A9">
        <w:rPr>
          <w:rFonts w:ascii="宋体" w:eastAsia="宋体" w:hAnsi="宋体"/>
          <w:noProof/>
          <w:color w:val="000000" w:themeColor="text1"/>
        </w:rPr>
        <w:drawing>
          <wp:inline distT="0" distB="0" distL="0" distR="0" wp14:anchorId="176EB8D8" wp14:editId="40EEDAEA">
            <wp:extent cx="5270500" cy="3298825"/>
            <wp:effectExtent l="0" t="0" r="1270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3298825"/>
                    </a:xfrm>
                    <a:prstGeom prst="rect">
                      <a:avLst/>
                    </a:prstGeom>
                  </pic:spPr>
                </pic:pic>
              </a:graphicData>
            </a:graphic>
          </wp:inline>
        </w:drawing>
      </w:r>
    </w:p>
    <w:p w14:paraId="5E23ABCA" w14:textId="214D2F0C" w:rsidR="00D83DD2" w:rsidRPr="005058A9" w:rsidRDefault="00010DDA" w:rsidP="00010DDA">
      <w:pPr>
        <w:spacing w:line="360" w:lineRule="auto"/>
        <w:ind w:firstLine="420"/>
        <w:rPr>
          <w:rFonts w:ascii="Cambria" w:eastAsia="Cambria" w:hAnsi="Cambria" w:cs="Cambria"/>
          <w:color w:val="000000" w:themeColor="text1"/>
        </w:rPr>
      </w:pPr>
      <w:r w:rsidRPr="005058A9">
        <w:rPr>
          <w:rFonts w:ascii="宋体" w:eastAsia="宋体" w:hAnsi="宋体" w:hint="eastAsia"/>
          <w:color w:val="000000" w:themeColor="text1"/>
        </w:rPr>
        <w:t xml:space="preserve"> </w:t>
      </w:r>
      <w:r w:rsidR="00A470B7" w:rsidRPr="005058A9">
        <w:rPr>
          <w:rFonts w:ascii="宋体" w:eastAsia="宋体" w:hAnsi="宋体" w:hint="eastAsia"/>
          <w:color w:val="000000" w:themeColor="text1"/>
        </w:rPr>
        <w:t>一是传统的</w:t>
      </w:r>
      <w:proofErr w:type="gramStart"/>
      <w:r w:rsidR="00A470B7" w:rsidRPr="005058A9">
        <w:rPr>
          <w:rFonts w:ascii="宋体" w:eastAsia="宋体" w:hAnsi="宋体" w:hint="eastAsia"/>
          <w:color w:val="000000" w:themeColor="text1"/>
        </w:rPr>
        <w:t>定位卡厂商</w:t>
      </w:r>
      <w:proofErr w:type="gramEnd"/>
      <w:r w:rsidR="00A470B7" w:rsidRPr="005058A9">
        <w:rPr>
          <w:rFonts w:ascii="宋体" w:eastAsia="宋体" w:hAnsi="宋体" w:hint="eastAsia"/>
          <w:color w:val="000000" w:themeColor="text1"/>
        </w:rPr>
        <w:t>，如康凯斯、得科以及其他深圳从事定位跟踪器的厂商，他们的主要优势是产品定位、跟踪品质可靠，行业耕耘多年，有较固定的客户和市场。此类竞争对手的突出特点就是</w:t>
      </w:r>
      <w:proofErr w:type="gramStart"/>
      <w:r w:rsidR="00A470B7" w:rsidRPr="005058A9">
        <w:rPr>
          <w:rFonts w:ascii="宋体" w:eastAsia="宋体" w:hAnsi="宋体" w:hint="eastAsia"/>
          <w:color w:val="000000" w:themeColor="text1"/>
        </w:rPr>
        <w:t>定位卡</w:t>
      </w:r>
      <w:proofErr w:type="gramEnd"/>
      <w:r w:rsidR="00A470B7" w:rsidRPr="005058A9">
        <w:rPr>
          <w:rFonts w:ascii="宋体" w:eastAsia="宋体" w:hAnsi="宋体" w:hint="eastAsia"/>
          <w:color w:val="000000" w:themeColor="text1"/>
        </w:rPr>
        <w:t>产品的多样化，且多以工程卡产品为主，如应用到汽车、电瓶车等领域，作为相关产品的零部件供应商。他们在新的5G+iOT的新技术趋势下，团队技术能力处于劣势，包括设计、软件和工程技术在新的物联网时代相比其他两类竞争对手都存在短板。另外该类型的厂商尽管产品形态多样好，但对垂直领域的业务理解非常浅，主要以硬件</w:t>
      </w:r>
      <w:r w:rsidR="00A328DA">
        <w:rPr>
          <w:rFonts w:ascii="宋体" w:eastAsia="宋体" w:hAnsi="宋体" w:hint="eastAsia"/>
          <w:color w:val="000000" w:themeColor="text1"/>
        </w:rPr>
        <w:t>产品形态提供，没有完善的平台应用软件。不过他们也在进行改变，</w:t>
      </w:r>
      <w:r w:rsidR="00A470B7" w:rsidRPr="005058A9">
        <w:rPr>
          <w:rFonts w:ascii="宋体" w:eastAsia="宋体" w:hAnsi="宋体" w:hint="eastAsia"/>
          <w:color w:val="000000" w:themeColor="text1"/>
        </w:rPr>
        <w:t>在康凯斯的官网上也发</w:t>
      </w:r>
      <w:r w:rsidR="00A470B7" w:rsidRPr="005058A9">
        <w:rPr>
          <w:rFonts w:ascii="宋体" w:eastAsia="宋体" w:hAnsi="宋体" w:hint="eastAsia"/>
          <w:color w:val="000000" w:themeColor="text1"/>
        </w:rPr>
        <w:lastRenderedPageBreak/>
        <w:t>现了智能学生卡产品以及应用解决方案，说明这类型厂商也正在从单一硬件厂商向产品及应用服务</w:t>
      </w:r>
      <w:proofErr w:type="gramStart"/>
      <w:r w:rsidR="00A470B7" w:rsidRPr="005058A9">
        <w:rPr>
          <w:rFonts w:ascii="Cambria" w:eastAsia="Cambria" w:hAnsi="Cambria" w:cs="Cambria" w:hint="eastAsia"/>
          <w:color w:val="000000" w:themeColor="text1"/>
        </w:rPr>
        <w:t>商方向</w:t>
      </w:r>
      <w:proofErr w:type="gramEnd"/>
      <w:r w:rsidR="00A470B7" w:rsidRPr="005058A9">
        <w:rPr>
          <w:rFonts w:ascii="Cambria" w:eastAsia="Cambria" w:hAnsi="Cambria" w:cs="Cambria" w:hint="eastAsia"/>
          <w:color w:val="000000" w:themeColor="text1"/>
        </w:rPr>
        <w:t>升级转型。</w:t>
      </w:r>
    </w:p>
    <w:p w14:paraId="0C2F3B17" w14:textId="0E493A14" w:rsidR="000D536F" w:rsidRPr="005058A9" w:rsidRDefault="000D536F"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二是智能手表厂商</w:t>
      </w:r>
      <w:r w:rsidR="00665D3B" w:rsidRPr="005058A9">
        <w:rPr>
          <w:rFonts w:ascii="Cambria" w:eastAsia="Cambria" w:hAnsi="Cambria" w:cs="Cambria" w:hint="eastAsia"/>
          <w:color w:val="000000" w:themeColor="text1"/>
        </w:rPr>
        <w:t>（儿童消费品方向）</w:t>
      </w:r>
      <w:r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以儿童关爱市场为主的厂商，比如小天才。</w:t>
      </w:r>
      <w:r w:rsidRPr="005058A9">
        <w:rPr>
          <w:rFonts w:ascii="Cambria" w:eastAsia="Cambria" w:hAnsi="Cambria" w:cs="Cambria" w:hint="eastAsia"/>
          <w:color w:val="000000" w:themeColor="text1"/>
        </w:rPr>
        <w:t>这类厂商</w:t>
      </w:r>
      <w:r w:rsidR="0043566F" w:rsidRPr="005058A9">
        <w:rPr>
          <w:rFonts w:ascii="Cambria" w:eastAsia="Cambria" w:hAnsi="Cambria" w:cs="Cambria" w:hint="eastAsia"/>
          <w:color w:val="000000" w:themeColor="text1"/>
        </w:rPr>
        <w:t>名气大、实力雄厚，技术能力强。其产品主要以个人消费品为主，且销售渠道主要以线上和线下零售为主，单品价格较高。产品形态</w:t>
      </w:r>
      <w:r w:rsidR="00170F86" w:rsidRPr="005058A9">
        <w:rPr>
          <w:rFonts w:ascii="Cambria" w:eastAsia="Cambria" w:hAnsi="Cambria" w:cs="Cambria" w:hint="eastAsia"/>
          <w:color w:val="000000" w:themeColor="text1"/>
        </w:rPr>
        <w:t>是一个手表形式的电话</w:t>
      </w:r>
      <w:r w:rsidR="0043566F" w:rsidRPr="005058A9">
        <w:rPr>
          <w:rFonts w:ascii="Cambria" w:eastAsia="Cambria" w:hAnsi="Cambria" w:cs="Cambria" w:hint="eastAsia"/>
          <w:color w:val="000000" w:themeColor="text1"/>
        </w:rPr>
        <w:t>，工业设计美观漂亮，深受家长和小朋友喜欢，其核心功能为通话、报警</w:t>
      </w:r>
      <w:r w:rsidR="00325431" w:rsidRPr="005058A9">
        <w:rPr>
          <w:rFonts w:ascii="Cambria" w:eastAsia="Cambria" w:hAnsi="Cambria" w:cs="Cambria" w:hint="eastAsia"/>
          <w:color w:val="000000" w:themeColor="text1"/>
        </w:rPr>
        <w:t>、</w:t>
      </w:r>
      <w:r w:rsidR="0043566F" w:rsidRPr="005058A9">
        <w:rPr>
          <w:rFonts w:ascii="Cambria" w:eastAsia="Cambria" w:hAnsi="Cambria" w:cs="Cambria" w:hint="eastAsia"/>
          <w:color w:val="000000" w:themeColor="text1"/>
        </w:rPr>
        <w:t>定位跟踪</w:t>
      </w:r>
      <w:r w:rsidR="00325431" w:rsidRPr="005058A9">
        <w:rPr>
          <w:rFonts w:ascii="Cambria" w:eastAsia="Cambria" w:hAnsi="Cambria" w:cs="Cambria" w:hint="eastAsia"/>
          <w:color w:val="000000" w:themeColor="text1"/>
        </w:rPr>
        <w:t>以及防水</w:t>
      </w:r>
      <w:r w:rsidR="0043566F" w:rsidRPr="005058A9">
        <w:rPr>
          <w:rFonts w:ascii="Cambria" w:eastAsia="Cambria" w:hAnsi="Cambria" w:cs="Cambria" w:hint="eastAsia"/>
          <w:color w:val="000000" w:themeColor="text1"/>
        </w:rPr>
        <w:t>等。</w:t>
      </w:r>
      <w:r w:rsidR="00325431" w:rsidRPr="005058A9">
        <w:rPr>
          <w:rFonts w:ascii="Cambria" w:eastAsia="Cambria" w:hAnsi="Cambria" w:cs="Cambria" w:hint="eastAsia"/>
          <w:color w:val="000000" w:themeColor="text1"/>
        </w:rPr>
        <w:t>此类公司战略目标清晰，产品品类单一，基本只做儿童智能手表这一款产品</w:t>
      </w:r>
      <w:r w:rsidR="00170F86" w:rsidRPr="005058A9">
        <w:rPr>
          <w:rFonts w:ascii="Cambria" w:eastAsia="Cambria" w:hAnsi="Cambria" w:cs="Cambria" w:hint="eastAsia"/>
          <w:color w:val="000000" w:themeColor="text1"/>
        </w:rPr>
        <w:t>，该类厂商的核心能力是产品定义和市场营销运营能力。</w:t>
      </w:r>
    </w:p>
    <w:p w14:paraId="4BDFF48F" w14:textId="157F182A" w:rsidR="00170F86" w:rsidRPr="005058A9" w:rsidRDefault="00170F86" w:rsidP="00010DDA">
      <w:pPr>
        <w:spacing w:line="360" w:lineRule="auto"/>
        <w:ind w:firstLine="420"/>
        <w:rPr>
          <w:rFonts w:ascii="Cambria" w:eastAsia="Cambria" w:hAnsi="Cambria" w:cs="Cambria"/>
          <w:color w:val="000000" w:themeColor="text1"/>
        </w:rPr>
      </w:pPr>
      <w:r w:rsidRPr="005058A9">
        <w:rPr>
          <w:rFonts w:ascii="Cambria" w:eastAsia="Cambria" w:hAnsi="Cambria" w:cs="Cambria" w:hint="eastAsia"/>
          <w:color w:val="000000" w:themeColor="text1"/>
        </w:rPr>
        <w:t>三是垂直领域</w:t>
      </w:r>
      <w:r w:rsidR="00665D3B" w:rsidRPr="005058A9">
        <w:rPr>
          <w:rFonts w:ascii="Cambria" w:eastAsia="Cambria" w:hAnsi="Cambria" w:cs="Cambria" w:hint="eastAsia"/>
          <w:color w:val="000000" w:themeColor="text1"/>
        </w:rPr>
        <w:t>平台运营型</w:t>
      </w:r>
      <w:r w:rsidRPr="005058A9">
        <w:rPr>
          <w:rFonts w:ascii="Cambria" w:eastAsia="Cambria" w:hAnsi="Cambria" w:cs="Cambria" w:hint="eastAsia"/>
          <w:color w:val="000000" w:themeColor="text1"/>
        </w:rPr>
        <w:t>，小牧童以畜牧业智能管理为核心提供硬件加平台的服务</w:t>
      </w:r>
      <w:r w:rsidR="00665D3B" w:rsidRPr="005058A9">
        <w:rPr>
          <w:rFonts w:ascii="Cambria" w:eastAsia="Cambria" w:hAnsi="Cambria" w:cs="Cambria" w:hint="eastAsia"/>
          <w:color w:val="000000" w:themeColor="text1"/>
        </w:rPr>
        <w:t>，</w:t>
      </w:r>
      <w:proofErr w:type="gramStart"/>
      <w:r w:rsidR="00665D3B" w:rsidRPr="005058A9">
        <w:rPr>
          <w:rFonts w:ascii="Cambria" w:eastAsia="Cambria" w:hAnsi="Cambria" w:cs="Cambria" w:hint="eastAsia"/>
          <w:color w:val="000000" w:themeColor="text1"/>
        </w:rPr>
        <w:t>陪彼以</w:t>
      </w:r>
      <w:proofErr w:type="gramEnd"/>
      <w:r w:rsidR="00665D3B" w:rsidRPr="005058A9">
        <w:rPr>
          <w:rFonts w:ascii="Cambria" w:eastAsia="Cambria" w:hAnsi="Cambria" w:cs="Cambria" w:hint="eastAsia"/>
          <w:color w:val="000000" w:themeColor="text1"/>
        </w:rPr>
        <w:t>宠物看护管理为核心提供硬件加平台的服务。这</w:t>
      </w:r>
      <w:r w:rsidRPr="005058A9">
        <w:rPr>
          <w:rFonts w:ascii="Cambria" w:eastAsia="Cambria" w:hAnsi="Cambria" w:cs="Cambria" w:hint="eastAsia"/>
          <w:color w:val="000000" w:themeColor="text1"/>
        </w:rPr>
        <w:t>类企业是典型的</w:t>
      </w:r>
    </w:p>
    <w:p w14:paraId="0A034304" w14:textId="06F2C8FE" w:rsidR="00C31B93"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基于物联网产品体系的互联网平台商业运营公司，主要的商业模式是硬件和平台数据运营增值价值。这类厂商的特点是所服务的领域非常专一，一般只做一个细分市场的垂直应用，对业务理解非常深刻，平台提供的功能服务非常完善，功能体验较好。</w:t>
      </w:r>
    </w:p>
    <w:p w14:paraId="421A5319" w14:textId="143785A9" w:rsidR="00665D3B" w:rsidRPr="005058A9" w:rsidRDefault="00665D3B"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四</w:t>
      </w:r>
      <w:r w:rsidR="007B317D" w:rsidRPr="005058A9">
        <w:rPr>
          <w:rFonts w:ascii="宋体" w:eastAsia="宋体" w:hAnsi="宋体" w:hint="eastAsia"/>
          <w:color w:val="000000" w:themeColor="text1"/>
        </w:rPr>
        <w:t>是垂直领域平台方案型，面向</w:t>
      </w:r>
      <w:r w:rsidR="00272364" w:rsidRPr="005058A9">
        <w:rPr>
          <w:rFonts w:ascii="宋体" w:eastAsia="宋体" w:hAnsi="宋体" w:hint="eastAsia"/>
          <w:color w:val="000000" w:themeColor="text1"/>
        </w:rPr>
        <w:t>行业客户提供基于硬件产品为基础的系统平台解决方案，为服务者赋能。如爱牵挂以智慧养老方向为核心提供相关电子设备和系统平台，助力养老院提供更高质量的服务。这类企业主要以运营商和大客户代理的形式进行市场营销，主要以To B的业务为主。此类企业区别与传统的定位跟踪器硬件厂家，没有传统定位器厂商涉足的领域多，但具备一定的创新性和软件技术能力。跟垂直领域平台运营公司相比，涉足的垂直领域行业大多不止一个，产品和服务覆盖面相对宽一些。</w:t>
      </w:r>
    </w:p>
    <w:p w14:paraId="65B427EF" w14:textId="1F237F57" w:rsidR="00263AA1" w:rsidRDefault="00263AA1"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345CEF" w:rsidRPr="005058A9">
        <w:rPr>
          <w:rFonts w:ascii="宋体" w:eastAsia="宋体" w:hAnsi="宋体" w:hint="eastAsia"/>
          <w:color w:val="000000" w:themeColor="text1"/>
        </w:rPr>
        <w:t>这里根据检索的信息，整理了一个细分市场竞争分析，详情请见表</w:t>
      </w:r>
      <w:r w:rsidR="009A6A81">
        <w:rPr>
          <w:rFonts w:ascii="宋体" w:eastAsia="宋体" w:hAnsi="宋体" w:hint="eastAsia"/>
          <w:color w:val="000000" w:themeColor="text1"/>
        </w:rPr>
        <w:t>5-4</w:t>
      </w:r>
      <w:r w:rsidR="00345CEF" w:rsidRPr="005058A9">
        <w:rPr>
          <w:rFonts w:ascii="宋体" w:eastAsia="宋体" w:hAnsi="宋体" w:hint="eastAsia"/>
          <w:color w:val="000000" w:themeColor="text1"/>
        </w:rPr>
        <w:t>：</w:t>
      </w:r>
    </w:p>
    <w:p w14:paraId="2D254DD8" w14:textId="1DAC6D32" w:rsidR="00FE6D61" w:rsidRPr="00FE6D61" w:rsidRDefault="00FE6D61"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表5-4 结合产品竞争的细分市场画像</w:t>
      </w:r>
    </w:p>
    <w:p w14:paraId="3A6DB1FD" w14:textId="6F1DFA00" w:rsidR="00345CEF" w:rsidRPr="005058A9" w:rsidRDefault="00A81286" w:rsidP="00665D3B">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0CB20E" wp14:editId="1934F827">
            <wp:extent cx="5270500" cy="5429885"/>
            <wp:effectExtent l="0" t="0" r="1270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5429885"/>
                    </a:xfrm>
                    <a:prstGeom prst="rect">
                      <a:avLst/>
                    </a:prstGeom>
                  </pic:spPr>
                </pic:pic>
              </a:graphicData>
            </a:graphic>
          </wp:inline>
        </w:drawing>
      </w:r>
    </w:p>
    <w:p w14:paraId="2212FAD9" w14:textId="5C01EF83" w:rsidR="001F42CE" w:rsidRPr="005058A9" w:rsidRDefault="001F42CE" w:rsidP="00665D3B">
      <w:pPr>
        <w:spacing w:line="360" w:lineRule="auto"/>
        <w:rPr>
          <w:rFonts w:ascii="宋体" w:eastAsia="宋体" w:hAnsi="宋体"/>
          <w:color w:val="000000" w:themeColor="text1"/>
        </w:rPr>
      </w:pPr>
      <w:r w:rsidRPr="005058A9">
        <w:rPr>
          <w:rFonts w:ascii="宋体" w:eastAsia="宋体" w:hAnsi="宋体" w:hint="eastAsia"/>
          <w:color w:val="000000" w:themeColor="text1"/>
        </w:rPr>
        <w:tab/>
        <w:t>至此，9个细分子市场已经完成了初步市场评估、PEST趋势影响评估以及市场竞争环境的评估，接下来将从A公司自身内部业务能力最终审视上面划分的9个子市场，以便最终完成目标市场定位。</w:t>
      </w:r>
    </w:p>
    <w:p w14:paraId="75FC71DB" w14:textId="2FD8F23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B81B32" w:rsidRPr="00776A99">
        <w:rPr>
          <w:rFonts w:ascii="宋体" w:eastAsia="宋体" w:hAnsi="宋体" w:hint="eastAsia"/>
          <w:b/>
          <w:color w:val="000000" w:themeColor="text1"/>
        </w:rPr>
        <w:t>.3</w:t>
      </w:r>
      <w:r w:rsidR="00935482" w:rsidRPr="00776A99">
        <w:rPr>
          <w:rFonts w:ascii="宋体" w:eastAsia="宋体" w:hAnsi="宋体" w:hint="eastAsia"/>
          <w:b/>
          <w:color w:val="000000" w:themeColor="text1"/>
        </w:rPr>
        <w:t xml:space="preserve"> A公司的业务能力评估</w:t>
      </w:r>
    </w:p>
    <w:p w14:paraId="554A1282" w14:textId="062BC730" w:rsidR="00131E7A" w:rsidRPr="005058A9" w:rsidRDefault="00CC4E53"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131E7A" w:rsidRPr="005058A9">
        <w:rPr>
          <w:rFonts w:ascii="宋体" w:eastAsia="宋体" w:hAnsi="宋体" w:hint="eastAsia"/>
          <w:color w:val="000000" w:themeColor="text1"/>
        </w:rPr>
        <w:t>上面两个小节对A公司进行市场细分，并根据初步信息整了A公司的市场细分画像。进而再根据趋势因素以及标杆竞争因素等两个</w:t>
      </w:r>
      <w:r w:rsidR="003B1A9E" w:rsidRPr="005058A9">
        <w:rPr>
          <w:rFonts w:ascii="宋体" w:eastAsia="宋体" w:hAnsi="宋体" w:hint="eastAsia"/>
          <w:color w:val="000000" w:themeColor="text1"/>
        </w:rPr>
        <w:t>外部信息对划分出的子市场再次评估，本小节着重从企业内部资源禀赋和业务能力的角度，重新审视智能</w:t>
      </w:r>
      <w:proofErr w:type="gramStart"/>
      <w:r w:rsidR="003B1A9E" w:rsidRPr="005058A9">
        <w:rPr>
          <w:rFonts w:ascii="宋体" w:eastAsia="宋体" w:hAnsi="宋体" w:hint="eastAsia"/>
          <w:color w:val="000000" w:themeColor="text1"/>
        </w:rPr>
        <w:lastRenderedPageBreak/>
        <w:t>定位卡</w:t>
      </w:r>
      <w:proofErr w:type="gramEnd"/>
      <w:r w:rsidR="003B1A9E" w:rsidRPr="005058A9">
        <w:rPr>
          <w:rFonts w:ascii="宋体" w:eastAsia="宋体" w:hAnsi="宋体" w:hint="eastAsia"/>
          <w:color w:val="000000" w:themeColor="text1"/>
        </w:rPr>
        <w:t>划分出的若干个子市场</w:t>
      </w:r>
      <w:r w:rsidR="00495BD7" w:rsidRPr="005058A9">
        <w:rPr>
          <w:rFonts w:ascii="宋体" w:eastAsia="宋体" w:hAnsi="宋体" w:hint="eastAsia"/>
          <w:color w:val="000000" w:themeColor="text1"/>
        </w:rPr>
        <w:t>，以确定A公司未来进入到哪些适合自身发展的子市场发展。</w:t>
      </w:r>
    </w:p>
    <w:p w14:paraId="2DEA2C32" w14:textId="15B4F9F8" w:rsidR="00566ABC" w:rsidRPr="005058A9" w:rsidRDefault="00566ABC" w:rsidP="00131E7A">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A公司的传统主营业务主要是无线局域网和广域网模组，主要为传统家电厂商提供服务</w:t>
      </w:r>
      <w:r w:rsidR="006F0C1B" w:rsidRPr="005058A9">
        <w:rPr>
          <w:rFonts w:ascii="宋体" w:eastAsia="宋体" w:hAnsi="宋体" w:hint="eastAsia"/>
          <w:color w:val="000000" w:themeColor="text1"/>
        </w:rPr>
        <w:t>。传统主营业务对智能</w:t>
      </w:r>
      <w:proofErr w:type="gramStart"/>
      <w:r w:rsidR="006F0C1B" w:rsidRPr="005058A9">
        <w:rPr>
          <w:rFonts w:ascii="宋体" w:eastAsia="宋体" w:hAnsi="宋体" w:hint="eastAsia"/>
          <w:color w:val="000000" w:themeColor="text1"/>
        </w:rPr>
        <w:t>定位卡</w:t>
      </w:r>
      <w:proofErr w:type="gramEnd"/>
      <w:r w:rsidR="006F0C1B" w:rsidRPr="005058A9">
        <w:rPr>
          <w:rFonts w:ascii="宋体" w:eastAsia="宋体" w:hAnsi="宋体" w:hint="eastAsia"/>
          <w:color w:val="000000" w:themeColor="text1"/>
        </w:rPr>
        <w:t>的支撑主要是技术方面的支撑，即设计生产模组的能力可以应用到设计、研发和制造智能定位卡上。除此以外，A公司尚处于成立初期，其他相关的业务能力还比较弱。</w:t>
      </w:r>
      <w:r w:rsidR="00CC4E53" w:rsidRPr="005058A9">
        <w:rPr>
          <w:rFonts w:ascii="宋体" w:eastAsia="宋体" w:hAnsi="宋体" w:hint="eastAsia"/>
          <w:color w:val="000000" w:themeColor="text1"/>
        </w:rPr>
        <w:t xml:space="preserve"> </w:t>
      </w:r>
    </w:p>
    <w:p w14:paraId="70A8DDEF" w14:textId="30D0F801" w:rsidR="00935482" w:rsidRDefault="006F0C1B" w:rsidP="00566AB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但是本论文开篇就介绍了</w:t>
      </w:r>
      <w:r w:rsidR="00CC4E53" w:rsidRPr="005058A9">
        <w:rPr>
          <w:rFonts w:ascii="宋体" w:eastAsia="宋体" w:hAnsi="宋体" w:hint="eastAsia"/>
          <w:color w:val="000000" w:themeColor="text1"/>
        </w:rPr>
        <w:t>A公司是一家大型国有制造企业集团的下属子公司，A公司的业务能力除了本身所具备的能力以外，其背后的母公司的业务能力也可以作为A公司开展业务的重要支撑。</w:t>
      </w:r>
      <w:r w:rsidR="0066284D" w:rsidRPr="005058A9">
        <w:rPr>
          <w:rFonts w:ascii="宋体" w:eastAsia="宋体" w:hAnsi="宋体" w:hint="eastAsia"/>
          <w:color w:val="000000" w:themeColor="text1"/>
        </w:rPr>
        <w:t>基于大型国有企业集团的优势，A公司在过去三年和国内的三大运营商以及海外的一些大型运营</w:t>
      </w:r>
      <w:proofErr w:type="gramStart"/>
      <w:r w:rsidR="0066284D" w:rsidRPr="005058A9">
        <w:rPr>
          <w:rFonts w:ascii="宋体" w:eastAsia="宋体" w:hAnsi="宋体" w:hint="eastAsia"/>
          <w:color w:val="000000" w:themeColor="text1"/>
        </w:rPr>
        <w:t>商保持</w:t>
      </w:r>
      <w:proofErr w:type="gramEnd"/>
      <w:r w:rsidR="0066284D" w:rsidRPr="005058A9">
        <w:rPr>
          <w:rFonts w:ascii="宋体" w:eastAsia="宋体" w:hAnsi="宋体" w:hint="eastAsia"/>
          <w:color w:val="000000" w:themeColor="text1"/>
        </w:rPr>
        <w:t>着很好的战略合作关系；另外集团母公司下分别有三家垂直领域的公司，分别从事智慧教育、智慧健康和智慧城市相关领域的业务</w:t>
      </w:r>
      <w:r w:rsidR="000C6899" w:rsidRPr="005058A9">
        <w:rPr>
          <w:rFonts w:ascii="宋体" w:eastAsia="宋体" w:hAnsi="宋体" w:hint="eastAsia"/>
          <w:color w:val="000000" w:themeColor="text1"/>
        </w:rPr>
        <w:t>，对A公司在未来开展智能</w:t>
      </w:r>
      <w:proofErr w:type="gramStart"/>
      <w:r w:rsidR="000C6899" w:rsidRPr="005058A9">
        <w:rPr>
          <w:rFonts w:ascii="宋体" w:eastAsia="宋体" w:hAnsi="宋体" w:hint="eastAsia"/>
          <w:color w:val="000000" w:themeColor="text1"/>
        </w:rPr>
        <w:t>定位卡</w:t>
      </w:r>
      <w:proofErr w:type="gramEnd"/>
      <w:r w:rsidR="000C6899" w:rsidRPr="005058A9">
        <w:rPr>
          <w:rFonts w:ascii="宋体" w:eastAsia="宋体" w:hAnsi="宋体" w:hint="eastAsia"/>
          <w:color w:val="000000" w:themeColor="text1"/>
        </w:rPr>
        <w:t>业务有非常好的行业和产品互补性。</w:t>
      </w:r>
      <w:r w:rsidR="00023528" w:rsidRPr="005058A9">
        <w:rPr>
          <w:rFonts w:ascii="宋体" w:eastAsia="宋体" w:hAnsi="宋体" w:hint="eastAsia"/>
          <w:color w:val="000000" w:themeColor="text1"/>
        </w:rPr>
        <w:t>而且A公司的母公司在传统电子消费品领域深根多年，无论在电子制造还是消费品分销零售方面，均能给A公司的智能</w:t>
      </w:r>
      <w:proofErr w:type="gramStart"/>
      <w:r w:rsidR="00023528" w:rsidRPr="005058A9">
        <w:rPr>
          <w:rFonts w:ascii="宋体" w:eastAsia="宋体" w:hAnsi="宋体" w:hint="eastAsia"/>
          <w:color w:val="000000" w:themeColor="text1"/>
        </w:rPr>
        <w:t>定位卡</w:t>
      </w:r>
      <w:proofErr w:type="gramEnd"/>
      <w:r w:rsidR="00023528" w:rsidRPr="005058A9">
        <w:rPr>
          <w:rFonts w:ascii="宋体" w:eastAsia="宋体" w:hAnsi="宋体" w:hint="eastAsia"/>
          <w:color w:val="000000" w:themeColor="text1"/>
        </w:rPr>
        <w:t>业务提供较大的支撑。通过表</w:t>
      </w:r>
      <w:r w:rsidR="0019626C">
        <w:rPr>
          <w:rFonts w:ascii="宋体" w:eastAsia="宋体" w:hAnsi="宋体" w:hint="eastAsia"/>
          <w:color w:val="000000" w:themeColor="text1"/>
        </w:rPr>
        <w:t>5-5</w:t>
      </w:r>
      <w:r w:rsidR="00023528" w:rsidRPr="005058A9">
        <w:rPr>
          <w:rFonts w:ascii="宋体" w:eastAsia="宋体" w:hAnsi="宋体" w:hint="eastAsia"/>
          <w:color w:val="000000" w:themeColor="text1"/>
        </w:rPr>
        <w:t>可以从A企业内部去挖掘相关能力支撑，从而再对子市场进行重新审视，判断A公司未来应该进入哪些个符合自身发展方向的子市场。</w:t>
      </w:r>
    </w:p>
    <w:p w14:paraId="766C6855" w14:textId="66FFF651" w:rsidR="0019626C" w:rsidRPr="005058A9" w:rsidRDefault="0019626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表5-5 综合A公司自身能力的细分市场画像</w:t>
      </w:r>
    </w:p>
    <w:p w14:paraId="1F4B6C61" w14:textId="0B0C04C6" w:rsidR="00714829" w:rsidRPr="005058A9" w:rsidRDefault="00801DAF" w:rsidP="00566ABC">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671FD653" wp14:editId="02DF8E00">
            <wp:extent cx="5270500" cy="388810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3888105"/>
                    </a:xfrm>
                    <a:prstGeom prst="rect">
                      <a:avLst/>
                    </a:prstGeom>
                  </pic:spPr>
                </pic:pic>
              </a:graphicData>
            </a:graphic>
          </wp:inline>
        </w:drawing>
      </w:r>
    </w:p>
    <w:p w14:paraId="6BFE47CC" w14:textId="529B6122" w:rsidR="00566ABC" w:rsidRPr="005058A9" w:rsidRDefault="00566ABC"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p>
    <w:p w14:paraId="692FF0C1" w14:textId="5BC717E7" w:rsidR="00935482" w:rsidRPr="00776A99" w:rsidRDefault="00D73C77" w:rsidP="0093548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250F66" w:rsidRPr="00776A99">
        <w:rPr>
          <w:rFonts w:ascii="宋体" w:eastAsia="宋体" w:hAnsi="宋体" w:hint="eastAsia"/>
          <w:b/>
          <w:color w:val="000000" w:themeColor="text1"/>
        </w:rPr>
        <w:t>.4</w:t>
      </w:r>
      <w:r w:rsidR="00935482" w:rsidRPr="00776A99">
        <w:rPr>
          <w:rFonts w:ascii="宋体" w:eastAsia="宋体" w:hAnsi="宋体" w:hint="eastAsia"/>
          <w:b/>
          <w:color w:val="000000" w:themeColor="text1"/>
        </w:rPr>
        <w:t xml:space="preserve"> </w:t>
      </w:r>
      <w:r w:rsidR="00EA63D5" w:rsidRPr="00776A99">
        <w:rPr>
          <w:rFonts w:ascii="宋体" w:eastAsia="宋体" w:hAnsi="宋体" w:hint="eastAsia"/>
          <w:b/>
          <w:color w:val="000000" w:themeColor="text1"/>
        </w:rPr>
        <w:t>智能</w:t>
      </w:r>
      <w:proofErr w:type="gramStart"/>
      <w:r w:rsidR="00EA63D5" w:rsidRPr="00776A99">
        <w:rPr>
          <w:rFonts w:ascii="宋体" w:eastAsia="宋体" w:hAnsi="宋体" w:hint="eastAsia"/>
          <w:b/>
          <w:color w:val="000000" w:themeColor="text1"/>
        </w:rPr>
        <w:t>定位卡</w:t>
      </w:r>
      <w:r w:rsidR="00935482" w:rsidRPr="00776A99">
        <w:rPr>
          <w:rFonts w:ascii="宋体" w:eastAsia="宋体" w:hAnsi="宋体" w:hint="eastAsia"/>
          <w:b/>
          <w:color w:val="000000" w:themeColor="text1"/>
        </w:rPr>
        <w:t>目标</w:t>
      </w:r>
      <w:proofErr w:type="gramEnd"/>
      <w:r w:rsidR="00935482" w:rsidRPr="00776A99">
        <w:rPr>
          <w:rFonts w:ascii="宋体" w:eastAsia="宋体" w:hAnsi="宋体" w:hint="eastAsia"/>
          <w:b/>
          <w:color w:val="000000" w:themeColor="text1"/>
        </w:rPr>
        <w:t>市场选择</w:t>
      </w:r>
    </w:p>
    <w:p w14:paraId="6F341AD1" w14:textId="32D93D81" w:rsidR="00935482" w:rsidRPr="005058A9" w:rsidRDefault="004F363A" w:rsidP="00935482">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D429A" w:rsidRPr="005058A9">
        <w:rPr>
          <w:rFonts w:ascii="宋体" w:eastAsia="宋体" w:hAnsi="宋体" w:hint="eastAsia"/>
          <w:color w:val="000000" w:themeColor="text1"/>
        </w:rPr>
        <w:t>上面对智能</w:t>
      </w:r>
      <w:proofErr w:type="gramStart"/>
      <w:r w:rsidR="006D429A" w:rsidRPr="005058A9">
        <w:rPr>
          <w:rFonts w:ascii="宋体" w:eastAsia="宋体" w:hAnsi="宋体" w:hint="eastAsia"/>
          <w:color w:val="000000" w:themeColor="text1"/>
        </w:rPr>
        <w:t>定位卡</w:t>
      </w:r>
      <w:proofErr w:type="gramEnd"/>
      <w:r w:rsidR="006D429A" w:rsidRPr="005058A9">
        <w:rPr>
          <w:rFonts w:ascii="宋体" w:eastAsia="宋体" w:hAnsi="宋体" w:hint="eastAsia"/>
          <w:color w:val="000000" w:themeColor="text1"/>
        </w:rPr>
        <w:t>的市场做了详细的分析评估，接下来将要确定符合A公司发展方向的目标市场。目标市场的确定，</w:t>
      </w:r>
      <w:r w:rsidR="00C653AA" w:rsidRPr="005058A9">
        <w:rPr>
          <w:rFonts w:ascii="宋体" w:eastAsia="宋体" w:hAnsi="宋体" w:hint="eastAsia"/>
          <w:color w:val="000000" w:themeColor="text1"/>
        </w:rPr>
        <w:t>需要下面三个方面的因素来确定：</w:t>
      </w:r>
    </w:p>
    <w:p w14:paraId="195D7EE1" w14:textId="7FECD514"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w:t>
      </w:r>
      <w:r w:rsidR="00C653AA" w:rsidRPr="005058A9">
        <w:rPr>
          <w:rFonts w:ascii="宋体" w:eastAsia="宋体" w:hAnsi="宋体" w:hint="eastAsia"/>
          <w:color w:val="000000" w:themeColor="text1"/>
        </w:rPr>
        <w:t>市场的规模，即细分市场需要有较大的市场空间，市场规模要足够大，同时该市场要有足够的潜力，企业进入该市场才有机会快速发展。</w:t>
      </w:r>
      <w:r w:rsidR="00857172">
        <w:rPr>
          <w:rFonts w:ascii="宋体" w:eastAsia="宋体" w:hAnsi="宋体" w:hint="eastAsia"/>
          <w:color w:val="000000" w:themeColor="text1"/>
        </w:rPr>
        <w:t>通过细分市场的评估，智慧教育、交通、零售分销、资产保全及智慧养老领域分别有50亿以上的市场规模。</w:t>
      </w:r>
    </w:p>
    <w:p w14:paraId="3C803513" w14:textId="1A0C6948"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二、</w:t>
      </w:r>
      <w:r w:rsidR="00C653AA" w:rsidRPr="005058A9">
        <w:rPr>
          <w:rFonts w:ascii="宋体" w:eastAsia="宋体" w:hAnsi="宋体" w:hint="eastAsia"/>
          <w:color w:val="000000" w:themeColor="text1"/>
        </w:rPr>
        <w:t>市场吸引力，即便某个细分市场规模较大，但是该子市场目前处于生命周期的培育阶段，当期市场规模有限。同时还有大量的玩家在这个市场里面，比如10年前的人工智能和智慧家庭等行业，总体规模来看市场规模都非常大，行业天花板很高，但是当时从行业和技术来看都属于行业生命周期的培育阶段，过</w:t>
      </w:r>
      <w:r w:rsidR="00C653AA" w:rsidRPr="005058A9">
        <w:rPr>
          <w:rFonts w:ascii="宋体" w:eastAsia="宋体" w:hAnsi="宋体" w:hint="eastAsia"/>
          <w:color w:val="000000" w:themeColor="text1"/>
        </w:rPr>
        <w:lastRenderedPageBreak/>
        <w:t>早进入或者过大投入都无济于事。</w:t>
      </w:r>
      <w:r w:rsidR="00530038" w:rsidRPr="005058A9">
        <w:rPr>
          <w:rFonts w:ascii="宋体" w:eastAsia="宋体" w:hAnsi="宋体" w:hint="eastAsia"/>
          <w:color w:val="000000" w:themeColor="text1"/>
        </w:rPr>
        <w:t>企业要选择当前规模较大，处于成长期，竞争对手相对较弱的市场作为目标市场。</w:t>
      </w:r>
      <w:r w:rsidR="00C939FF">
        <w:rPr>
          <w:rFonts w:ascii="宋体" w:eastAsia="宋体" w:hAnsi="宋体" w:hint="eastAsia"/>
          <w:color w:val="000000" w:themeColor="text1"/>
        </w:rPr>
        <w:t>因此市场吸引力主要从行业生命周期和竞争程度两个因素进行分析</w:t>
      </w:r>
      <w:r w:rsidR="00C41589">
        <w:rPr>
          <w:rFonts w:ascii="宋体" w:eastAsia="宋体" w:hAnsi="宋体" w:hint="eastAsia"/>
          <w:color w:val="000000" w:themeColor="text1"/>
        </w:rPr>
        <w:t>。智能定位卡在智慧交通的应用已经相对成熟，比如在危险化学品、出租车辆以及其他运营车辆的应用相对成熟，但是行业内有康凯斯这样占有巨大市场份额的头部企业，因此要从这一块市场进行市场掠夺的难度极大。另外基于无人驾驶、智能驾驶的发展可能带动未来乘用车市场的智能</w:t>
      </w:r>
      <w:proofErr w:type="gramStart"/>
      <w:r w:rsidR="00C41589">
        <w:rPr>
          <w:rFonts w:ascii="宋体" w:eastAsia="宋体" w:hAnsi="宋体" w:hint="eastAsia"/>
          <w:color w:val="000000" w:themeColor="text1"/>
        </w:rPr>
        <w:t>定位卡</w:t>
      </w:r>
      <w:proofErr w:type="gramEnd"/>
      <w:r w:rsidR="00C41589">
        <w:rPr>
          <w:rFonts w:ascii="宋体" w:eastAsia="宋体" w:hAnsi="宋体" w:hint="eastAsia"/>
          <w:color w:val="000000" w:themeColor="text1"/>
        </w:rPr>
        <w:t>产品的需求，目前由于该行业仍处于市场的培育阶段，当期多数类似智能驾驶的整车产品仍然是样车或者实验阶段，因此对智能</w:t>
      </w:r>
      <w:proofErr w:type="gramStart"/>
      <w:r w:rsidR="00C41589">
        <w:rPr>
          <w:rFonts w:ascii="宋体" w:eastAsia="宋体" w:hAnsi="宋体" w:hint="eastAsia"/>
          <w:color w:val="000000" w:themeColor="text1"/>
        </w:rPr>
        <w:t>定位卡</w:t>
      </w:r>
      <w:proofErr w:type="gramEnd"/>
      <w:r w:rsidR="00C41589">
        <w:rPr>
          <w:rFonts w:ascii="宋体" w:eastAsia="宋体" w:hAnsi="宋体" w:hint="eastAsia"/>
          <w:color w:val="000000" w:themeColor="text1"/>
        </w:rPr>
        <w:t>产品的需求极小。因此</w:t>
      </w:r>
      <w:r w:rsidR="001859D2">
        <w:rPr>
          <w:rFonts w:ascii="宋体" w:eastAsia="宋体" w:hAnsi="宋体" w:hint="eastAsia"/>
          <w:color w:val="000000" w:themeColor="text1"/>
        </w:rPr>
        <w:t>该市场的市场吸引力有限。</w:t>
      </w:r>
    </w:p>
    <w:p w14:paraId="2D049BE7" w14:textId="0E9B7F8D" w:rsidR="00C653AA" w:rsidRPr="005058A9" w:rsidRDefault="006C2D4B" w:rsidP="006C2D4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w:t>
      </w:r>
      <w:r w:rsidR="00C653AA" w:rsidRPr="005058A9">
        <w:rPr>
          <w:rFonts w:ascii="宋体" w:eastAsia="宋体" w:hAnsi="宋体" w:hint="eastAsia"/>
          <w:color w:val="000000" w:themeColor="text1"/>
        </w:rPr>
        <w:t>目标市场需要和企业的战略与业务能力相匹配，</w:t>
      </w:r>
      <w:r w:rsidR="00530038" w:rsidRPr="005058A9">
        <w:rPr>
          <w:rFonts w:ascii="宋体" w:eastAsia="宋体" w:hAnsi="宋体" w:hint="eastAsia"/>
          <w:color w:val="000000" w:themeColor="text1"/>
        </w:rPr>
        <w:t>某些市场规模很大，</w:t>
      </w:r>
      <w:r w:rsidR="00D101D5" w:rsidRPr="005058A9">
        <w:rPr>
          <w:rFonts w:ascii="宋体" w:eastAsia="宋体" w:hAnsi="宋体" w:hint="eastAsia"/>
          <w:color w:val="000000" w:themeColor="text1"/>
        </w:rPr>
        <w:t>市场吸引力也非常大，但是该市场方向与企业自身的战略与业务能力不匹配，企业也是不能进入这样的市场的。因为企业的战略决定了企业的主营业务方向和核心目标，若看着有机会的市场就上项目，只会不断分散企业的精力，反而无法强其根基。</w:t>
      </w:r>
      <w:r w:rsidR="00084C95">
        <w:rPr>
          <w:rFonts w:ascii="宋体" w:eastAsia="宋体" w:hAnsi="宋体" w:hint="eastAsia"/>
          <w:color w:val="000000" w:themeColor="text1"/>
        </w:rPr>
        <w:t>如表5-6中的智慧农牧和智能宠物管理等方向，A公司及其母公司均未在这两个方向有业务布局，对这两个行业的业务理解不够深入，产品和方案在业务垂直深度方面会处于劣势。</w:t>
      </w:r>
      <w:r w:rsidR="00084C95" w:rsidRPr="005058A9" w:rsidDel="00287D1A">
        <w:rPr>
          <w:rFonts w:ascii="宋体" w:eastAsia="宋体" w:hAnsi="宋体" w:hint="eastAsia"/>
          <w:color w:val="000000" w:themeColor="text1"/>
        </w:rPr>
        <w:t xml:space="preserve"> </w:t>
      </w:r>
    </w:p>
    <w:p w14:paraId="19EAEFC6" w14:textId="7E78EB68" w:rsidR="00240BC8" w:rsidRDefault="00073DE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w:t>
      </w:r>
      <w:commentRangeStart w:id="222"/>
      <w:r w:rsidRPr="005058A9">
        <w:rPr>
          <w:rFonts w:ascii="宋体" w:eastAsia="宋体" w:hAnsi="宋体" w:hint="eastAsia"/>
          <w:color w:val="000000" w:themeColor="text1"/>
        </w:rPr>
        <w:t>根据上面三个评价因素，</w:t>
      </w:r>
      <w:proofErr w:type="gramStart"/>
      <w:r w:rsidRPr="005058A9">
        <w:rPr>
          <w:rFonts w:ascii="宋体" w:eastAsia="宋体" w:hAnsi="宋体" w:hint="eastAsia"/>
          <w:color w:val="000000" w:themeColor="text1"/>
        </w:rPr>
        <w:t>对之前</w:t>
      </w:r>
      <w:proofErr w:type="gramEnd"/>
      <w:r w:rsidRPr="005058A9">
        <w:rPr>
          <w:rFonts w:ascii="宋体" w:eastAsia="宋体" w:hAnsi="宋体" w:hint="eastAsia"/>
          <w:color w:val="000000" w:themeColor="text1"/>
        </w:rPr>
        <w:t>划分的9个细分市场进行最终评估打分：</w:t>
      </w:r>
      <w:commentRangeEnd w:id="222"/>
      <w:r w:rsidR="00826FF5">
        <w:rPr>
          <w:rStyle w:val="ac"/>
        </w:rPr>
        <w:commentReference w:id="222"/>
      </w:r>
      <w:r w:rsidRPr="005058A9">
        <w:rPr>
          <w:rFonts w:ascii="宋体" w:eastAsia="宋体" w:hAnsi="宋体" w:hint="eastAsia"/>
          <w:color w:val="000000" w:themeColor="text1"/>
        </w:rPr>
        <w:t>如表</w:t>
      </w:r>
      <w:r w:rsidR="00A14E0E">
        <w:rPr>
          <w:rFonts w:ascii="宋体" w:eastAsia="宋体" w:hAnsi="宋体" w:hint="eastAsia"/>
          <w:color w:val="000000" w:themeColor="text1"/>
        </w:rPr>
        <w:t>5-6</w:t>
      </w:r>
      <w:r w:rsidRPr="005058A9">
        <w:rPr>
          <w:rFonts w:ascii="宋体" w:eastAsia="宋体" w:hAnsi="宋体" w:hint="eastAsia"/>
          <w:color w:val="000000" w:themeColor="text1"/>
        </w:rPr>
        <w:t>：</w:t>
      </w:r>
    </w:p>
    <w:p w14:paraId="475200D7" w14:textId="040F3EDD" w:rsidR="00A14E0E" w:rsidRPr="005058A9" w:rsidRDefault="00A14E0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表5-6 目标市场定位评估</w:t>
      </w:r>
    </w:p>
    <w:p w14:paraId="5E2B3AAB" w14:textId="415B0E62" w:rsidR="00073DE1" w:rsidRPr="005058A9" w:rsidRDefault="0082617B"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5D43AA4E" wp14:editId="7969ED74">
            <wp:extent cx="5270500" cy="478282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4782820"/>
                    </a:xfrm>
                    <a:prstGeom prst="rect">
                      <a:avLst/>
                    </a:prstGeom>
                  </pic:spPr>
                </pic:pic>
              </a:graphicData>
            </a:graphic>
          </wp:inline>
        </w:drawing>
      </w:r>
    </w:p>
    <w:p w14:paraId="26DB977F" w14:textId="77777777" w:rsidR="00850FC7" w:rsidRPr="005058A9" w:rsidRDefault="00850FC7" w:rsidP="00854036">
      <w:pPr>
        <w:spacing w:line="360" w:lineRule="auto"/>
        <w:rPr>
          <w:rFonts w:ascii="宋体" w:eastAsia="宋体" w:hAnsi="宋体"/>
          <w:color w:val="000000" w:themeColor="text1"/>
        </w:rPr>
      </w:pPr>
    </w:p>
    <w:p w14:paraId="514FB435" w14:textId="7FEC0068" w:rsidR="00850FC7" w:rsidRDefault="003034A2"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根据波士顿理论，</w:t>
      </w:r>
      <w:r w:rsidRPr="005058A9">
        <w:rPr>
          <w:rFonts w:ascii="宋体" w:eastAsia="宋体" w:hAnsi="宋体"/>
          <w:color w:val="000000" w:themeColor="text1"/>
        </w:rPr>
        <w:t>将企业所有产品从销售增长率和相对市场占有率角度进行再组合。</w:t>
      </w:r>
      <w:proofErr w:type="gramStart"/>
      <w:r w:rsidRPr="005058A9">
        <w:rPr>
          <w:rFonts w:ascii="宋体" w:eastAsia="宋体" w:hAnsi="宋体"/>
          <w:color w:val="000000" w:themeColor="text1"/>
        </w:rPr>
        <w:t>在坐</w:t>
      </w:r>
      <w:proofErr w:type="gramEnd"/>
      <w:r w:rsidRPr="005058A9">
        <w:rPr>
          <w:rFonts w:ascii="宋体" w:eastAsia="宋体" w:hAnsi="宋体"/>
          <w:color w:val="000000" w:themeColor="text1"/>
        </w:rPr>
        <w:t>标图上，以纵轴表示企业销售增长率，横轴表示相对市场占有率</w:t>
      </w:r>
      <w:r w:rsidRPr="005058A9">
        <w:rPr>
          <w:rFonts w:ascii="宋体" w:eastAsia="宋体" w:hAnsi="宋体" w:hint="eastAsia"/>
          <w:color w:val="000000" w:themeColor="text1"/>
        </w:rPr>
        <w:t>。这里把波士顿理论工具应用到目标市场选择的分析中来，由于是对市场的分析，因此这里用市场的规模和增长来指示市场的吸引力，即波士顿矩阵的纵坐标，以该市场里面目前的市场竞争</w:t>
      </w:r>
      <w:r w:rsidR="0060282D" w:rsidRPr="005058A9">
        <w:rPr>
          <w:rFonts w:ascii="宋体" w:eastAsia="宋体" w:hAnsi="宋体" w:hint="eastAsia"/>
          <w:color w:val="000000" w:themeColor="text1"/>
        </w:rPr>
        <w:t>程度</w:t>
      </w:r>
      <w:r w:rsidRPr="005058A9">
        <w:rPr>
          <w:rFonts w:ascii="宋体" w:eastAsia="宋体" w:hAnsi="宋体" w:hint="eastAsia"/>
          <w:color w:val="000000" w:themeColor="text1"/>
        </w:rPr>
        <w:t>来指示企业在该市场的竞争力，即波士顿矩阵的横坐标</w:t>
      </w:r>
      <w:r w:rsidR="0060282D" w:rsidRPr="005058A9">
        <w:rPr>
          <w:rFonts w:ascii="宋体" w:eastAsia="宋体" w:hAnsi="宋体" w:hint="eastAsia"/>
          <w:color w:val="000000" w:themeColor="text1"/>
        </w:rPr>
        <w:t>。然后根据上面表格对市场吸引力和竞争力的评分把13个子市场分布在波士顿矩阵中，如表</w:t>
      </w:r>
      <w:r w:rsidR="00CD19BC">
        <w:rPr>
          <w:rFonts w:ascii="宋体" w:eastAsia="宋体" w:hAnsi="宋体" w:hint="eastAsia"/>
          <w:color w:val="000000" w:themeColor="text1"/>
        </w:rPr>
        <w:t>5-7</w:t>
      </w:r>
      <w:r w:rsidR="0060282D" w:rsidRPr="005058A9">
        <w:rPr>
          <w:rFonts w:ascii="宋体" w:eastAsia="宋体" w:hAnsi="宋体" w:hint="eastAsia"/>
          <w:color w:val="000000" w:themeColor="text1"/>
        </w:rPr>
        <w:t>：</w:t>
      </w:r>
    </w:p>
    <w:p w14:paraId="5C570B0F" w14:textId="5F73AE46" w:rsidR="00CD19BC" w:rsidRPr="00CD19BC" w:rsidRDefault="00CD19BC"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 xml:space="preserve">表5-7 </w:t>
      </w:r>
      <w:r w:rsidR="00CB7123">
        <w:rPr>
          <w:rFonts w:ascii="宋体" w:eastAsia="宋体" w:hAnsi="宋体" w:hint="eastAsia"/>
          <w:color w:val="000000" w:themeColor="text1"/>
        </w:rPr>
        <w:t>基于BOSTTN矩阵的目标市场选择</w:t>
      </w:r>
    </w:p>
    <w:p w14:paraId="064C19F6" w14:textId="37800907" w:rsidR="00850FC7" w:rsidRPr="005058A9" w:rsidRDefault="00520B0C" w:rsidP="00695807">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lastRenderedPageBreak/>
        <w:drawing>
          <wp:inline distT="0" distB="0" distL="0" distR="0" wp14:anchorId="45E71FB1" wp14:editId="77BFEA24">
            <wp:extent cx="5270500" cy="1751965"/>
            <wp:effectExtent l="0" t="0" r="1270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1751965"/>
                    </a:xfrm>
                    <a:prstGeom prst="rect">
                      <a:avLst/>
                    </a:prstGeom>
                  </pic:spPr>
                </pic:pic>
              </a:graphicData>
            </a:graphic>
          </wp:inline>
        </w:drawing>
      </w:r>
    </w:p>
    <w:p w14:paraId="7D267520" w14:textId="49225A30" w:rsidR="00DD2FA5" w:rsidRPr="005058A9" w:rsidRDefault="0018424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基于上述矩阵分析，</w:t>
      </w:r>
      <w:r w:rsidR="00520B0C" w:rsidRPr="005058A9">
        <w:rPr>
          <w:rFonts w:ascii="宋体" w:eastAsia="宋体" w:hAnsi="宋体" w:hint="eastAsia"/>
          <w:color w:val="000000" w:themeColor="text1"/>
        </w:rPr>
        <w:t>通过市场吸引力和市场竞争力两个维度</w:t>
      </w:r>
      <w:r w:rsidRPr="005058A9">
        <w:rPr>
          <w:rFonts w:ascii="宋体" w:eastAsia="宋体" w:hAnsi="宋体" w:hint="eastAsia"/>
          <w:color w:val="000000" w:themeColor="text1"/>
        </w:rPr>
        <w:t>明确了S1幼儿园教育市场</w:t>
      </w:r>
      <w:r w:rsidR="00520B0C" w:rsidRPr="005058A9">
        <w:rPr>
          <w:rFonts w:ascii="宋体" w:eastAsia="宋体" w:hAnsi="宋体" w:hint="eastAsia"/>
          <w:color w:val="000000" w:themeColor="text1"/>
        </w:rPr>
        <w:t>、</w:t>
      </w:r>
      <w:r w:rsidRPr="005058A9">
        <w:rPr>
          <w:rFonts w:ascii="宋体" w:eastAsia="宋体" w:hAnsi="宋体" w:hint="eastAsia"/>
          <w:color w:val="000000" w:themeColor="text1"/>
        </w:rPr>
        <w:t>S</w:t>
      </w:r>
      <w:r w:rsidR="00520B0C" w:rsidRPr="005058A9">
        <w:rPr>
          <w:rFonts w:ascii="宋体" w:eastAsia="宋体" w:hAnsi="宋体" w:hint="eastAsia"/>
          <w:color w:val="000000" w:themeColor="text1"/>
        </w:rPr>
        <w:t>8零售分销-奢侈品市场、S10智能宠物看护市场、S11智慧农牧市场、S12智能环卫市场等5个子市场是要放弃的市场。</w:t>
      </w:r>
    </w:p>
    <w:p w14:paraId="5D0A47E6" w14:textId="4C4C82BC" w:rsidR="0078061B" w:rsidRPr="005058A9" w:rsidRDefault="00941B40"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上面主要</w:t>
      </w:r>
      <w:r w:rsidR="00A328DA">
        <w:rPr>
          <w:rFonts w:ascii="宋体" w:eastAsia="宋体" w:hAnsi="宋体" w:hint="eastAsia"/>
          <w:color w:val="000000" w:themeColor="text1"/>
        </w:rPr>
        <w:t>根据市场容量、增长率以及市场竞争的角度去分析细分市场的潜力，</w:t>
      </w:r>
      <w:r w:rsidRPr="005058A9">
        <w:rPr>
          <w:rFonts w:ascii="宋体" w:eastAsia="宋体" w:hAnsi="宋体" w:hint="eastAsia"/>
          <w:color w:val="000000" w:themeColor="text1"/>
        </w:rPr>
        <w:t>再</w:t>
      </w:r>
      <w:r w:rsidR="00E61A41" w:rsidRPr="005058A9">
        <w:rPr>
          <w:rFonts w:ascii="宋体" w:eastAsia="宋体" w:hAnsi="宋体" w:hint="eastAsia"/>
          <w:color w:val="000000" w:themeColor="text1"/>
        </w:rPr>
        <w:t>通过生命周期理论来评估上述可以选择的其他8个子市场的未来潜力。8个子市场的行业生命周期分布如图</w:t>
      </w:r>
      <w:r w:rsidR="00D6465B">
        <w:rPr>
          <w:rFonts w:ascii="宋体" w:eastAsia="宋体" w:hAnsi="宋体" w:hint="eastAsia"/>
          <w:color w:val="000000" w:themeColor="text1"/>
        </w:rPr>
        <w:t>5-1</w:t>
      </w:r>
      <w:r w:rsidR="00E61A41" w:rsidRPr="005058A9">
        <w:rPr>
          <w:rFonts w:ascii="宋体" w:eastAsia="宋体" w:hAnsi="宋体" w:hint="eastAsia"/>
          <w:color w:val="000000" w:themeColor="text1"/>
        </w:rPr>
        <w:t>所示：</w:t>
      </w:r>
    </w:p>
    <w:p w14:paraId="793E9F4A" w14:textId="4DDC4EF8" w:rsidR="00E61A41" w:rsidRDefault="00E61A41"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7CE57C3" wp14:editId="73227E1E">
            <wp:extent cx="5270500" cy="2741295"/>
            <wp:effectExtent l="0" t="0" r="1270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741295"/>
                    </a:xfrm>
                    <a:prstGeom prst="rect">
                      <a:avLst/>
                    </a:prstGeom>
                  </pic:spPr>
                </pic:pic>
              </a:graphicData>
            </a:graphic>
          </wp:inline>
        </w:drawing>
      </w:r>
    </w:p>
    <w:p w14:paraId="258DB090" w14:textId="206F2030" w:rsidR="00D6465B" w:rsidRPr="005058A9" w:rsidRDefault="00D6465B"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图5-1</w:t>
      </w:r>
      <w:r w:rsidR="006F6233">
        <w:rPr>
          <w:rFonts w:ascii="宋体" w:eastAsia="宋体" w:hAnsi="宋体" w:hint="eastAsia"/>
          <w:color w:val="000000" w:themeColor="text1"/>
        </w:rPr>
        <w:t xml:space="preserve"> 细分市场所在生命周期分布</w:t>
      </w:r>
    </w:p>
    <w:p w14:paraId="0D4D2722" w14:textId="785DC7E7"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针对S13智慧交通乘用车市场，目前乘用车市场除了新能源技术应用处于成长期以外，整体处于一个传统行业。关于智能汽车、无人驾驶以及车联网相关的产业还处于概念孵化阶段，相关行业标准和规范也未具体制定和发布，因此与智</w:t>
      </w:r>
      <w:r w:rsidRPr="005058A9">
        <w:rPr>
          <w:rFonts w:ascii="宋体" w:eastAsia="宋体" w:hAnsi="宋体" w:hint="eastAsia"/>
          <w:color w:val="000000" w:themeColor="text1"/>
        </w:rPr>
        <w:lastRenderedPageBreak/>
        <w:t>能汽车和无人驾驶方向结合的产业，包括应用在乘用车上面的具有定位功能的相关组件器件仍处于产业的孵化阶段。</w:t>
      </w:r>
    </w:p>
    <w:p w14:paraId="40CAD929" w14:textId="1847DC85"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3智慧养老-养老院市场以及S4普通家用智慧养老市场虽然有较大的市场规模和潜力，但就产业的生命周期来看，仅仅处于引入期。市面上最多出现的产品为老人用的智能手表，在某些养老院使用了相关的定位手段来提供一些智慧养老是的服务，但是整体产业生态链不成熟。因此这两个市场基本定位目前有局部商业应用但规模较小，属于引入期的市场。</w:t>
      </w:r>
    </w:p>
    <w:p w14:paraId="3454121E" w14:textId="73226923" w:rsidR="00E61A41" w:rsidRPr="005058A9" w:rsidRDefault="00E61A41"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S2中小学智慧教育市场，近年来智慧教育领域已经相对成熟，国内也出现了极具规模的平台公司或者方案公司</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智慧教育市场从教室设备器材到软件系统，产业</w:t>
      </w:r>
      <w:proofErr w:type="gramStart"/>
      <w:r w:rsidRPr="005058A9">
        <w:rPr>
          <w:rFonts w:ascii="宋体" w:eastAsia="宋体" w:hAnsi="宋体" w:hint="eastAsia"/>
          <w:color w:val="000000" w:themeColor="text1"/>
        </w:rPr>
        <w:t>链相对</w:t>
      </w:r>
      <w:proofErr w:type="gramEnd"/>
      <w:r w:rsidRPr="005058A9">
        <w:rPr>
          <w:rFonts w:ascii="宋体" w:eastAsia="宋体" w:hAnsi="宋体" w:hint="eastAsia"/>
          <w:color w:val="000000" w:themeColor="text1"/>
        </w:rPr>
        <w:t>成熟</w:t>
      </w:r>
      <w:r w:rsidR="00911649" w:rsidRPr="005058A9">
        <w:rPr>
          <w:rFonts w:ascii="宋体" w:eastAsia="宋体" w:hAnsi="宋体" w:hint="eastAsia"/>
          <w:color w:val="000000" w:themeColor="text1"/>
        </w:rPr>
        <w:t>。</w:t>
      </w:r>
      <w:r w:rsidRPr="005058A9">
        <w:rPr>
          <w:rFonts w:ascii="宋体" w:eastAsia="宋体" w:hAnsi="宋体" w:hint="eastAsia"/>
          <w:color w:val="000000" w:themeColor="text1"/>
        </w:rPr>
        <w:t>另外从</w:t>
      </w:r>
      <w:r w:rsidR="00911649" w:rsidRPr="005058A9">
        <w:rPr>
          <w:rFonts w:ascii="宋体" w:eastAsia="宋体" w:hAnsi="宋体" w:hint="eastAsia"/>
          <w:color w:val="000000" w:themeColor="text1"/>
        </w:rPr>
        <w:t>产品形态来看，校园用的智能卡片其实属于成熟市场，因为在很多年以前在各个学校就推醒了校园</w:t>
      </w:r>
      <w:proofErr w:type="gramStart"/>
      <w:r w:rsidR="00911649" w:rsidRPr="005058A9">
        <w:rPr>
          <w:rFonts w:ascii="宋体" w:eastAsia="宋体" w:hAnsi="宋体" w:hint="eastAsia"/>
          <w:color w:val="000000" w:themeColor="text1"/>
        </w:rPr>
        <w:t>一</w:t>
      </w:r>
      <w:proofErr w:type="gramEnd"/>
      <w:r w:rsidR="00911649" w:rsidRPr="005058A9">
        <w:rPr>
          <w:rFonts w:ascii="宋体" w:eastAsia="宋体" w:hAnsi="宋体" w:hint="eastAsia"/>
          <w:color w:val="000000" w:themeColor="text1"/>
        </w:rPr>
        <w:t>卡通项目。只是基于4G、NB-IOT以及移动支付方面的技术发展，当前</w:t>
      </w:r>
      <w:r w:rsidRPr="005058A9">
        <w:rPr>
          <w:rFonts w:ascii="宋体" w:eastAsia="宋体" w:hAnsi="宋体" w:hint="eastAsia"/>
          <w:color w:val="000000" w:themeColor="text1"/>
        </w:rPr>
        <w:t>大多数学校的上一代校园</w:t>
      </w:r>
      <w:proofErr w:type="gramStart"/>
      <w:r w:rsidRPr="005058A9">
        <w:rPr>
          <w:rFonts w:ascii="宋体" w:eastAsia="宋体" w:hAnsi="宋体" w:hint="eastAsia"/>
          <w:color w:val="000000" w:themeColor="text1"/>
        </w:rPr>
        <w:t>一</w:t>
      </w:r>
      <w:proofErr w:type="gramEnd"/>
      <w:r w:rsidRPr="005058A9">
        <w:rPr>
          <w:rFonts w:ascii="宋体" w:eastAsia="宋体" w:hAnsi="宋体" w:hint="eastAsia"/>
          <w:color w:val="000000" w:themeColor="text1"/>
        </w:rPr>
        <w:t>卡通产品也处于技术的更新换代阶段，</w:t>
      </w:r>
      <w:r w:rsidR="00911649" w:rsidRPr="005058A9">
        <w:rPr>
          <w:rFonts w:ascii="宋体" w:eastAsia="宋体" w:hAnsi="宋体" w:hint="eastAsia"/>
          <w:color w:val="000000" w:themeColor="text1"/>
        </w:rPr>
        <w:t>且</w:t>
      </w:r>
      <w:r w:rsidR="0098641A" w:rsidRPr="005058A9">
        <w:rPr>
          <w:rFonts w:ascii="宋体" w:eastAsia="宋体" w:hAnsi="宋体" w:hint="eastAsia"/>
          <w:color w:val="000000" w:themeColor="text1"/>
        </w:rPr>
        <w:t>当前运营商市场已经在大力面向学校推行这种基多功能于一体的智能学生</w:t>
      </w:r>
      <w:r w:rsidR="00911649" w:rsidRPr="005058A9">
        <w:rPr>
          <w:rFonts w:ascii="宋体" w:eastAsia="宋体" w:hAnsi="宋体" w:hint="eastAsia"/>
          <w:color w:val="000000" w:themeColor="text1"/>
        </w:rPr>
        <w:t>卡，</w:t>
      </w:r>
      <w:r w:rsidRPr="005058A9">
        <w:rPr>
          <w:rFonts w:ascii="宋体" w:eastAsia="宋体" w:hAnsi="宋体" w:hint="eastAsia"/>
          <w:color w:val="000000" w:themeColor="text1"/>
        </w:rPr>
        <w:t>因此</w:t>
      </w:r>
      <w:r w:rsidR="00911649" w:rsidRPr="005058A9">
        <w:rPr>
          <w:rFonts w:ascii="宋体" w:eastAsia="宋体" w:hAnsi="宋体" w:hint="eastAsia"/>
          <w:color w:val="000000" w:themeColor="text1"/>
        </w:rPr>
        <w:t>综合</w:t>
      </w:r>
      <w:r w:rsidRPr="005058A9">
        <w:rPr>
          <w:rFonts w:ascii="宋体" w:eastAsia="宋体" w:hAnsi="宋体" w:hint="eastAsia"/>
          <w:color w:val="000000" w:themeColor="text1"/>
        </w:rPr>
        <w:t>该市场</w:t>
      </w:r>
      <w:r w:rsidR="00911649" w:rsidRPr="005058A9">
        <w:rPr>
          <w:rFonts w:ascii="宋体" w:eastAsia="宋体" w:hAnsi="宋体" w:hint="eastAsia"/>
          <w:color w:val="000000" w:themeColor="text1"/>
        </w:rPr>
        <w:t>来看属于一个</w:t>
      </w:r>
      <w:r w:rsidRPr="005058A9">
        <w:rPr>
          <w:rFonts w:ascii="宋体" w:eastAsia="宋体" w:hAnsi="宋体" w:hint="eastAsia"/>
          <w:color w:val="000000" w:themeColor="text1"/>
        </w:rPr>
        <w:t>成长期的市场。</w:t>
      </w:r>
    </w:p>
    <w:p w14:paraId="106A07A4" w14:textId="1B2B2E5A" w:rsidR="00E129B7" w:rsidRPr="005058A9" w:rsidRDefault="00E129B7"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S13智能资产管理市场</w:t>
      </w:r>
      <w:r w:rsidR="00625912" w:rsidRPr="005058A9">
        <w:rPr>
          <w:rFonts w:ascii="宋体" w:eastAsia="宋体" w:hAnsi="宋体" w:hint="eastAsia"/>
          <w:color w:val="000000" w:themeColor="text1"/>
        </w:rPr>
        <w:t>，得益于近年来金融科技的不断发展和国家对普惠金融的不断推进，利用新技术对资产进行管理监督，并以此为依托提供的金融服务的形势已经极具规模。并且通过市场的教育，相关的市场从业主体和客户均已接受了相关技术在该市场的应用。因此定位该市场属于成长期介于成熟期的市场。</w:t>
      </w:r>
    </w:p>
    <w:p w14:paraId="67B162E1" w14:textId="04B01D44" w:rsidR="00625912" w:rsidRPr="005058A9" w:rsidRDefault="00625912" w:rsidP="00073DE1">
      <w:pPr>
        <w:spacing w:line="360" w:lineRule="auto"/>
        <w:ind w:firstLine="420"/>
        <w:rPr>
          <w:rFonts w:ascii="Calibri" w:eastAsia="宋体" w:hAnsi="Calibri" w:cs="Calibri"/>
          <w:color w:val="000000" w:themeColor="text1"/>
        </w:rPr>
      </w:pPr>
      <w:r w:rsidRPr="005058A9">
        <w:rPr>
          <w:rFonts w:ascii="宋体" w:eastAsia="宋体" w:hAnsi="宋体" w:hint="eastAsia"/>
          <w:color w:val="000000" w:themeColor="text1"/>
        </w:rPr>
        <w:t>S9智慧物流市场和S6智慧交通运营车辆市场相对于上面6个市场，属于成熟期的市场。国家对物流行业以及交通运输运营行业的安全生产今年来非常关注，并持续颁布了多个文件和法规，不断规范这两个行业的发展。行业标准规范驱动</w:t>
      </w:r>
      <w:r w:rsidRPr="005058A9">
        <w:rPr>
          <w:rFonts w:ascii="宋体" w:eastAsia="宋体" w:hAnsi="宋体" w:hint="eastAsia"/>
          <w:color w:val="000000" w:themeColor="text1"/>
        </w:rPr>
        <w:lastRenderedPageBreak/>
        <w:t>技术对这两个行业的不断升级完善，从当前的市场规模和增长率来看这两个市场基本属于成熟期的市场。</w:t>
      </w:r>
    </w:p>
    <w:p w14:paraId="5EDE9072" w14:textId="5EED7711" w:rsidR="00F35107" w:rsidRDefault="00921E9E" w:rsidP="00F35107">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w:t>
      </w:r>
      <w:r w:rsidR="00513E5B" w:rsidRPr="005058A9">
        <w:rPr>
          <w:rFonts w:ascii="宋体" w:eastAsia="宋体" w:hAnsi="宋体" w:hint="eastAsia"/>
          <w:color w:val="000000" w:themeColor="text1"/>
        </w:rPr>
        <w:t>一个产品线、一个新产品而言，最初的目标市场选择至关重要，</w:t>
      </w:r>
      <w:r w:rsidR="00626189" w:rsidRPr="005058A9">
        <w:rPr>
          <w:rFonts w:ascii="宋体" w:eastAsia="宋体" w:hAnsi="宋体" w:hint="eastAsia"/>
          <w:color w:val="000000" w:themeColor="text1"/>
        </w:rPr>
        <w:t>除了考虑上述因素以外，目标市场的定位还需要考虑A公司当前的渠道资源。</w:t>
      </w:r>
      <w:r w:rsidR="00B33BB6" w:rsidRPr="005058A9">
        <w:rPr>
          <w:rFonts w:ascii="宋体" w:eastAsia="宋体" w:hAnsi="宋体" w:hint="eastAsia"/>
          <w:color w:val="000000" w:themeColor="text1"/>
        </w:rPr>
        <w:t>因为现有渠道的能力决定了未来在目标市场的产品定位。比如在一个新市场</w:t>
      </w:r>
      <w:r w:rsidR="00920CEC" w:rsidRPr="005058A9">
        <w:rPr>
          <w:rFonts w:ascii="宋体" w:eastAsia="宋体" w:hAnsi="宋体" w:hint="eastAsia"/>
          <w:color w:val="000000" w:themeColor="text1"/>
        </w:rPr>
        <w:t>要开发一个新渠道去推广新产品难度是相当巨大的，尽管这个市场吸引力特别大。相反如果在一个相对成熟的市场有成熟的渠道去推广一个新产品就会容易的多。</w:t>
      </w:r>
      <w:r w:rsidR="005F6787" w:rsidRPr="005058A9">
        <w:rPr>
          <w:rFonts w:ascii="宋体" w:eastAsia="宋体" w:hAnsi="宋体" w:hint="eastAsia"/>
          <w:color w:val="000000" w:themeColor="text1"/>
        </w:rPr>
        <w:t>安索夫理论的提出是基于产品和市场的不同组合，制定不同产品不同市场的营销策略。本文对安索夫理论进行发展延伸，通过市场、技术、渠道三个因素，来进行目标市场定位的选取，并以此确定目标市场策略。</w:t>
      </w:r>
      <w:r w:rsidR="00920CEC" w:rsidRPr="005058A9">
        <w:rPr>
          <w:rFonts w:ascii="宋体" w:eastAsia="宋体" w:hAnsi="宋体" w:hint="eastAsia"/>
          <w:color w:val="000000" w:themeColor="text1"/>
        </w:rPr>
        <w:t>因此安索夫矩阵</w:t>
      </w:r>
      <w:r w:rsidR="005F09B5" w:rsidRPr="005058A9">
        <w:rPr>
          <w:rFonts w:ascii="宋体" w:eastAsia="宋体" w:hAnsi="宋体" w:hint="eastAsia"/>
          <w:color w:val="000000" w:themeColor="text1"/>
        </w:rPr>
        <w:t>的其实，做了基于渠道、市场和技术的目标市场定位筛选</w:t>
      </w:r>
      <w:r w:rsidR="00920CEC" w:rsidRPr="005058A9">
        <w:rPr>
          <w:rFonts w:ascii="宋体" w:eastAsia="宋体" w:hAnsi="宋体" w:hint="eastAsia"/>
          <w:color w:val="000000" w:themeColor="text1"/>
        </w:rPr>
        <w:t>，</w:t>
      </w:r>
      <w:r w:rsidR="00F35107">
        <w:rPr>
          <w:rFonts w:ascii="宋体" w:eastAsia="宋体" w:hAnsi="宋体" w:hint="eastAsia"/>
          <w:color w:val="000000" w:themeColor="text1"/>
        </w:rPr>
        <w:t>如下表5-8</w:t>
      </w:r>
      <w:r w:rsidR="00920CEC" w:rsidRPr="005058A9">
        <w:rPr>
          <w:rFonts w:ascii="宋体" w:eastAsia="宋体" w:hAnsi="宋体" w:hint="eastAsia"/>
          <w:color w:val="000000" w:themeColor="text1"/>
        </w:rPr>
        <w:t>把上面8个子市场在安索夫矩阵进行分布：</w:t>
      </w:r>
    </w:p>
    <w:p w14:paraId="3E2E6BA1" w14:textId="5BB3C42D" w:rsidR="00F35107" w:rsidRPr="00F35107" w:rsidRDefault="00F3510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表5-8</w:t>
      </w:r>
      <w:r w:rsidR="009658A6">
        <w:rPr>
          <w:rFonts w:ascii="宋体" w:eastAsia="宋体" w:hAnsi="宋体" w:hint="eastAsia"/>
          <w:color w:val="000000" w:themeColor="text1"/>
        </w:rPr>
        <w:t xml:space="preserve"> 基于ANSOFF矩阵的目标市场选择</w:t>
      </w:r>
    </w:p>
    <w:p w14:paraId="43D467C7" w14:textId="378F2472" w:rsidR="00920CEC" w:rsidRPr="005058A9" w:rsidRDefault="005F6787" w:rsidP="00073DE1">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7602E2" wp14:editId="12C7BC60">
            <wp:extent cx="4811294" cy="1522804"/>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5339" cy="1524084"/>
                    </a:xfrm>
                    <a:prstGeom prst="rect">
                      <a:avLst/>
                    </a:prstGeom>
                  </pic:spPr>
                </pic:pic>
              </a:graphicData>
            </a:graphic>
          </wp:inline>
        </w:drawing>
      </w:r>
    </w:p>
    <w:p w14:paraId="5305EAD2" w14:textId="6BD972CC" w:rsidR="00073DE1" w:rsidRPr="005058A9" w:rsidRDefault="002928CC" w:rsidP="00C17E6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根据安索夫矩阵呈现的分布，确定了S2、S3、S4、S7</w:t>
      </w:r>
      <w:proofErr w:type="gramStart"/>
      <w:r w:rsidRPr="005058A9">
        <w:rPr>
          <w:rFonts w:ascii="宋体" w:eastAsia="宋体" w:hAnsi="宋体" w:hint="eastAsia"/>
          <w:color w:val="000000" w:themeColor="text1"/>
        </w:rPr>
        <w:t>四</w:t>
      </w:r>
      <w:proofErr w:type="gramEnd"/>
      <w:r w:rsidRPr="005058A9">
        <w:rPr>
          <w:rFonts w:ascii="宋体" w:eastAsia="宋体" w:hAnsi="宋体" w:hint="eastAsia"/>
          <w:color w:val="000000" w:themeColor="text1"/>
        </w:rPr>
        <w:t>个子市场。但其中S4</w:t>
      </w:r>
      <w:r w:rsidR="00002072" w:rsidRPr="005058A9">
        <w:rPr>
          <w:rFonts w:ascii="宋体" w:eastAsia="宋体" w:hAnsi="宋体" w:hint="eastAsia"/>
          <w:color w:val="000000" w:themeColor="text1"/>
        </w:rPr>
        <w:t>相比其他三个子市场而言，是一个To C的市场，</w:t>
      </w:r>
      <w:r w:rsidR="00C17E6B" w:rsidRPr="005058A9">
        <w:rPr>
          <w:rFonts w:ascii="宋体" w:eastAsia="宋体" w:hAnsi="宋体" w:hint="eastAsia"/>
          <w:color w:val="000000" w:themeColor="text1"/>
        </w:rPr>
        <w:t>而To C市场的运营模式跟To B市场的运营模式有非常大的区别，尽管A公司的母公司是一家传统做消费品的企业，有营销渠道的优势。但是综合A公司的未来发展方向和业务能力匹配，最终</w:t>
      </w:r>
      <w:proofErr w:type="gramStart"/>
      <w:r w:rsidR="00C17E6B" w:rsidRPr="005058A9">
        <w:rPr>
          <w:rFonts w:ascii="宋体" w:eastAsia="宋体" w:hAnsi="宋体" w:hint="eastAsia"/>
          <w:color w:val="000000" w:themeColor="text1"/>
        </w:rPr>
        <w:t>确定</w:t>
      </w:r>
      <w:r w:rsidR="00073DE1" w:rsidRPr="005058A9">
        <w:rPr>
          <w:rFonts w:ascii="宋体" w:eastAsia="宋体" w:hAnsi="宋体" w:hint="eastAsia"/>
          <w:color w:val="000000" w:themeColor="text1"/>
        </w:rPr>
        <w:t>确定</w:t>
      </w:r>
      <w:proofErr w:type="gramEnd"/>
      <w:r w:rsidR="00C17E6B" w:rsidRPr="005058A9">
        <w:rPr>
          <w:rFonts w:ascii="宋体" w:eastAsia="宋体" w:hAnsi="宋体" w:hint="eastAsia"/>
          <w:color w:val="000000" w:themeColor="text1"/>
        </w:rPr>
        <w:t>3</w:t>
      </w:r>
      <w:r w:rsidR="00303FA3" w:rsidRPr="005058A9">
        <w:rPr>
          <w:rFonts w:ascii="宋体" w:eastAsia="宋体" w:hAnsi="宋体" w:hint="eastAsia"/>
          <w:color w:val="000000" w:themeColor="text1"/>
        </w:rPr>
        <w:t>个</w:t>
      </w:r>
      <w:r w:rsidR="00C17E6B" w:rsidRPr="005058A9">
        <w:rPr>
          <w:rFonts w:ascii="宋体" w:eastAsia="宋体" w:hAnsi="宋体" w:hint="eastAsia"/>
          <w:color w:val="000000" w:themeColor="text1"/>
        </w:rPr>
        <w:t>目标</w:t>
      </w:r>
      <w:r w:rsidR="00303FA3" w:rsidRPr="005058A9">
        <w:rPr>
          <w:rFonts w:ascii="宋体" w:eastAsia="宋体" w:hAnsi="宋体" w:hint="eastAsia"/>
          <w:color w:val="000000" w:themeColor="text1"/>
        </w:rPr>
        <w:t>细分市场，</w:t>
      </w:r>
      <w:r w:rsidR="005971D4" w:rsidRPr="005058A9">
        <w:rPr>
          <w:rFonts w:ascii="宋体" w:eastAsia="宋体" w:hAnsi="宋体" w:hint="eastAsia"/>
          <w:color w:val="000000" w:themeColor="text1"/>
        </w:rPr>
        <w:t>按照优先顺序</w:t>
      </w:r>
      <w:r w:rsidR="00303FA3" w:rsidRPr="005058A9">
        <w:rPr>
          <w:rFonts w:ascii="宋体" w:eastAsia="宋体" w:hAnsi="宋体" w:hint="eastAsia"/>
          <w:color w:val="000000" w:themeColor="text1"/>
        </w:rPr>
        <w:t>分别是：</w:t>
      </w:r>
    </w:p>
    <w:p w14:paraId="10F0AEAE" w14:textId="4EFC14BE"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目标市场</w:t>
      </w:r>
      <w:r w:rsidR="005F3EDE" w:rsidRPr="005058A9">
        <w:rPr>
          <w:rFonts w:ascii="宋体" w:eastAsia="宋体" w:hAnsi="宋体" w:hint="eastAsia"/>
          <w:color w:val="000000" w:themeColor="text1"/>
        </w:rPr>
        <w:t>S2</w:t>
      </w:r>
      <w:r w:rsidRPr="005058A9">
        <w:rPr>
          <w:rFonts w:ascii="宋体" w:eastAsia="宋体" w:hAnsi="宋体" w:hint="eastAsia"/>
          <w:color w:val="000000" w:themeColor="text1"/>
        </w:rPr>
        <w:t>:中小学智慧教育市场，</w:t>
      </w:r>
      <w:r w:rsidR="00DF0E76" w:rsidRPr="005058A9">
        <w:rPr>
          <w:rFonts w:ascii="宋体" w:eastAsia="宋体" w:hAnsi="宋体" w:hint="eastAsia"/>
          <w:color w:val="000000" w:themeColor="text1"/>
        </w:rPr>
        <w:t>100亿市场规模</w:t>
      </w:r>
      <w:r w:rsidRPr="005058A9">
        <w:rPr>
          <w:rFonts w:ascii="宋体" w:eastAsia="宋体" w:hAnsi="宋体" w:hint="eastAsia"/>
          <w:color w:val="000000" w:themeColor="text1"/>
        </w:rPr>
        <w:t>，且目前增长较快，同时上一代的校园</w:t>
      </w:r>
      <w:proofErr w:type="gramStart"/>
      <w:r w:rsidRPr="005058A9">
        <w:rPr>
          <w:rFonts w:ascii="宋体" w:eastAsia="宋体" w:hAnsi="宋体" w:hint="eastAsia"/>
          <w:color w:val="000000" w:themeColor="text1"/>
        </w:rPr>
        <w:t>一</w:t>
      </w:r>
      <w:proofErr w:type="gramEnd"/>
      <w:r w:rsidRPr="005058A9">
        <w:rPr>
          <w:rFonts w:ascii="宋体" w:eastAsia="宋体" w:hAnsi="宋体" w:hint="eastAsia"/>
          <w:color w:val="000000" w:themeColor="text1"/>
        </w:rPr>
        <w:t>卡通处于技术的更新换代阶段。同时该子市场目前处于行业生命周期的成长期，未来潜力巨大。同时在战略与业务能力匹配方面，A公司在这个市场上也有一定的渠道和资源优势。</w:t>
      </w:r>
    </w:p>
    <w:p w14:paraId="74A46A64" w14:textId="2692D2F1" w:rsidR="00303FA3" w:rsidRPr="005058A9" w:rsidRDefault="00303FA3" w:rsidP="00073DE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5F3EDE" w:rsidRPr="005058A9">
        <w:rPr>
          <w:rFonts w:ascii="宋体" w:eastAsia="宋体" w:hAnsi="宋体" w:hint="eastAsia"/>
          <w:color w:val="000000" w:themeColor="text1"/>
        </w:rPr>
        <w:t>S7</w:t>
      </w:r>
      <w:r w:rsidRPr="005058A9">
        <w:rPr>
          <w:rFonts w:ascii="宋体" w:eastAsia="宋体" w:hAnsi="宋体" w:hint="eastAsia"/>
          <w:color w:val="000000" w:themeColor="text1"/>
        </w:rPr>
        <w:t>:分销零售</w:t>
      </w:r>
      <w:r w:rsidR="00BF755A" w:rsidRPr="005058A9">
        <w:rPr>
          <w:rFonts w:ascii="宋体" w:eastAsia="宋体" w:hAnsi="宋体" w:hint="eastAsia"/>
          <w:color w:val="000000" w:themeColor="text1"/>
        </w:rPr>
        <w:t>-</w:t>
      </w:r>
      <w:proofErr w:type="gramStart"/>
      <w:r w:rsidR="00BF755A" w:rsidRPr="005058A9">
        <w:rPr>
          <w:rFonts w:ascii="宋体" w:eastAsia="宋体" w:hAnsi="宋体" w:hint="eastAsia"/>
          <w:color w:val="000000" w:themeColor="text1"/>
        </w:rPr>
        <w:t>快消品</w:t>
      </w:r>
      <w:proofErr w:type="gramEnd"/>
      <w:r w:rsidRPr="005058A9">
        <w:rPr>
          <w:rFonts w:ascii="宋体" w:eastAsia="宋体" w:hAnsi="宋体" w:hint="eastAsia"/>
          <w:color w:val="000000" w:themeColor="text1"/>
        </w:rPr>
        <w:t>市场，</w:t>
      </w:r>
      <w:r w:rsidR="002534D8" w:rsidRPr="005058A9">
        <w:rPr>
          <w:rFonts w:ascii="宋体" w:eastAsia="宋体" w:hAnsi="宋体" w:hint="eastAsia"/>
          <w:color w:val="000000" w:themeColor="text1"/>
        </w:rPr>
        <w:t>此市场属于新进入市场，</w:t>
      </w:r>
      <w:r w:rsidR="00DF0E76" w:rsidRPr="005058A9">
        <w:rPr>
          <w:rFonts w:ascii="宋体" w:eastAsia="宋体" w:hAnsi="宋体" w:hint="eastAsia"/>
          <w:color w:val="000000" w:themeColor="text1"/>
        </w:rPr>
        <w:t>200亿市场规模。</w:t>
      </w:r>
      <w:r w:rsidRPr="005058A9">
        <w:rPr>
          <w:rFonts w:ascii="宋体" w:eastAsia="宋体" w:hAnsi="宋体" w:hint="eastAsia"/>
          <w:color w:val="000000" w:themeColor="text1"/>
        </w:rPr>
        <w:t>在消费品尤其是高价值消费品流通环节的仿冒和</w:t>
      </w:r>
      <w:proofErr w:type="gramStart"/>
      <w:r w:rsidRPr="005058A9">
        <w:rPr>
          <w:rFonts w:ascii="宋体" w:eastAsia="宋体" w:hAnsi="宋体" w:hint="eastAsia"/>
          <w:color w:val="000000" w:themeColor="text1"/>
        </w:rPr>
        <w:t>防串货</w:t>
      </w:r>
      <w:proofErr w:type="gramEnd"/>
      <w:r w:rsidRPr="005058A9">
        <w:rPr>
          <w:rFonts w:ascii="宋体" w:eastAsia="宋体" w:hAnsi="宋体" w:hint="eastAsia"/>
          <w:color w:val="000000" w:themeColor="text1"/>
        </w:rPr>
        <w:t>一直是知名厂家长期的课题，在这方面耗费了数亿</w:t>
      </w:r>
      <w:r w:rsidR="00FE62C9" w:rsidRPr="005058A9">
        <w:rPr>
          <w:rFonts w:ascii="宋体" w:eastAsia="宋体" w:hAnsi="宋体" w:hint="eastAsia"/>
          <w:color w:val="000000" w:themeColor="text1"/>
        </w:rPr>
        <w:t>的</w:t>
      </w:r>
      <w:proofErr w:type="gramStart"/>
      <w:r w:rsidR="00FE62C9" w:rsidRPr="005058A9">
        <w:rPr>
          <w:rFonts w:ascii="宋体" w:eastAsia="宋体" w:hAnsi="宋体" w:hint="eastAsia"/>
          <w:color w:val="000000" w:themeColor="text1"/>
        </w:rPr>
        <w:t>的</w:t>
      </w:r>
      <w:proofErr w:type="gramEnd"/>
      <w:r w:rsidR="00FE62C9" w:rsidRPr="005058A9">
        <w:rPr>
          <w:rFonts w:ascii="宋体" w:eastAsia="宋体" w:hAnsi="宋体" w:hint="eastAsia"/>
          <w:color w:val="000000" w:themeColor="text1"/>
        </w:rPr>
        <w:t>投入。但是迫于传统方式的技术缺陷，仍然不能很好解决上述问题。同时A公司的母公司长期从事电子消费品的生产销售，对消费品零售和分销的业务理解深入。</w:t>
      </w:r>
    </w:p>
    <w:p w14:paraId="4EBB9C4B" w14:textId="7B1B7A0B" w:rsidR="005971D4" w:rsidRPr="005058A9" w:rsidRDefault="005971D4" w:rsidP="00B2447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目标市场</w:t>
      </w:r>
      <w:r w:rsidR="002928CC" w:rsidRPr="005058A9">
        <w:rPr>
          <w:rFonts w:ascii="宋体" w:eastAsia="宋体" w:hAnsi="宋体" w:hint="eastAsia"/>
          <w:color w:val="000000" w:themeColor="text1"/>
        </w:rPr>
        <w:t>S3</w:t>
      </w:r>
      <w:r w:rsidRPr="005058A9">
        <w:rPr>
          <w:rFonts w:ascii="宋体" w:eastAsia="宋体" w:hAnsi="宋体" w:hint="eastAsia"/>
          <w:color w:val="000000" w:themeColor="text1"/>
        </w:rPr>
        <w:t>:智慧养老市场，</w:t>
      </w:r>
      <w:r w:rsidR="00DD4883" w:rsidRPr="005058A9">
        <w:rPr>
          <w:rFonts w:ascii="宋体" w:eastAsia="宋体" w:hAnsi="宋体" w:hint="eastAsia"/>
          <w:color w:val="000000" w:themeColor="text1"/>
        </w:rPr>
        <w:t>50亿市场规模</w:t>
      </w:r>
      <w:r w:rsidR="00292919" w:rsidRPr="005058A9">
        <w:rPr>
          <w:rFonts w:ascii="宋体" w:eastAsia="宋体" w:hAnsi="宋体" w:hint="eastAsia"/>
          <w:color w:val="000000" w:themeColor="text1"/>
        </w:rPr>
        <w:t>。</w:t>
      </w:r>
      <w:r w:rsidRPr="005058A9">
        <w:rPr>
          <w:rFonts w:ascii="宋体" w:eastAsia="宋体" w:hAnsi="宋体" w:hint="eastAsia"/>
          <w:color w:val="000000" w:themeColor="text1"/>
        </w:rPr>
        <w:t>在老龄化不断加速的中国，未来将会建立大量的社会或私人养老院，养老院智能化有效提升养老院的服务水平和质量，将迸发较大的市场能量。同时A公司的母公司旗下有一家从事智慧健康的子公司，可以在渠道和关联产品方面进行协同。</w:t>
      </w:r>
      <w:r w:rsidR="006413D4" w:rsidRPr="005058A9">
        <w:rPr>
          <w:rFonts w:ascii="宋体" w:eastAsia="宋体" w:hAnsi="宋体" w:hint="eastAsia"/>
          <w:color w:val="000000" w:themeColor="text1"/>
        </w:rPr>
        <w:t>此前A公司只是接触过类似的客户，为进行该市场的产品开发，属于新进入市场。</w:t>
      </w:r>
    </w:p>
    <w:p w14:paraId="169E57DC" w14:textId="7502ACB1" w:rsidR="00A729E6" w:rsidRPr="005058A9" w:rsidRDefault="00480D30" w:rsidP="00E961E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截止目前为止，市场定位的活动全部结束，根据STP</w:t>
      </w:r>
      <w:r w:rsidR="00A328DA">
        <w:rPr>
          <w:rFonts w:ascii="宋体" w:eastAsia="宋体" w:hAnsi="宋体" w:hint="eastAsia"/>
          <w:color w:val="000000" w:themeColor="text1"/>
        </w:rPr>
        <w:t>理论及细分市场概念，</w:t>
      </w:r>
      <w:r w:rsidRPr="005058A9">
        <w:rPr>
          <w:rFonts w:ascii="宋体" w:eastAsia="宋体" w:hAnsi="宋体" w:hint="eastAsia"/>
          <w:color w:val="000000" w:themeColor="text1"/>
        </w:rPr>
        <w:t>把A公司的智能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产品划分了</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个子市场，首先根据对子市场服务对象的初步理解做了初步评估，然后通过PEST趋势分析进行再评估，同时再根据</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个子市场下的标杆公司和</w:t>
      </w:r>
      <w:proofErr w:type="gramStart"/>
      <w:r w:rsidRPr="005058A9">
        <w:rPr>
          <w:rFonts w:ascii="宋体" w:eastAsia="宋体" w:hAnsi="宋体" w:hint="eastAsia"/>
          <w:color w:val="000000" w:themeColor="text1"/>
        </w:rPr>
        <w:t>竞品</w:t>
      </w:r>
      <w:proofErr w:type="gramEnd"/>
      <w:r w:rsidRPr="005058A9">
        <w:rPr>
          <w:rFonts w:ascii="宋体" w:eastAsia="宋体" w:hAnsi="宋体" w:hint="eastAsia"/>
          <w:color w:val="000000" w:themeColor="text1"/>
        </w:rPr>
        <w:t>进行了分析，从外部竞争角度对子市场进行再评估。外部环境分析评估以后，再回到企业自身的战略和业务能力评估，对</w:t>
      </w:r>
      <w:r w:rsidR="006E68D0" w:rsidRPr="005058A9">
        <w:rPr>
          <w:rFonts w:ascii="宋体" w:eastAsia="宋体" w:hAnsi="宋体" w:hint="eastAsia"/>
          <w:color w:val="000000" w:themeColor="text1"/>
        </w:rPr>
        <w:t>13</w:t>
      </w:r>
      <w:r w:rsidRPr="005058A9">
        <w:rPr>
          <w:rFonts w:ascii="宋体" w:eastAsia="宋体" w:hAnsi="宋体" w:hint="eastAsia"/>
          <w:color w:val="000000" w:themeColor="text1"/>
        </w:rPr>
        <w:t>个子市场进行</w:t>
      </w:r>
      <w:r w:rsidR="00C25780" w:rsidRPr="005058A9">
        <w:rPr>
          <w:rFonts w:ascii="宋体" w:eastAsia="宋体" w:hAnsi="宋体" w:hint="eastAsia"/>
          <w:color w:val="000000" w:themeColor="text1"/>
        </w:rPr>
        <w:t>了市场吸引力、竞争力以及业务能力匹配的打分。根据评估的结果，结合生命周期理论、波士顿矩阵和安索夫矩阵工具最后</w:t>
      </w:r>
      <w:r w:rsidRPr="005058A9">
        <w:rPr>
          <w:rFonts w:ascii="宋体" w:eastAsia="宋体" w:hAnsi="宋体" w:hint="eastAsia"/>
          <w:color w:val="000000" w:themeColor="text1"/>
        </w:rPr>
        <w:t>确定了A公司智能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产品的</w:t>
      </w:r>
      <w:r w:rsidR="00C25780" w:rsidRPr="005058A9">
        <w:rPr>
          <w:rFonts w:ascii="宋体" w:eastAsia="宋体" w:hAnsi="宋体" w:hint="eastAsia"/>
          <w:color w:val="000000" w:themeColor="text1"/>
        </w:rPr>
        <w:t>3</w:t>
      </w:r>
      <w:r w:rsidR="00A22BEA" w:rsidRPr="005058A9">
        <w:rPr>
          <w:rFonts w:ascii="宋体" w:eastAsia="宋体" w:hAnsi="宋体" w:hint="eastAsia"/>
          <w:color w:val="000000" w:themeColor="text1"/>
        </w:rPr>
        <w:t>个目标市场。</w:t>
      </w:r>
      <w:r w:rsidR="00A729E6" w:rsidRPr="005058A9">
        <w:rPr>
          <w:rFonts w:ascii="宋体" w:eastAsia="宋体" w:hAnsi="宋体" w:hint="eastAsia"/>
          <w:color w:val="000000" w:themeColor="text1"/>
        </w:rPr>
        <w:t xml:space="preserve"> </w:t>
      </w:r>
    </w:p>
    <w:p w14:paraId="3AA95FF8" w14:textId="5FC59232" w:rsidR="00A13FEA" w:rsidRPr="00B84BE8" w:rsidRDefault="008832A7" w:rsidP="00A13FEA">
      <w:pPr>
        <w:spacing w:line="360" w:lineRule="auto"/>
        <w:outlineLvl w:val="1"/>
        <w:rPr>
          <w:rFonts w:ascii="宋体" w:eastAsia="宋体" w:hAnsi="宋体"/>
          <w:b/>
          <w:color w:val="000000" w:themeColor="text1"/>
        </w:rPr>
      </w:pPr>
      <w:r>
        <w:rPr>
          <w:rFonts w:ascii="宋体" w:eastAsia="宋体" w:hAnsi="宋体" w:hint="eastAsia"/>
          <w:b/>
          <w:color w:val="000000" w:themeColor="text1"/>
        </w:rPr>
        <w:lastRenderedPageBreak/>
        <w:t>5</w:t>
      </w:r>
      <w:r w:rsidR="00A13FEA" w:rsidRPr="00B84BE8">
        <w:rPr>
          <w:rFonts w:ascii="宋体" w:eastAsia="宋体" w:hAnsi="宋体" w:hint="eastAsia"/>
          <w:b/>
          <w:color w:val="000000" w:themeColor="text1"/>
        </w:rPr>
        <w:t>.</w:t>
      </w:r>
      <w:r w:rsidR="009C0B2C">
        <w:rPr>
          <w:rFonts w:ascii="宋体" w:eastAsia="宋体" w:hAnsi="宋体" w:hint="eastAsia"/>
          <w:b/>
          <w:color w:val="000000" w:themeColor="text1"/>
        </w:rPr>
        <w:t>5</w:t>
      </w:r>
      <w:r w:rsidR="00274BDE" w:rsidRPr="00B84BE8">
        <w:rPr>
          <w:rFonts w:ascii="宋体" w:eastAsia="宋体" w:hAnsi="宋体" w:hint="eastAsia"/>
          <w:b/>
          <w:color w:val="000000" w:themeColor="text1"/>
        </w:rPr>
        <w:t xml:space="preserve"> </w:t>
      </w:r>
      <w:r w:rsidR="0041219B" w:rsidRPr="00B84BE8">
        <w:rPr>
          <w:rFonts w:ascii="宋体" w:eastAsia="宋体" w:hAnsi="宋体" w:hint="eastAsia"/>
          <w:b/>
          <w:color w:val="000000" w:themeColor="text1"/>
        </w:rPr>
        <w:t>智能</w:t>
      </w:r>
      <w:proofErr w:type="gramStart"/>
      <w:r w:rsidR="0041219B" w:rsidRPr="00B84BE8">
        <w:rPr>
          <w:rFonts w:ascii="宋体" w:eastAsia="宋体" w:hAnsi="宋体" w:hint="eastAsia"/>
          <w:b/>
          <w:color w:val="000000" w:themeColor="text1"/>
        </w:rPr>
        <w:t>定位卡</w:t>
      </w:r>
      <w:proofErr w:type="gramEnd"/>
      <w:r w:rsidR="0041219B" w:rsidRPr="00B84BE8">
        <w:rPr>
          <w:rFonts w:ascii="宋体" w:eastAsia="宋体" w:hAnsi="宋体" w:hint="eastAsia"/>
          <w:b/>
          <w:color w:val="000000" w:themeColor="text1"/>
        </w:rPr>
        <w:t>产品</w:t>
      </w:r>
      <w:r w:rsidR="00274BDE" w:rsidRPr="00B84BE8">
        <w:rPr>
          <w:rFonts w:ascii="宋体" w:eastAsia="宋体" w:hAnsi="宋体" w:hint="eastAsia"/>
          <w:b/>
          <w:color w:val="000000" w:themeColor="text1"/>
        </w:rPr>
        <w:t>定位</w:t>
      </w:r>
    </w:p>
    <w:p w14:paraId="5688096D" w14:textId="77777777" w:rsidR="00BE55E8" w:rsidRPr="005058A9" w:rsidRDefault="00895594" w:rsidP="00BE55E8">
      <w:pPr>
        <w:spacing w:line="360" w:lineRule="auto"/>
        <w:ind w:firstLine="420"/>
        <w:rPr>
          <w:rFonts w:ascii="宋体" w:eastAsia="宋体" w:hAnsi="宋体"/>
          <w:color w:val="000000" w:themeColor="text1"/>
        </w:rPr>
      </w:pPr>
      <w:r w:rsidRPr="005058A9">
        <w:rPr>
          <w:rFonts w:ascii="宋体" w:eastAsia="宋体" w:hAnsi="宋体"/>
          <w:color w:val="000000" w:themeColor="text1"/>
        </w:rPr>
        <w:t>产品定位是对目标市场的选择与企业产品结合的过程，也即是将市场定位企业化、产品化的工作。</w:t>
      </w:r>
      <w:r w:rsidR="004F63AD" w:rsidRPr="005058A9">
        <w:rPr>
          <w:rFonts w:ascii="宋体" w:eastAsia="宋体" w:hAnsi="宋体"/>
          <w:color w:val="000000" w:themeColor="text1"/>
        </w:rPr>
        <w:t>产品定位必须遵循两项基本原则，即适应性原则和竞争性原则。适应性原则包括两个方面，一是产品定位要适应消费者的需求，投其所好，给其所需，以树立产品形象，促进购买行为发生；二是产品定位要适应企业自身的人、财、物等资源配置的条件，以保质保量、及时顺达地到达市场位置。竞争性原则，也可以称之为差异性原则。产品定位不能一厢情愿，还必须结合市场上同行业竞争对手的情况来确定，避免定位雷同，以减少竞争中的风险，促进产品销售。</w:t>
      </w:r>
    </w:p>
    <w:p w14:paraId="393CF863" w14:textId="03B47894" w:rsidR="00BA645D" w:rsidRPr="005058A9" w:rsidRDefault="00BE55E8" w:rsidP="00BE55E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在上一章节用大量的篇幅对A公司在智能</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产品的目标市场进行定位，最后选择了3个目标市场方向，分别是中小学智慧教育市场、快销品分销零售市场以及智慧养老养老院市场。本论文后续将围绕A公司的重点细分市场-中小学</w:t>
      </w:r>
      <w:r w:rsidR="0098641A" w:rsidRPr="005058A9">
        <w:rPr>
          <w:rFonts w:ascii="宋体" w:eastAsia="宋体" w:hAnsi="宋体" w:hint="eastAsia"/>
          <w:color w:val="000000" w:themeColor="text1"/>
        </w:rPr>
        <w:t>智能学生</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市场，进行产品规划的研究论述。下面就</w:t>
      </w:r>
      <w:bookmarkStart w:id="223" w:name="_GoBack"/>
      <w:bookmarkEnd w:id="223"/>
      <w:del w:id="224" w:author="User" w:date="2019-09-22T16:06:00Z">
        <w:r w:rsidRPr="005058A9" w:rsidDel="003B6940">
          <w:rPr>
            <w:rFonts w:ascii="宋体" w:eastAsia="宋体" w:hAnsi="宋体" w:hint="eastAsia"/>
            <w:color w:val="000000" w:themeColor="text1"/>
          </w:rPr>
          <w:delText>从</w:delText>
        </w:r>
      </w:del>
      <w:r w:rsidR="00CB1DA7" w:rsidRPr="005058A9">
        <w:rPr>
          <w:rFonts w:ascii="宋体" w:eastAsia="宋体" w:hAnsi="宋体" w:hint="eastAsia"/>
          <w:color w:val="000000" w:themeColor="text1"/>
        </w:rPr>
        <w:t>从客户利益、竞争对比以及企业自身优势等三个方面进行</w:t>
      </w:r>
      <w:r w:rsidRPr="005058A9">
        <w:rPr>
          <w:rFonts w:ascii="宋体" w:eastAsia="宋体" w:hAnsi="宋体" w:hint="eastAsia"/>
          <w:color w:val="000000" w:themeColor="text1"/>
        </w:rPr>
        <w:t>产品定位的分析</w:t>
      </w:r>
      <w:r w:rsidR="00CB1DA7" w:rsidRPr="005058A9">
        <w:rPr>
          <w:rFonts w:ascii="宋体" w:eastAsia="宋体" w:hAnsi="宋体" w:hint="eastAsia"/>
          <w:color w:val="000000" w:themeColor="text1"/>
        </w:rPr>
        <w:t>。</w:t>
      </w:r>
    </w:p>
    <w:p w14:paraId="27672CDD" w14:textId="7487253B" w:rsidR="007604BA" w:rsidRPr="00B84BE8" w:rsidRDefault="009C0B2C" w:rsidP="007604BA">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98641A" w:rsidRPr="00B84BE8">
        <w:rPr>
          <w:rFonts w:ascii="宋体" w:eastAsia="宋体" w:hAnsi="宋体" w:hint="eastAsia"/>
          <w:b/>
          <w:color w:val="000000" w:themeColor="text1"/>
        </w:rPr>
        <w:t>.</w:t>
      </w:r>
      <w:r>
        <w:rPr>
          <w:rFonts w:ascii="宋体" w:eastAsia="宋体" w:hAnsi="宋体" w:hint="eastAsia"/>
          <w:b/>
          <w:color w:val="000000" w:themeColor="text1"/>
        </w:rPr>
        <w:t>5</w:t>
      </w:r>
      <w:r w:rsidR="0098641A" w:rsidRPr="00B84BE8">
        <w:rPr>
          <w:rFonts w:ascii="宋体" w:eastAsia="宋体" w:hAnsi="宋体" w:hint="eastAsia"/>
          <w:b/>
          <w:color w:val="000000" w:themeColor="text1"/>
        </w:rPr>
        <w:t>.1智能学生</w:t>
      </w:r>
      <w:r w:rsidR="009A6E8B" w:rsidRPr="00B84BE8">
        <w:rPr>
          <w:rFonts w:ascii="宋体" w:eastAsia="宋体" w:hAnsi="宋体" w:hint="eastAsia"/>
          <w:b/>
          <w:color w:val="000000" w:themeColor="text1"/>
        </w:rPr>
        <w:t>能校园卡的</w:t>
      </w:r>
      <w:r w:rsidR="00CB1DA7" w:rsidRPr="00B84BE8">
        <w:rPr>
          <w:rFonts w:ascii="宋体" w:eastAsia="宋体" w:hAnsi="宋体" w:hint="eastAsia"/>
          <w:b/>
          <w:color w:val="000000" w:themeColor="text1"/>
        </w:rPr>
        <w:t>客户利益分析</w:t>
      </w:r>
    </w:p>
    <w:p w14:paraId="3EDA0066" w14:textId="564E262B" w:rsidR="00C051CB" w:rsidRPr="005058A9" w:rsidRDefault="00DC721A"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如图5-2</w:t>
      </w:r>
      <w:r w:rsidR="004736C7" w:rsidRPr="005058A9">
        <w:rPr>
          <w:rFonts w:ascii="宋体" w:eastAsia="宋体" w:hAnsi="宋体" w:hint="eastAsia"/>
          <w:color w:val="000000" w:themeColor="text1"/>
        </w:rPr>
        <w:t>根据</w:t>
      </w:r>
      <w:r w:rsidR="0098641A" w:rsidRPr="005058A9">
        <w:rPr>
          <w:rFonts w:ascii="宋体" w:eastAsia="宋体" w:hAnsi="宋体" w:hint="eastAsia"/>
          <w:color w:val="000000" w:themeColor="text1"/>
        </w:rPr>
        <w:t>智能学生</w:t>
      </w:r>
      <w:r w:rsidR="004736C7" w:rsidRPr="005058A9">
        <w:rPr>
          <w:rFonts w:ascii="宋体" w:eastAsia="宋体" w:hAnsi="宋体" w:hint="eastAsia"/>
          <w:color w:val="000000" w:themeColor="text1"/>
        </w:rPr>
        <w:t>卡产品的购买和使用情况来看，</w:t>
      </w:r>
      <w:r w:rsidR="0098641A" w:rsidRPr="005058A9">
        <w:rPr>
          <w:rFonts w:ascii="宋体" w:eastAsia="宋体" w:hAnsi="宋体" w:hint="eastAsia"/>
          <w:color w:val="000000" w:themeColor="text1"/>
        </w:rPr>
        <w:t>相关干系人有三类：一是家长，家长作为该产品的使用者和购买者，要为这个产品买单，同时也是这个产品的使用者</w:t>
      </w:r>
      <w:r w:rsidR="00EE57C2" w:rsidRPr="005058A9">
        <w:rPr>
          <w:rFonts w:ascii="宋体" w:eastAsia="宋体" w:hAnsi="宋体" w:hint="eastAsia"/>
          <w:color w:val="000000" w:themeColor="text1"/>
        </w:rPr>
        <w:t>，他们会使用这个卡所附带的系统软件</w:t>
      </w:r>
      <w:r w:rsidR="0098641A" w:rsidRPr="005058A9">
        <w:rPr>
          <w:rFonts w:ascii="宋体" w:eastAsia="宋体" w:hAnsi="宋体" w:hint="eastAsia"/>
          <w:color w:val="000000" w:themeColor="text1"/>
        </w:rPr>
        <w:t>。二是学校，学校方在同样也有两个角色，分别是决策者和使用者。一般消费类的商品，购买者即决策者。但是针对智能学生卡这个产品而言，由于其学校的特殊性，一般是学校针对教学管理需要，会让家长购买承担</w:t>
      </w:r>
      <w:proofErr w:type="gramStart"/>
      <w:r w:rsidR="0098641A" w:rsidRPr="005058A9">
        <w:rPr>
          <w:rFonts w:ascii="宋体" w:eastAsia="宋体" w:hAnsi="宋体" w:hint="eastAsia"/>
          <w:color w:val="000000" w:themeColor="text1"/>
        </w:rPr>
        <w:t>一些除</w:t>
      </w:r>
      <w:proofErr w:type="gramEnd"/>
      <w:r w:rsidR="0098641A" w:rsidRPr="005058A9">
        <w:rPr>
          <w:rFonts w:ascii="宋体" w:eastAsia="宋体" w:hAnsi="宋体" w:hint="eastAsia"/>
          <w:color w:val="000000" w:themeColor="text1"/>
        </w:rPr>
        <w:t>学费以外的其他日常费用。学校基于统一管理要求，统一选择供应商，然后推荐给学生家长，再由学生家长掏钱</w:t>
      </w:r>
      <w:r w:rsidR="00C65887" w:rsidRPr="005058A9">
        <w:rPr>
          <w:rFonts w:ascii="宋体" w:eastAsia="宋体" w:hAnsi="宋体" w:hint="eastAsia"/>
          <w:color w:val="000000" w:themeColor="text1"/>
        </w:rPr>
        <w:t>购买。</w:t>
      </w:r>
      <w:r w:rsidR="00A02946" w:rsidRPr="005058A9">
        <w:rPr>
          <w:rFonts w:ascii="宋体" w:eastAsia="宋体" w:hAnsi="宋体" w:hint="eastAsia"/>
          <w:color w:val="000000" w:themeColor="text1"/>
        </w:rPr>
        <w:t>另外，</w:t>
      </w:r>
      <w:r w:rsidR="00A02946" w:rsidRPr="005058A9">
        <w:rPr>
          <w:rFonts w:ascii="宋体" w:eastAsia="宋体" w:hAnsi="宋体" w:hint="eastAsia"/>
          <w:color w:val="000000" w:themeColor="text1"/>
        </w:rPr>
        <w:lastRenderedPageBreak/>
        <w:t>学校也会作为使用者使用与这个学生卡产品搭配的系统软件。</w:t>
      </w:r>
      <w:r w:rsidR="00C65887" w:rsidRPr="005058A9">
        <w:rPr>
          <w:rFonts w:ascii="宋体" w:eastAsia="宋体" w:hAnsi="宋体" w:hint="eastAsia"/>
          <w:color w:val="000000" w:themeColor="text1"/>
        </w:rPr>
        <w:t>第三类干系人就是学生，是这个学生卡产品的直接使用者。</w:t>
      </w:r>
    </w:p>
    <w:p w14:paraId="3C1AFF1D" w14:textId="6A8CA55F" w:rsidR="0098641A" w:rsidRDefault="00CA009E" w:rsidP="00C051CB">
      <w:pPr>
        <w:spacing w:line="360" w:lineRule="auto"/>
        <w:ind w:firstLine="420"/>
        <w:rPr>
          <w:rFonts w:ascii="宋体" w:eastAsia="宋体" w:hAnsi="宋体"/>
          <w:color w:val="000000" w:themeColor="text1"/>
        </w:rPr>
      </w:pPr>
      <w:r>
        <w:rPr>
          <w:rFonts w:ascii="宋体" w:eastAsia="宋体" w:hAnsi="宋体" w:hint="eastAsia"/>
          <w:color w:val="000000" w:themeColor="text1"/>
        </w:rPr>
        <w:t xml:space="preserve">      </w:t>
      </w:r>
      <w:r w:rsidR="0098641A" w:rsidRPr="005058A9">
        <w:rPr>
          <w:rFonts w:ascii="宋体" w:eastAsia="宋体" w:hAnsi="宋体"/>
          <w:noProof/>
          <w:color w:val="000000" w:themeColor="text1"/>
        </w:rPr>
        <w:drawing>
          <wp:inline distT="0" distB="0" distL="0" distR="0" wp14:anchorId="0CBC78A4" wp14:editId="2041FD04">
            <wp:extent cx="4125494" cy="299520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4575" cy="3001801"/>
                    </a:xfrm>
                    <a:prstGeom prst="rect">
                      <a:avLst/>
                    </a:prstGeom>
                  </pic:spPr>
                </pic:pic>
              </a:graphicData>
            </a:graphic>
          </wp:inline>
        </w:drawing>
      </w:r>
    </w:p>
    <w:p w14:paraId="0C46F7CF" w14:textId="296E19B7" w:rsidR="00E221E6" w:rsidRPr="005058A9" w:rsidRDefault="00E221E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图5-2 智能学生卡干细分</w:t>
      </w:r>
    </w:p>
    <w:p w14:paraId="3E2CA212" w14:textId="3FE1D1FD" w:rsidR="00DC2E5F" w:rsidRPr="005058A9" w:rsidRDefault="00E564AC"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4E777E" w:rsidRPr="005058A9">
        <w:rPr>
          <w:rFonts w:ascii="宋体" w:eastAsia="宋体" w:hAnsi="宋体" w:hint="eastAsia"/>
          <w:color w:val="000000" w:themeColor="text1"/>
        </w:rPr>
        <w:t>上面三个</w:t>
      </w:r>
      <w:r w:rsidR="00A328DA">
        <w:rPr>
          <w:rFonts w:ascii="宋体" w:eastAsia="宋体" w:hAnsi="宋体" w:hint="eastAsia"/>
          <w:color w:val="000000" w:themeColor="text1"/>
        </w:rPr>
        <w:t>干系人角色里面，</w:t>
      </w:r>
      <w:proofErr w:type="gramStart"/>
      <w:r w:rsidR="00A328DA">
        <w:rPr>
          <w:rFonts w:ascii="宋体" w:eastAsia="宋体" w:hAnsi="宋体" w:hint="eastAsia"/>
          <w:color w:val="000000" w:themeColor="text1"/>
        </w:rPr>
        <w:t>最</w:t>
      </w:r>
      <w:proofErr w:type="gramEnd"/>
      <w:r w:rsidR="00A328DA">
        <w:rPr>
          <w:rFonts w:ascii="宋体" w:eastAsia="宋体" w:hAnsi="宋体" w:hint="eastAsia"/>
          <w:color w:val="000000" w:themeColor="text1"/>
        </w:rPr>
        <w:t>核心的两个角色是家长和学校。为此本论文</w:t>
      </w:r>
      <w:r w:rsidR="002A14C6" w:rsidRPr="005058A9">
        <w:rPr>
          <w:rFonts w:ascii="宋体" w:eastAsia="宋体" w:hAnsi="宋体" w:hint="eastAsia"/>
          <w:color w:val="000000" w:themeColor="text1"/>
        </w:rPr>
        <w:t>通过问卷法和访谈法对家长和学校这两个角色的相关人员进行调查。</w:t>
      </w:r>
    </w:p>
    <w:p w14:paraId="665CD689" w14:textId="45BEE9BF" w:rsidR="00A40942" w:rsidRPr="005058A9" w:rsidRDefault="00A40942" w:rsidP="006F5DAA">
      <w:pPr>
        <w:spacing w:line="360" w:lineRule="auto"/>
        <w:rPr>
          <w:rFonts w:ascii="宋体" w:eastAsia="宋体" w:hAnsi="宋体"/>
          <w:color w:val="000000" w:themeColor="text1"/>
        </w:rPr>
      </w:pPr>
      <w:r w:rsidRPr="005058A9">
        <w:rPr>
          <w:rFonts w:ascii="宋体" w:eastAsia="宋体" w:hAnsi="宋体" w:hint="eastAsia"/>
          <w:color w:val="000000" w:themeColor="text1"/>
        </w:rPr>
        <w:tab/>
        <w:t>通过线上问卷的方式，收集关于智能学生卡有关问题调查的问卷300余份</w:t>
      </w:r>
      <w:r w:rsidR="000B632E" w:rsidRPr="005058A9">
        <w:rPr>
          <w:rFonts w:ascii="宋体" w:eastAsia="宋体" w:hAnsi="宋体" w:hint="eastAsia"/>
          <w:color w:val="000000" w:themeColor="text1"/>
        </w:rPr>
        <w:t>，受访者70%以上是小学一年级到初中3年纪段的学生家长</w:t>
      </w:r>
      <w:r w:rsidR="00A328DA">
        <w:rPr>
          <w:rFonts w:ascii="宋体" w:eastAsia="宋体" w:hAnsi="宋体" w:hint="eastAsia"/>
          <w:color w:val="000000" w:themeColor="text1"/>
        </w:rPr>
        <w:t>。通过问卷调查</w:t>
      </w:r>
      <w:r w:rsidRPr="005058A9">
        <w:rPr>
          <w:rFonts w:ascii="宋体" w:eastAsia="宋体" w:hAnsi="宋体" w:hint="eastAsia"/>
          <w:color w:val="000000" w:themeColor="text1"/>
        </w:rPr>
        <w:t>了解到家长关于智能学生卡产品的以下信息：</w:t>
      </w:r>
    </w:p>
    <w:p w14:paraId="5ADF7C23" w14:textId="1E11A8F7" w:rsidR="00A40942" w:rsidRPr="005058A9" w:rsidRDefault="00A40942" w:rsidP="000B632E">
      <w:pPr>
        <w:pStyle w:val="a9"/>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态度</w:t>
      </w:r>
    </w:p>
    <w:p w14:paraId="12C6225C" w14:textId="7EC24463" w:rsidR="007B3517" w:rsidRPr="005058A9" w:rsidRDefault="000B632E" w:rsidP="006F599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通过调查数据表明，70%以上的家长</w:t>
      </w:r>
      <w:r w:rsidR="00FD4D14" w:rsidRPr="005058A9">
        <w:rPr>
          <w:rFonts w:ascii="宋体" w:eastAsia="宋体" w:hAnsi="宋体" w:hint="eastAsia"/>
          <w:color w:val="000000" w:themeColor="text1"/>
        </w:rPr>
        <w:t>给孩子配置了手机，但是几乎同样比例的家长其实是不愿意为孩子配置手机，主要担心不良信息推送以及智能手机功能影响孩子学业。因此对于一款可以限制通话人数，屏蔽陌生电话具备定位功能和紧急呼叫功能且没有屏幕的智能学生卡片，近80%的家长表示愿意接受</w:t>
      </w:r>
      <w:r w:rsidR="00203A7E" w:rsidRPr="005058A9">
        <w:rPr>
          <w:rFonts w:ascii="宋体" w:eastAsia="宋体" w:hAnsi="宋体" w:hint="eastAsia"/>
          <w:color w:val="000000" w:themeColor="text1"/>
        </w:rPr>
        <w:t>，只有6%的家长明确表示不愿意接受</w:t>
      </w:r>
      <w:r w:rsidR="00FD4D14" w:rsidRPr="005058A9">
        <w:rPr>
          <w:rFonts w:ascii="宋体" w:eastAsia="宋体" w:hAnsi="宋体" w:hint="eastAsia"/>
          <w:color w:val="000000" w:themeColor="text1"/>
        </w:rPr>
        <w:t>。</w:t>
      </w:r>
    </w:p>
    <w:p w14:paraId="2732FFA4" w14:textId="530178BF" w:rsidR="00CA0B6E" w:rsidRPr="005058A9" w:rsidRDefault="00CA0B6E" w:rsidP="00CA0B6E">
      <w:pPr>
        <w:pStyle w:val="a9"/>
        <w:numPr>
          <w:ilvl w:val="0"/>
          <w:numId w:val="5"/>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lastRenderedPageBreak/>
        <w:t>产品关注点</w:t>
      </w:r>
    </w:p>
    <w:p w14:paraId="39AC176B" w14:textId="2DE3BEC9" w:rsidR="004822A8" w:rsidRDefault="00E75173" w:rsidP="004822A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根据A公司对智能校</w:t>
      </w:r>
      <w:r w:rsidR="00642625" w:rsidRPr="005058A9">
        <w:rPr>
          <w:rFonts w:ascii="宋体" w:eastAsia="宋体" w:hAnsi="宋体" w:hint="eastAsia"/>
          <w:color w:val="000000" w:themeColor="text1"/>
        </w:rPr>
        <w:t>园卡市场初步分析评估，同时参考市场同类产品的相关功能，调查问卷列出了围绕智能校园卡产品的11个功能项，供调查对象进行关注度排序。</w:t>
      </w:r>
      <w:r w:rsidR="0062374C">
        <w:rPr>
          <w:rFonts w:ascii="宋体" w:eastAsia="宋体" w:hAnsi="宋体" w:hint="eastAsia"/>
          <w:color w:val="000000" w:themeColor="text1"/>
        </w:rPr>
        <w:t>如表5-9</w:t>
      </w:r>
      <w:r w:rsidR="00A328DA">
        <w:rPr>
          <w:rFonts w:ascii="宋体" w:eastAsia="宋体" w:hAnsi="宋体" w:hint="eastAsia"/>
          <w:color w:val="000000" w:themeColor="text1"/>
        </w:rPr>
        <w:t>表格中的数字表示每一个功能被家长排序到相应顺位的次数，</w:t>
      </w:r>
      <w:r w:rsidR="00642625" w:rsidRPr="005058A9">
        <w:rPr>
          <w:rFonts w:ascii="宋体" w:eastAsia="宋体" w:hAnsi="宋体" w:hint="eastAsia"/>
          <w:color w:val="000000" w:themeColor="text1"/>
        </w:rPr>
        <w:t>把每一项功能被排在某一项顺位超过5次的（相当于有5位家长把该项功能排序到了该顺位）进行绿色的色块标注，同时对每一项功能进行了顺位的平均排序。通过收集问卷的数据分析发现，家长们对定位跟踪的关注度最高，有较大多数家长把定位跟踪放在了第一位，</w:t>
      </w:r>
      <w:r w:rsidR="0089306B" w:rsidRPr="005058A9">
        <w:rPr>
          <w:rFonts w:ascii="宋体" w:eastAsia="宋体" w:hAnsi="宋体" w:hint="eastAsia"/>
          <w:color w:val="000000" w:themeColor="text1"/>
        </w:rPr>
        <w:t>平均排序顺位在第一位。</w:t>
      </w:r>
      <w:r w:rsidR="007D68FB" w:rsidRPr="005058A9">
        <w:rPr>
          <w:rFonts w:ascii="宋体" w:eastAsia="宋体" w:hAnsi="宋体" w:hint="eastAsia"/>
          <w:color w:val="000000" w:themeColor="text1"/>
        </w:rPr>
        <w:t>校园小额支付（绑定家长</w:t>
      </w:r>
      <w:proofErr w:type="gramStart"/>
      <w:r w:rsidR="007D68FB" w:rsidRPr="005058A9">
        <w:rPr>
          <w:rFonts w:ascii="宋体" w:eastAsia="宋体" w:hAnsi="宋体" w:hint="eastAsia"/>
          <w:color w:val="000000" w:themeColor="text1"/>
        </w:rPr>
        <w:t>支付宝微信</w:t>
      </w:r>
      <w:proofErr w:type="gramEnd"/>
      <w:r w:rsidR="007D68FB" w:rsidRPr="005058A9">
        <w:rPr>
          <w:rFonts w:ascii="宋体" w:eastAsia="宋体" w:hAnsi="宋体" w:hint="eastAsia"/>
          <w:color w:val="000000" w:themeColor="text1"/>
        </w:rPr>
        <w:t>）功能的平均排序顺位在最后一位。</w:t>
      </w:r>
      <w:r w:rsidR="00550AA7" w:rsidRPr="005058A9">
        <w:rPr>
          <w:rFonts w:ascii="宋体" w:eastAsia="宋体" w:hAnsi="宋体" w:hint="eastAsia"/>
          <w:color w:val="000000" w:themeColor="text1"/>
        </w:rPr>
        <w:t>综合家长排序的平均值来看，</w:t>
      </w:r>
      <w:r w:rsidR="004822A8" w:rsidRPr="005058A9">
        <w:rPr>
          <w:rFonts w:ascii="宋体" w:eastAsia="宋体" w:hAnsi="宋体" w:hint="eastAsia"/>
          <w:color w:val="000000" w:themeColor="text1"/>
        </w:rPr>
        <w:t>功能关注优先级最高的功能依次是定位跟踪、一键通话、紧急求助、无感考勤（进出校门通知）。功能关注度较高的功能是超出范围预警、亲情号码编辑、陌生电话屏蔽。功能关注较低的是超长续航、健康监控（心跳、体温、运动量登）、公交刷卡、校园小额支付（绑定家长</w:t>
      </w:r>
      <w:proofErr w:type="gramStart"/>
      <w:r w:rsidR="004822A8" w:rsidRPr="005058A9">
        <w:rPr>
          <w:rFonts w:ascii="宋体" w:eastAsia="宋体" w:hAnsi="宋体" w:hint="eastAsia"/>
          <w:color w:val="000000" w:themeColor="text1"/>
        </w:rPr>
        <w:t>支付宝微信</w:t>
      </w:r>
      <w:proofErr w:type="gramEnd"/>
      <w:r w:rsidR="004822A8" w:rsidRPr="005058A9">
        <w:rPr>
          <w:rFonts w:ascii="宋体" w:eastAsia="宋体" w:hAnsi="宋体" w:hint="eastAsia"/>
          <w:color w:val="000000" w:themeColor="text1"/>
        </w:rPr>
        <w:t>）</w:t>
      </w:r>
      <w:r w:rsidR="00E64EB5" w:rsidRPr="005058A9">
        <w:rPr>
          <w:rFonts w:ascii="宋体" w:eastAsia="宋体" w:hAnsi="宋体" w:hint="eastAsia"/>
          <w:color w:val="000000" w:themeColor="text1"/>
        </w:rPr>
        <w:t>。</w:t>
      </w:r>
    </w:p>
    <w:p w14:paraId="75AB9744" w14:textId="098DD860" w:rsidR="00834A49" w:rsidRPr="005058A9" w:rsidRDefault="00834A49"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表5-9</w:t>
      </w:r>
      <w:r w:rsidR="0004554E">
        <w:rPr>
          <w:rFonts w:ascii="宋体" w:eastAsia="宋体" w:hAnsi="宋体" w:hint="eastAsia"/>
          <w:color w:val="000000" w:themeColor="text1"/>
        </w:rPr>
        <w:t xml:space="preserve"> 智能学生卡功能关注点排序</w:t>
      </w:r>
    </w:p>
    <w:p w14:paraId="5A0B57AD" w14:textId="43EBD6CE" w:rsidR="00834A49" w:rsidRPr="005058A9" w:rsidRDefault="00642625" w:rsidP="00834A49">
      <w:pPr>
        <w:spacing w:line="360" w:lineRule="auto"/>
        <w:ind w:left="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20511FDE" wp14:editId="33C0B2AC">
            <wp:extent cx="5270500" cy="2131695"/>
            <wp:effectExtent l="0" t="0" r="1270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2131695"/>
                    </a:xfrm>
                    <a:prstGeom prst="rect">
                      <a:avLst/>
                    </a:prstGeom>
                  </pic:spPr>
                </pic:pic>
              </a:graphicData>
            </a:graphic>
          </wp:inline>
        </w:drawing>
      </w:r>
    </w:p>
    <w:p w14:paraId="5D6F08AD" w14:textId="3244F020" w:rsidR="002E38A5" w:rsidRPr="005058A9" w:rsidRDefault="002E38A5"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另外根据调查问卷发现，大多数家长平时均在</w:t>
      </w:r>
      <w:proofErr w:type="gramStart"/>
      <w:r w:rsidRPr="005058A9">
        <w:rPr>
          <w:rFonts w:ascii="宋体" w:eastAsia="宋体" w:hAnsi="宋体" w:hint="eastAsia"/>
          <w:color w:val="000000" w:themeColor="text1"/>
        </w:rPr>
        <w:t>使用微信跟</w:t>
      </w:r>
      <w:proofErr w:type="gramEnd"/>
      <w:r w:rsidRPr="005058A9">
        <w:rPr>
          <w:rFonts w:ascii="宋体" w:eastAsia="宋体" w:hAnsi="宋体" w:hint="eastAsia"/>
          <w:color w:val="000000" w:themeColor="text1"/>
        </w:rPr>
        <w:t>老师进行交流，其中有大多数家长不反对使用单独的APP应用与学校进行交流。</w:t>
      </w:r>
      <w:r w:rsidR="0019098F">
        <w:rPr>
          <w:rFonts w:ascii="宋体" w:eastAsia="宋体" w:hAnsi="宋体" w:hint="eastAsia"/>
          <w:color w:val="000000" w:themeColor="text1"/>
        </w:rPr>
        <w:t>如图5-3，</w:t>
      </w:r>
      <w:r w:rsidR="0064455C" w:rsidRPr="005058A9">
        <w:rPr>
          <w:rFonts w:ascii="宋体" w:eastAsia="宋体" w:hAnsi="宋体" w:hint="eastAsia"/>
          <w:color w:val="000000" w:themeColor="text1"/>
        </w:rPr>
        <w:t>关于这</w:t>
      </w:r>
      <w:r w:rsidR="0064455C" w:rsidRPr="005058A9">
        <w:rPr>
          <w:rFonts w:ascii="宋体" w:eastAsia="宋体" w:hAnsi="宋体" w:hint="eastAsia"/>
          <w:color w:val="000000" w:themeColor="text1"/>
        </w:rPr>
        <w:lastRenderedPageBreak/>
        <w:t>个APP软件的功能，</w:t>
      </w:r>
      <w:r w:rsidR="00BC5E0F" w:rsidRPr="005058A9">
        <w:rPr>
          <w:rFonts w:ascii="宋体" w:eastAsia="宋体" w:hAnsi="宋体" w:hint="eastAsia"/>
          <w:color w:val="000000" w:themeColor="text1"/>
        </w:rPr>
        <w:t>大多数家长们希望这个APP可以接收学校通知、接收老师通知、接收老师作业推送，这几项功能需求特别明显。其次接收孩子进出校门打卡通知以及对孩子进行实时定位的需求也较多。</w:t>
      </w:r>
      <w:r w:rsidR="00AA72F1" w:rsidRPr="005058A9">
        <w:rPr>
          <w:rFonts w:ascii="宋体" w:eastAsia="宋体" w:hAnsi="宋体" w:hint="eastAsia"/>
          <w:color w:val="000000" w:themeColor="text1"/>
        </w:rPr>
        <w:t>选择了智能卡余额查询和充值功能的家长也有较大比例，这与上一页将校园小额支付功能排名靠后的结果略有</w:t>
      </w:r>
      <w:r w:rsidR="005152BB" w:rsidRPr="005058A9">
        <w:rPr>
          <w:rFonts w:ascii="宋体" w:eastAsia="宋体" w:hAnsi="宋体" w:hint="eastAsia"/>
          <w:color w:val="000000" w:themeColor="text1"/>
        </w:rPr>
        <w:t>出入。这样的结果可能有两方面的原因，一是在上一个题目中有大多数家长对校园小额支付（绑定家长</w:t>
      </w:r>
      <w:proofErr w:type="gramStart"/>
      <w:r w:rsidR="005152BB" w:rsidRPr="005058A9">
        <w:rPr>
          <w:rFonts w:ascii="宋体" w:eastAsia="宋体" w:hAnsi="宋体" w:hint="eastAsia"/>
          <w:color w:val="000000" w:themeColor="text1"/>
        </w:rPr>
        <w:t>支付宝微信</w:t>
      </w:r>
      <w:proofErr w:type="gramEnd"/>
      <w:r w:rsidR="005152BB" w:rsidRPr="005058A9">
        <w:rPr>
          <w:rFonts w:ascii="宋体" w:eastAsia="宋体" w:hAnsi="宋体" w:hint="eastAsia"/>
          <w:color w:val="000000" w:themeColor="text1"/>
        </w:rPr>
        <w:t>）这个描述不理解，因此排序靠后，另外还有一种情况就是支付这个功能的需求不是很紧急。</w:t>
      </w:r>
      <w:r w:rsidR="008A434A" w:rsidRPr="005058A9">
        <w:rPr>
          <w:rFonts w:ascii="宋体" w:eastAsia="宋体" w:hAnsi="宋体" w:hint="eastAsia"/>
          <w:color w:val="000000" w:themeColor="text1"/>
        </w:rPr>
        <w:t>和其他家长互动沟通功能占比就相对较低了。</w:t>
      </w:r>
    </w:p>
    <w:p w14:paraId="7268F83E" w14:textId="0A342C52" w:rsidR="0064455C" w:rsidRDefault="0064455C"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0E94F080" wp14:editId="793A00DA">
            <wp:extent cx="4925594" cy="2229818"/>
            <wp:effectExtent l="0" t="0" r="2540" b="571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7825D4" w14:textId="556E5FF8" w:rsidR="0019098F" w:rsidRPr="005058A9" w:rsidRDefault="0019098F"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图5-3 智能卡APP软件功能调查</w:t>
      </w:r>
    </w:p>
    <w:p w14:paraId="2BC7A7A9" w14:textId="422AF1E4" w:rsidR="0003355F" w:rsidRPr="005058A9" w:rsidRDefault="00415324" w:rsidP="006545C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关于这个APP应用，还进一步调查了家长们关于获取信息咨询方面的需求。</w:t>
      </w:r>
      <w:r w:rsidR="00DA163B">
        <w:rPr>
          <w:rFonts w:ascii="宋体" w:eastAsia="宋体" w:hAnsi="宋体" w:hint="eastAsia"/>
          <w:color w:val="000000" w:themeColor="text1"/>
        </w:rPr>
        <w:t>如图5-4，</w:t>
      </w:r>
      <w:r w:rsidRPr="005058A9">
        <w:rPr>
          <w:rFonts w:ascii="宋体" w:eastAsia="宋体" w:hAnsi="宋体" w:hint="eastAsia"/>
          <w:color w:val="000000" w:themeColor="text1"/>
        </w:rPr>
        <w:t>其中学习资料的网络下载、初高中学校的升学录取信息、家庭教育和</w:t>
      </w:r>
      <w:r w:rsidR="004F500D" w:rsidRPr="005058A9">
        <w:rPr>
          <w:rFonts w:ascii="宋体" w:eastAsia="宋体" w:hAnsi="宋体" w:hint="eastAsia"/>
          <w:color w:val="000000" w:themeColor="text1"/>
        </w:rPr>
        <w:t>孩子管理知识方法以及教育局的政策信息是大多数家长非常关心的。</w:t>
      </w:r>
    </w:p>
    <w:p w14:paraId="38C33553" w14:textId="5BB3EDAA" w:rsidR="00415324" w:rsidRDefault="00415324" w:rsidP="00F13164">
      <w:pPr>
        <w:spacing w:line="360" w:lineRule="auto"/>
        <w:ind w:left="420"/>
        <w:rPr>
          <w:rFonts w:ascii="宋体" w:eastAsia="宋体" w:hAnsi="宋体"/>
          <w:color w:val="000000" w:themeColor="text1"/>
        </w:rPr>
      </w:pPr>
      <w:r w:rsidRPr="005058A9">
        <w:rPr>
          <w:noProof/>
          <w:color w:val="000000" w:themeColor="text1"/>
        </w:rPr>
        <w:lastRenderedPageBreak/>
        <w:drawing>
          <wp:inline distT="0" distB="0" distL="0" distR="0" wp14:anchorId="20B1707F" wp14:editId="6F542F8D">
            <wp:extent cx="4925594" cy="2422959"/>
            <wp:effectExtent l="0" t="0" r="2540" b="1587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48E7E31" w14:textId="10F0151D" w:rsidR="00DA163B" w:rsidRPr="005058A9" w:rsidRDefault="00DA163B"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图5-4 智能卡APP软件关于信息资讯获取的调研</w:t>
      </w:r>
    </w:p>
    <w:p w14:paraId="3C2CB902" w14:textId="460F4259" w:rsidR="00416EC1" w:rsidRPr="005058A9" w:rsidRDefault="00B67FEC" w:rsidP="006545CD">
      <w:pPr>
        <w:spacing w:line="360" w:lineRule="auto"/>
        <w:ind w:firstLine="420"/>
        <w:rPr>
          <w:rFonts w:ascii="宋体" w:eastAsia="宋体" w:hAnsi="宋体"/>
          <w:color w:val="000000" w:themeColor="text1"/>
        </w:rPr>
      </w:pPr>
      <w:r>
        <w:rPr>
          <w:rFonts w:ascii="宋体" w:eastAsia="宋体" w:hAnsi="宋体" w:hint="eastAsia"/>
          <w:color w:val="000000" w:themeColor="text1"/>
        </w:rPr>
        <w:t>如图5-5</w:t>
      </w:r>
      <w:r w:rsidR="00416EC1" w:rsidRPr="005058A9">
        <w:rPr>
          <w:rFonts w:ascii="宋体" w:eastAsia="宋体" w:hAnsi="宋体" w:hint="eastAsia"/>
          <w:color w:val="000000" w:themeColor="text1"/>
        </w:rPr>
        <w:t>关于智能卡产品的其他功能方面，公交</w:t>
      </w:r>
      <w:proofErr w:type="gramStart"/>
      <w:r w:rsidR="00416EC1" w:rsidRPr="005058A9">
        <w:rPr>
          <w:rFonts w:ascii="宋体" w:eastAsia="宋体" w:hAnsi="宋体" w:hint="eastAsia"/>
          <w:color w:val="000000" w:themeColor="text1"/>
        </w:rPr>
        <w:t>一</w:t>
      </w:r>
      <w:proofErr w:type="gramEnd"/>
      <w:r w:rsidR="00416EC1" w:rsidRPr="005058A9">
        <w:rPr>
          <w:rFonts w:ascii="宋体" w:eastAsia="宋体" w:hAnsi="宋体" w:hint="eastAsia"/>
          <w:color w:val="000000" w:themeColor="text1"/>
        </w:rPr>
        <w:t>卡通、校园</w:t>
      </w:r>
      <w:proofErr w:type="gramStart"/>
      <w:r w:rsidR="00416EC1" w:rsidRPr="005058A9">
        <w:rPr>
          <w:rFonts w:ascii="宋体" w:eastAsia="宋体" w:hAnsi="宋体" w:hint="eastAsia"/>
          <w:color w:val="000000" w:themeColor="text1"/>
        </w:rPr>
        <w:t>一</w:t>
      </w:r>
      <w:proofErr w:type="gramEnd"/>
      <w:r w:rsidR="00416EC1" w:rsidRPr="005058A9">
        <w:rPr>
          <w:rFonts w:ascii="宋体" w:eastAsia="宋体" w:hAnsi="宋体" w:hint="eastAsia"/>
          <w:color w:val="000000" w:themeColor="text1"/>
        </w:rPr>
        <w:t>卡通有非常</w:t>
      </w:r>
      <w:r w:rsidR="009C0896">
        <w:rPr>
          <w:rFonts w:ascii="宋体" w:eastAsia="宋体" w:hAnsi="宋体" w:hint="eastAsia"/>
          <w:color w:val="000000" w:themeColor="text1"/>
        </w:rPr>
        <w:t>大</w:t>
      </w:r>
      <w:r w:rsidR="00416EC1" w:rsidRPr="005058A9">
        <w:rPr>
          <w:rFonts w:ascii="宋体" w:eastAsia="宋体" w:hAnsi="宋体" w:hint="eastAsia"/>
          <w:color w:val="000000" w:themeColor="text1"/>
        </w:rPr>
        <w:t>的需求，占了</w:t>
      </w:r>
      <w:proofErr w:type="gramStart"/>
      <w:r w:rsidR="00416EC1" w:rsidRPr="005058A9">
        <w:rPr>
          <w:rFonts w:ascii="宋体" w:eastAsia="宋体" w:hAnsi="宋体" w:hint="eastAsia"/>
          <w:color w:val="000000" w:themeColor="text1"/>
        </w:rPr>
        <w:t>调研总</w:t>
      </w:r>
      <w:proofErr w:type="gramEnd"/>
      <w:r w:rsidR="00416EC1" w:rsidRPr="005058A9">
        <w:rPr>
          <w:rFonts w:ascii="宋体" w:eastAsia="宋体" w:hAnsi="宋体" w:hint="eastAsia"/>
          <w:color w:val="000000" w:themeColor="text1"/>
        </w:rPr>
        <w:t>人数的70%，而老师通知的语音播报功能、电子录音</w:t>
      </w:r>
      <w:proofErr w:type="gramStart"/>
      <w:r w:rsidR="00416EC1" w:rsidRPr="005058A9">
        <w:rPr>
          <w:rFonts w:ascii="宋体" w:eastAsia="宋体" w:hAnsi="宋体" w:hint="eastAsia"/>
          <w:color w:val="000000" w:themeColor="text1"/>
        </w:rPr>
        <w:t>笔功能</w:t>
      </w:r>
      <w:proofErr w:type="gramEnd"/>
      <w:r w:rsidR="00416EC1" w:rsidRPr="005058A9">
        <w:rPr>
          <w:rFonts w:ascii="宋体" w:eastAsia="宋体" w:hAnsi="宋体" w:hint="eastAsia"/>
          <w:color w:val="000000" w:themeColor="text1"/>
        </w:rPr>
        <w:t>以及小区</w:t>
      </w:r>
      <w:proofErr w:type="gramStart"/>
      <w:r w:rsidR="00416EC1" w:rsidRPr="005058A9">
        <w:rPr>
          <w:rFonts w:ascii="宋体" w:eastAsia="宋体" w:hAnsi="宋体" w:hint="eastAsia"/>
          <w:color w:val="000000" w:themeColor="text1"/>
        </w:rPr>
        <w:t>门禁卡</w:t>
      </w:r>
      <w:proofErr w:type="gramEnd"/>
      <w:r w:rsidR="00416EC1" w:rsidRPr="005058A9">
        <w:rPr>
          <w:rFonts w:ascii="宋体" w:eastAsia="宋体" w:hAnsi="宋体" w:hint="eastAsia"/>
          <w:color w:val="000000" w:themeColor="text1"/>
        </w:rPr>
        <w:t>功能也几乎超过半数的家长有需求。将此数据与上面智能卡功能需求关注度排序</w:t>
      </w:r>
      <w:r w:rsidR="00A328DA">
        <w:rPr>
          <w:rFonts w:ascii="宋体" w:eastAsia="宋体" w:hAnsi="宋体" w:hint="eastAsia"/>
          <w:color w:val="000000" w:themeColor="text1"/>
        </w:rPr>
        <w:t>的数据对比，</w:t>
      </w:r>
      <w:r w:rsidR="00416EC1" w:rsidRPr="005058A9">
        <w:rPr>
          <w:rFonts w:ascii="宋体" w:eastAsia="宋体" w:hAnsi="宋体" w:hint="eastAsia"/>
          <w:color w:val="000000" w:themeColor="text1"/>
        </w:rPr>
        <w:t>发现校园支付、公交刷卡支付其实还是有一定的需求量，只是在需求紧迫程度方面显得略低一些。</w:t>
      </w:r>
    </w:p>
    <w:p w14:paraId="692AD78A" w14:textId="680D8DD6" w:rsidR="00416EC1" w:rsidRDefault="00416EC1" w:rsidP="00F13164">
      <w:pPr>
        <w:spacing w:line="360" w:lineRule="auto"/>
        <w:ind w:left="420"/>
        <w:rPr>
          <w:rFonts w:ascii="宋体" w:eastAsia="宋体" w:hAnsi="宋体"/>
          <w:color w:val="000000" w:themeColor="text1"/>
        </w:rPr>
      </w:pPr>
      <w:r w:rsidRPr="005058A9">
        <w:rPr>
          <w:noProof/>
          <w:color w:val="000000" w:themeColor="text1"/>
        </w:rPr>
        <w:drawing>
          <wp:inline distT="0" distB="0" distL="0" distR="0" wp14:anchorId="6B07287A" wp14:editId="08B0D2E2">
            <wp:extent cx="5039894" cy="2587179"/>
            <wp:effectExtent l="0" t="0" r="15240" b="3810"/>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0A0584C" w14:textId="1F637659" w:rsidR="00DF5F3C" w:rsidRPr="005058A9" w:rsidRDefault="00DF5F3C" w:rsidP="00854036">
      <w:pPr>
        <w:spacing w:line="360" w:lineRule="auto"/>
        <w:ind w:left="420"/>
        <w:jc w:val="center"/>
        <w:rPr>
          <w:rFonts w:ascii="宋体" w:eastAsia="宋体" w:hAnsi="宋体"/>
          <w:color w:val="000000" w:themeColor="text1"/>
        </w:rPr>
      </w:pPr>
      <w:r>
        <w:rPr>
          <w:rFonts w:ascii="宋体" w:eastAsia="宋体" w:hAnsi="宋体" w:hint="eastAsia"/>
          <w:color w:val="000000" w:themeColor="text1"/>
        </w:rPr>
        <w:t>图5-5 关于智能卡其他功能需求的调研</w:t>
      </w:r>
    </w:p>
    <w:p w14:paraId="770A93B7" w14:textId="68DE52E9" w:rsidR="00487A48" w:rsidRPr="005058A9" w:rsidRDefault="006545CD" w:rsidP="00487A48">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由于这张智能卡片，没有屏幕，因此对于在学生端对卡片本身操作要求比较简单，因此对于拨打电话的功能不能像智能手机一样可以存储无限制多的电话号码。因此对</w:t>
      </w:r>
      <w:r w:rsidR="00111EB9" w:rsidRPr="005058A9">
        <w:rPr>
          <w:rFonts w:ascii="宋体" w:eastAsia="宋体" w:hAnsi="宋体" w:hint="eastAsia"/>
          <w:color w:val="000000" w:themeColor="text1"/>
        </w:rPr>
        <w:t>该卡片可以拨打的电话号码数量做了调研，认为4个、6个以及2个及以上数量的电话号码占比需求较高，2个以上的选项家长人数最多，证明家长对该卡片的可通话的电话号码需求在4个左右比较合适。另外由于产品的体积大小限制，在具备相关功能的情况下，卡片的电池续航能力是A公司非常需要关注的，因此对家长们的可能通话时长和对卡片的电池续航时间做了调查。调查发现超过5成的家长和孩子的每天通话时间在5分钟以内，另外对于电池续航一周、2周以及一个月以上的需求分布较为平均，考虑到人对电池续航这类希望越长越好的指标的特殊性以外，其他超过半数以上的家长认为一周的电池续航能力是可以接收的。</w:t>
      </w:r>
    </w:p>
    <w:p w14:paraId="17C3F101" w14:textId="167D0473" w:rsidR="00CA0B6E"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3、</w:t>
      </w:r>
      <w:r w:rsidR="008F5895" w:rsidRPr="005058A9">
        <w:rPr>
          <w:rFonts w:ascii="宋体" w:eastAsia="宋体" w:hAnsi="宋体" w:hint="eastAsia"/>
          <w:color w:val="000000" w:themeColor="text1"/>
        </w:rPr>
        <w:t>付费模式</w:t>
      </w:r>
      <w:r w:rsidR="00D43CFD" w:rsidRPr="005058A9">
        <w:rPr>
          <w:rFonts w:ascii="宋体" w:eastAsia="宋体" w:hAnsi="宋体" w:hint="eastAsia"/>
          <w:color w:val="000000" w:themeColor="text1"/>
        </w:rPr>
        <w:t>价格敏感度</w:t>
      </w:r>
    </w:p>
    <w:p w14:paraId="3B0E6CAF" w14:textId="66A0B8B3" w:rsidR="00487A48" w:rsidRPr="005058A9" w:rsidRDefault="00487A48"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3A3A" w:rsidRPr="005058A9">
        <w:rPr>
          <w:rFonts w:ascii="宋体" w:eastAsia="宋体" w:hAnsi="宋体" w:hint="eastAsia"/>
          <w:color w:val="000000" w:themeColor="text1"/>
        </w:rPr>
        <w:t>针对付费模式，有40%的家长认可卡片和通话</w:t>
      </w:r>
      <w:proofErr w:type="gramStart"/>
      <w:r w:rsidR="007C3A3A" w:rsidRPr="005058A9">
        <w:rPr>
          <w:rFonts w:ascii="宋体" w:eastAsia="宋体" w:hAnsi="宋体" w:hint="eastAsia"/>
          <w:color w:val="000000" w:themeColor="text1"/>
        </w:rPr>
        <w:t>费用包年付费</w:t>
      </w:r>
      <w:proofErr w:type="gramEnd"/>
      <w:r w:rsidR="007C3A3A" w:rsidRPr="005058A9">
        <w:rPr>
          <w:rFonts w:ascii="宋体" w:eastAsia="宋体" w:hAnsi="宋体" w:hint="eastAsia"/>
          <w:color w:val="000000" w:themeColor="text1"/>
        </w:rPr>
        <w:t>的方式，另外有六成的家长选择了</w:t>
      </w:r>
      <w:r w:rsidR="007C3A3A" w:rsidRPr="005058A9">
        <w:rPr>
          <w:rFonts w:ascii="宋体" w:eastAsia="宋体" w:hAnsi="宋体"/>
          <w:color w:val="000000" w:themeColor="text1"/>
        </w:rPr>
        <w:t>购买学生卡后，使用的通讯话费每个月自己交</w:t>
      </w:r>
      <w:r w:rsidR="007C3A3A" w:rsidRPr="005058A9">
        <w:rPr>
          <w:rFonts w:ascii="宋体" w:eastAsia="宋体" w:hAnsi="宋体" w:hint="eastAsia"/>
          <w:color w:val="000000" w:themeColor="text1"/>
        </w:rPr>
        <w:t>。认为智能卡和通话费用应该分开，通话费用应该单独付费。</w:t>
      </w:r>
      <w:r w:rsidR="00E930B6" w:rsidRPr="005058A9">
        <w:rPr>
          <w:rFonts w:ascii="宋体" w:eastAsia="宋体" w:hAnsi="宋体" w:hint="eastAsia"/>
          <w:color w:val="000000" w:themeColor="text1"/>
        </w:rPr>
        <w:t>因此关于价格敏感度的调查，也分单独卡片价格和卡片+通讯</w:t>
      </w:r>
      <w:proofErr w:type="gramStart"/>
      <w:r w:rsidR="00E930B6" w:rsidRPr="005058A9">
        <w:rPr>
          <w:rFonts w:ascii="宋体" w:eastAsia="宋体" w:hAnsi="宋体" w:hint="eastAsia"/>
          <w:color w:val="000000" w:themeColor="text1"/>
        </w:rPr>
        <w:t>费包年</w:t>
      </w:r>
      <w:proofErr w:type="gramEnd"/>
      <w:r w:rsidR="00E930B6" w:rsidRPr="005058A9">
        <w:rPr>
          <w:rFonts w:ascii="宋体" w:eastAsia="宋体" w:hAnsi="宋体" w:hint="eastAsia"/>
          <w:color w:val="000000" w:themeColor="text1"/>
        </w:rPr>
        <w:t>的费用调查，两项调查结果几乎相同，主要集中在300元以内和深入了解以后再说，尤其关注对于深入了解以后这个选项的</w:t>
      </w:r>
      <w:proofErr w:type="gramStart"/>
      <w:r w:rsidR="00E930B6" w:rsidRPr="005058A9">
        <w:rPr>
          <w:rFonts w:ascii="宋体" w:eastAsia="宋体" w:hAnsi="宋体" w:hint="eastAsia"/>
          <w:color w:val="000000" w:themeColor="text1"/>
        </w:rPr>
        <w:t>选择占</w:t>
      </w:r>
      <w:proofErr w:type="gramEnd"/>
      <w:r w:rsidR="00E930B6" w:rsidRPr="005058A9">
        <w:rPr>
          <w:rFonts w:ascii="宋体" w:eastAsia="宋体" w:hAnsi="宋体" w:hint="eastAsia"/>
          <w:color w:val="000000" w:themeColor="text1"/>
        </w:rPr>
        <w:t>比也几乎占了四成比例，说明有相当部分的家长对于价格敏感度不是太高，而更在乎这个卡片是否</w:t>
      </w:r>
      <w:r w:rsidR="00E10711" w:rsidRPr="005058A9">
        <w:rPr>
          <w:rFonts w:ascii="宋体" w:eastAsia="宋体" w:hAnsi="宋体" w:hint="eastAsia"/>
          <w:color w:val="000000" w:themeColor="text1"/>
        </w:rPr>
        <w:t>有价值，是否值得购买</w:t>
      </w:r>
      <w:r w:rsidR="003B37D3" w:rsidRPr="005058A9">
        <w:rPr>
          <w:rFonts w:ascii="宋体" w:eastAsia="宋体" w:hAnsi="宋体" w:hint="eastAsia"/>
          <w:color w:val="000000" w:themeColor="text1"/>
        </w:rPr>
        <w:t>。</w:t>
      </w:r>
    </w:p>
    <w:p w14:paraId="0FAB0110" w14:textId="57EAA87F" w:rsidR="000A7E08" w:rsidRPr="005058A9" w:rsidRDefault="005C4E04" w:rsidP="00487A48">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A328DA">
        <w:rPr>
          <w:rFonts w:ascii="宋体" w:eastAsia="宋体" w:hAnsi="宋体" w:hint="eastAsia"/>
          <w:color w:val="000000" w:themeColor="text1"/>
        </w:rPr>
        <w:t>通过对调查问卷的数据分析，</w:t>
      </w:r>
      <w:r w:rsidRPr="005058A9">
        <w:rPr>
          <w:rFonts w:ascii="宋体" w:eastAsia="宋体" w:hAnsi="宋体" w:hint="eastAsia"/>
          <w:color w:val="000000" w:themeColor="text1"/>
        </w:rPr>
        <w:t>可</w:t>
      </w:r>
      <w:r w:rsidR="007C015C" w:rsidRPr="005058A9">
        <w:rPr>
          <w:rFonts w:ascii="宋体" w:eastAsia="宋体" w:hAnsi="宋体" w:hint="eastAsia"/>
          <w:color w:val="000000" w:themeColor="text1"/>
        </w:rPr>
        <w:t>清晰的发现作为一张智能学生卡片而言，定位跟踪、一键通话、紧急求助以及无感考勤是该产品的核心需求，上述需求体现出来</w:t>
      </w:r>
      <w:r w:rsidR="004B0360" w:rsidRPr="005058A9">
        <w:rPr>
          <w:rFonts w:ascii="宋体" w:eastAsia="宋体" w:hAnsi="宋体" w:hint="eastAsia"/>
          <w:color w:val="000000" w:themeColor="text1"/>
        </w:rPr>
        <w:t>家长对卡片</w:t>
      </w:r>
      <w:proofErr w:type="gramStart"/>
      <w:r w:rsidR="004B0360" w:rsidRPr="005058A9">
        <w:rPr>
          <w:rFonts w:ascii="宋体" w:eastAsia="宋体" w:hAnsi="宋体" w:hint="eastAsia"/>
          <w:color w:val="000000" w:themeColor="text1"/>
        </w:rPr>
        <w:t>最</w:t>
      </w:r>
      <w:proofErr w:type="gramEnd"/>
      <w:r w:rsidR="004B0360" w:rsidRPr="005058A9">
        <w:rPr>
          <w:rFonts w:ascii="宋体" w:eastAsia="宋体" w:hAnsi="宋体" w:hint="eastAsia"/>
          <w:color w:val="000000" w:themeColor="text1"/>
        </w:rPr>
        <w:t>核心的诉求是孩子</w:t>
      </w:r>
      <w:r w:rsidR="007C015C" w:rsidRPr="005058A9">
        <w:rPr>
          <w:rFonts w:ascii="宋体" w:eastAsia="宋体" w:hAnsi="宋体" w:hint="eastAsia"/>
          <w:color w:val="000000" w:themeColor="text1"/>
        </w:rPr>
        <w:t>不在身边以后</w:t>
      </w:r>
      <w:r w:rsidR="004B0360" w:rsidRPr="005058A9">
        <w:rPr>
          <w:rFonts w:ascii="宋体" w:eastAsia="宋体" w:hAnsi="宋体" w:hint="eastAsia"/>
          <w:color w:val="000000" w:themeColor="text1"/>
        </w:rPr>
        <w:t>的</w:t>
      </w:r>
      <w:r w:rsidR="006537D5" w:rsidRPr="005058A9">
        <w:rPr>
          <w:rFonts w:ascii="宋体" w:eastAsia="宋体" w:hAnsi="宋体" w:hint="eastAsia"/>
          <w:color w:val="000000" w:themeColor="text1"/>
        </w:rPr>
        <w:t>孩子</w:t>
      </w:r>
      <w:r w:rsidR="007C015C" w:rsidRPr="005058A9">
        <w:rPr>
          <w:rFonts w:ascii="宋体" w:eastAsia="宋体" w:hAnsi="宋体" w:hint="eastAsia"/>
          <w:color w:val="000000" w:themeColor="text1"/>
        </w:rPr>
        <w:t>安全性方面的需求。</w:t>
      </w:r>
      <w:r w:rsidR="000A7E08" w:rsidRPr="005058A9">
        <w:rPr>
          <w:rFonts w:ascii="宋体" w:eastAsia="宋体" w:hAnsi="宋体" w:hint="eastAsia"/>
          <w:color w:val="000000" w:themeColor="text1"/>
        </w:rPr>
        <w:t>亲</w:t>
      </w:r>
      <w:r w:rsidR="000A7E08" w:rsidRPr="005058A9">
        <w:rPr>
          <w:rFonts w:ascii="宋体" w:eastAsia="宋体" w:hAnsi="宋体" w:hint="eastAsia"/>
          <w:color w:val="000000" w:themeColor="text1"/>
        </w:rPr>
        <w:lastRenderedPageBreak/>
        <w:t>情号码编辑以及号码屏蔽是支撑上述需求的辅助功能，也是必备的。另外校园</w:t>
      </w:r>
      <w:proofErr w:type="gramStart"/>
      <w:r w:rsidR="000A7E08" w:rsidRPr="005058A9">
        <w:rPr>
          <w:rFonts w:ascii="宋体" w:eastAsia="宋体" w:hAnsi="宋体" w:hint="eastAsia"/>
          <w:color w:val="000000" w:themeColor="text1"/>
        </w:rPr>
        <w:t>一</w:t>
      </w:r>
      <w:proofErr w:type="gramEnd"/>
      <w:r w:rsidR="000A7E08" w:rsidRPr="005058A9">
        <w:rPr>
          <w:rFonts w:ascii="宋体" w:eastAsia="宋体" w:hAnsi="宋体" w:hint="eastAsia"/>
          <w:color w:val="000000" w:themeColor="text1"/>
        </w:rPr>
        <w:t>卡通和公交</w:t>
      </w:r>
      <w:proofErr w:type="gramStart"/>
      <w:r w:rsidR="000A7E08" w:rsidRPr="005058A9">
        <w:rPr>
          <w:rFonts w:ascii="宋体" w:eastAsia="宋体" w:hAnsi="宋体" w:hint="eastAsia"/>
          <w:color w:val="000000" w:themeColor="text1"/>
        </w:rPr>
        <w:t>一</w:t>
      </w:r>
      <w:proofErr w:type="gramEnd"/>
      <w:r w:rsidR="000A7E08" w:rsidRPr="005058A9">
        <w:rPr>
          <w:rFonts w:ascii="宋体" w:eastAsia="宋体" w:hAnsi="宋体" w:hint="eastAsia"/>
          <w:color w:val="000000" w:themeColor="text1"/>
        </w:rPr>
        <w:t>卡通的需求，虽然在排序优先级上顺位较低，但是仍然有较大的需求，因此该卡片对小额支付的需求是一大亮点。作为支撑卡片使用的APP软件的需求</w:t>
      </w:r>
      <w:r w:rsidR="00E46800" w:rsidRPr="005058A9">
        <w:rPr>
          <w:rFonts w:ascii="宋体" w:eastAsia="宋体" w:hAnsi="宋体" w:hint="eastAsia"/>
          <w:color w:val="000000" w:themeColor="text1"/>
        </w:rPr>
        <w:t>主要分两类，一是学校通知接收类，即学校及老师的信息推送，另外一类则是关于教育资讯信息获取类的需求。</w:t>
      </w:r>
    </w:p>
    <w:p w14:paraId="69310BA0" w14:textId="7777777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除了通过问卷调查对家长端的需求进行了解以外，也通过了访谈的方式对学校和老师端的需求进了了解。主要存在以下几方面的问题：</w:t>
      </w:r>
    </w:p>
    <w:p w14:paraId="1997EBB1" w14:textId="22BD8847"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（1）</w:t>
      </w:r>
      <w:r w:rsidR="001777F7">
        <w:rPr>
          <w:rFonts w:ascii="宋体" w:eastAsia="宋体" w:hAnsi="宋体" w:hint="eastAsia"/>
          <w:color w:val="000000" w:themeColor="text1"/>
        </w:rPr>
        <w:t>、</w:t>
      </w:r>
      <w:r w:rsidRPr="005058A9">
        <w:rPr>
          <w:rFonts w:ascii="宋体" w:eastAsia="宋体" w:hAnsi="宋体" w:hint="eastAsia"/>
          <w:color w:val="000000" w:themeColor="text1"/>
        </w:rPr>
        <w:t>传统的门禁管理费时拥堵；</w:t>
      </w:r>
    </w:p>
    <w:p w14:paraId="7439B4B9" w14:textId="6E53DFCC"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（2）</w:t>
      </w:r>
      <w:r w:rsidR="001777F7">
        <w:rPr>
          <w:rFonts w:ascii="宋体" w:eastAsia="宋体" w:hAnsi="宋体" w:hint="eastAsia"/>
          <w:color w:val="000000" w:themeColor="text1"/>
        </w:rPr>
        <w:t>、</w:t>
      </w:r>
      <w:r w:rsidRPr="005058A9">
        <w:rPr>
          <w:rFonts w:ascii="宋体" w:eastAsia="宋体" w:hAnsi="宋体" w:hint="eastAsia"/>
          <w:color w:val="000000" w:themeColor="text1"/>
        </w:rPr>
        <w:t>上学放学途中监控空白；</w:t>
      </w:r>
    </w:p>
    <w:p w14:paraId="64D70BB9" w14:textId="14ADE5C1"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（3）</w:t>
      </w:r>
      <w:r w:rsidR="001777F7">
        <w:rPr>
          <w:rFonts w:ascii="宋体" w:eastAsia="宋体" w:hAnsi="宋体" w:hint="eastAsia"/>
          <w:color w:val="000000" w:themeColor="text1"/>
        </w:rPr>
        <w:t>、</w:t>
      </w:r>
      <w:r w:rsidRPr="005058A9">
        <w:rPr>
          <w:rFonts w:ascii="宋体" w:eastAsia="宋体" w:hAnsi="宋体" w:hint="eastAsia"/>
          <w:color w:val="000000" w:themeColor="text1"/>
        </w:rPr>
        <w:t>学生安全责任难以认定；</w:t>
      </w:r>
    </w:p>
    <w:p w14:paraId="28E9B56A" w14:textId="4C4F2E3E"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（4）</w:t>
      </w:r>
      <w:r w:rsidR="001777F7">
        <w:rPr>
          <w:rFonts w:ascii="宋体" w:eastAsia="宋体" w:hAnsi="宋体" w:hint="eastAsia"/>
          <w:color w:val="000000" w:themeColor="text1"/>
        </w:rPr>
        <w:t>、</w:t>
      </w:r>
      <w:r w:rsidRPr="005058A9">
        <w:rPr>
          <w:rFonts w:ascii="宋体" w:eastAsia="宋体" w:hAnsi="宋体" w:hint="eastAsia"/>
          <w:color w:val="000000" w:themeColor="text1"/>
        </w:rPr>
        <w:t>儿童智能手表扰乱课堂秩序；</w:t>
      </w:r>
    </w:p>
    <w:p w14:paraId="28E16AFE" w14:textId="54A155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（5）</w:t>
      </w:r>
      <w:r w:rsidR="001777F7">
        <w:rPr>
          <w:rFonts w:ascii="宋体" w:eastAsia="宋体" w:hAnsi="宋体" w:hint="eastAsia"/>
          <w:color w:val="000000" w:themeColor="text1"/>
        </w:rPr>
        <w:t>、</w:t>
      </w:r>
      <w:r w:rsidRPr="005058A9">
        <w:rPr>
          <w:rFonts w:ascii="宋体" w:eastAsia="宋体" w:hAnsi="宋体" w:hint="eastAsia"/>
          <w:color w:val="000000" w:themeColor="text1"/>
        </w:rPr>
        <w:t>与家长</w:t>
      </w:r>
      <w:proofErr w:type="gramStart"/>
      <w:r w:rsidRPr="005058A9">
        <w:rPr>
          <w:rFonts w:ascii="宋体" w:eastAsia="宋体" w:hAnsi="宋体" w:hint="eastAsia"/>
          <w:color w:val="000000" w:themeColor="text1"/>
        </w:rPr>
        <w:t>通过微信沟通</w:t>
      </w:r>
      <w:proofErr w:type="gramEnd"/>
      <w:r w:rsidRPr="005058A9">
        <w:rPr>
          <w:rFonts w:ascii="宋体" w:eastAsia="宋体" w:hAnsi="宋体" w:hint="eastAsia"/>
          <w:color w:val="000000" w:themeColor="text1"/>
        </w:rPr>
        <w:t>的方式让自己的私人空间显得很杂乱；</w:t>
      </w:r>
    </w:p>
    <w:p w14:paraId="6AD250B0" w14:textId="41A79238"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（6</w:t>
      </w:r>
      <w:r w:rsidR="001777F7">
        <w:rPr>
          <w:rFonts w:ascii="宋体" w:eastAsia="宋体" w:hAnsi="宋体" w:hint="eastAsia"/>
          <w:color w:val="000000" w:themeColor="text1"/>
        </w:rPr>
        <w:t>）、</w:t>
      </w:r>
      <w:r w:rsidRPr="005058A9">
        <w:rPr>
          <w:rFonts w:ascii="宋体" w:eastAsia="宋体" w:hAnsi="宋体" w:hint="eastAsia"/>
          <w:color w:val="000000" w:themeColor="text1"/>
        </w:rPr>
        <w:t>目前的学校通知基于短信平台发送，推送内容单一；</w:t>
      </w:r>
    </w:p>
    <w:p w14:paraId="216E558B" w14:textId="62DC8A03"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（7</w:t>
      </w:r>
      <w:r w:rsidR="001777F7">
        <w:rPr>
          <w:rFonts w:ascii="宋体" w:eastAsia="宋体" w:hAnsi="宋体" w:hint="eastAsia"/>
          <w:color w:val="000000" w:themeColor="text1"/>
        </w:rPr>
        <w:t>）、</w:t>
      </w:r>
      <w:r w:rsidRPr="005058A9">
        <w:rPr>
          <w:rFonts w:ascii="宋体" w:eastAsia="宋体" w:hAnsi="宋体" w:hint="eastAsia"/>
          <w:color w:val="000000" w:themeColor="text1"/>
        </w:rPr>
        <w:t>相当一部分资讯内容信息通过</w:t>
      </w:r>
      <w:proofErr w:type="gramStart"/>
      <w:r w:rsidRPr="005058A9">
        <w:rPr>
          <w:rFonts w:ascii="宋体" w:eastAsia="宋体" w:hAnsi="宋体" w:hint="eastAsia"/>
          <w:color w:val="000000" w:themeColor="text1"/>
        </w:rPr>
        <w:t>微信公众号</w:t>
      </w:r>
      <w:proofErr w:type="gramEnd"/>
      <w:r w:rsidRPr="005058A9">
        <w:rPr>
          <w:rFonts w:ascii="宋体" w:eastAsia="宋体" w:hAnsi="宋体" w:hint="eastAsia"/>
          <w:color w:val="000000" w:themeColor="text1"/>
        </w:rPr>
        <w:t>发布，针对性不够；</w:t>
      </w:r>
    </w:p>
    <w:p w14:paraId="20D474AA" w14:textId="4A8B738B" w:rsidR="00751130" w:rsidRPr="005058A9" w:rsidRDefault="00751130" w:rsidP="0075113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（8</w:t>
      </w:r>
      <w:r w:rsidR="001777F7">
        <w:rPr>
          <w:rFonts w:ascii="宋体" w:eastAsia="宋体" w:hAnsi="宋体" w:hint="eastAsia"/>
          <w:color w:val="000000" w:themeColor="text1"/>
        </w:rPr>
        <w:t>）、</w:t>
      </w:r>
      <w:r w:rsidRPr="005058A9">
        <w:rPr>
          <w:rFonts w:ascii="宋体" w:eastAsia="宋体" w:hAnsi="宋体" w:hint="eastAsia"/>
          <w:color w:val="000000" w:themeColor="text1"/>
        </w:rPr>
        <w:t>考勤系统、教务管理系统、短信平台系统、食堂饭卡系统多套系统管理繁杂。</w:t>
      </w:r>
    </w:p>
    <w:p w14:paraId="66EC7D8A" w14:textId="3C47067E" w:rsidR="006175C2" w:rsidRPr="005058A9" w:rsidRDefault="00751130" w:rsidP="00B62702">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在上面的问题反馈中，比较集中的问题反应在学生的考勤的方便性、智能电话手表问题、老师家长沟通渠道问题以及学生内部管理系统复杂度是问题关注的焦点。</w:t>
      </w:r>
    </w:p>
    <w:p w14:paraId="48C84C00" w14:textId="251E1D23" w:rsidR="009A6E8B" w:rsidRPr="00B84BE8" w:rsidRDefault="009C0B2C" w:rsidP="00CC005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B84BE8" w:rsidRPr="00B84BE8">
        <w:rPr>
          <w:rFonts w:ascii="宋体" w:eastAsia="宋体" w:hAnsi="宋体" w:hint="eastAsia"/>
          <w:b/>
          <w:color w:val="000000" w:themeColor="text1"/>
        </w:rPr>
        <w:t>.2</w:t>
      </w:r>
      <w:r w:rsidR="0098641A" w:rsidRPr="00B84BE8">
        <w:rPr>
          <w:rFonts w:ascii="宋体" w:eastAsia="宋体" w:hAnsi="宋体" w:hint="eastAsia"/>
          <w:b/>
          <w:color w:val="000000" w:themeColor="text1"/>
        </w:rPr>
        <w:t>智能学生</w:t>
      </w:r>
      <w:proofErr w:type="gramStart"/>
      <w:r w:rsidR="007604BA" w:rsidRPr="00B84BE8">
        <w:rPr>
          <w:rFonts w:ascii="宋体" w:eastAsia="宋体" w:hAnsi="宋体" w:hint="eastAsia"/>
          <w:b/>
          <w:color w:val="000000" w:themeColor="text1"/>
        </w:rPr>
        <w:t>卡</w:t>
      </w:r>
      <w:r w:rsidR="00CB1DA7" w:rsidRPr="00B84BE8">
        <w:rPr>
          <w:rFonts w:ascii="宋体" w:eastAsia="宋体" w:hAnsi="宋体" w:hint="eastAsia"/>
          <w:b/>
          <w:color w:val="000000" w:themeColor="text1"/>
        </w:rPr>
        <w:t>竞争</w:t>
      </w:r>
      <w:proofErr w:type="gramEnd"/>
      <w:r w:rsidR="00CB1DA7" w:rsidRPr="00B84BE8">
        <w:rPr>
          <w:rFonts w:ascii="宋体" w:eastAsia="宋体" w:hAnsi="宋体" w:hint="eastAsia"/>
          <w:b/>
          <w:color w:val="000000" w:themeColor="text1"/>
        </w:rPr>
        <w:t>对比分析</w:t>
      </w:r>
    </w:p>
    <w:p w14:paraId="05C1D199" w14:textId="2C13D556" w:rsidR="00C051CB" w:rsidRDefault="00B62702" w:rsidP="00C051CB">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A公司自身</w:t>
      </w:r>
      <w:r w:rsidR="00A328DA">
        <w:rPr>
          <w:rFonts w:ascii="宋体" w:eastAsia="宋体" w:hAnsi="宋体" w:hint="eastAsia"/>
          <w:color w:val="000000" w:themeColor="text1"/>
        </w:rPr>
        <w:t>产品的定位还需要分析</w:t>
      </w:r>
      <w:proofErr w:type="gramStart"/>
      <w:r w:rsidR="00A328DA">
        <w:rPr>
          <w:rFonts w:ascii="宋体" w:eastAsia="宋体" w:hAnsi="宋体" w:hint="eastAsia"/>
          <w:color w:val="000000" w:themeColor="text1"/>
        </w:rPr>
        <w:t>行业竞品的</w:t>
      </w:r>
      <w:proofErr w:type="gramEnd"/>
      <w:r w:rsidR="00A328DA">
        <w:rPr>
          <w:rFonts w:ascii="宋体" w:eastAsia="宋体" w:hAnsi="宋体" w:hint="eastAsia"/>
          <w:color w:val="000000" w:themeColor="text1"/>
        </w:rPr>
        <w:t>特点，以制定差异化的竞争策略。本论文</w:t>
      </w:r>
      <w:r w:rsidRPr="005058A9">
        <w:rPr>
          <w:rFonts w:ascii="宋体" w:eastAsia="宋体" w:hAnsi="宋体" w:hint="eastAsia"/>
          <w:color w:val="000000" w:themeColor="text1"/>
        </w:rPr>
        <w:t>对目前行业内使用较多的家校</w:t>
      </w:r>
      <w:proofErr w:type="gramStart"/>
      <w:r w:rsidRPr="005058A9">
        <w:rPr>
          <w:rFonts w:ascii="宋体" w:eastAsia="宋体" w:hAnsi="宋体" w:hint="eastAsia"/>
          <w:color w:val="000000" w:themeColor="text1"/>
        </w:rPr>
        <w:t>通及其</w:t>
      </w:r>
      <w:proofErr w:type="gramEnd"/>
      <w:r w:rsidRPr="005058A9">
        <w:rPr>
          <w:rFonts w:ascii="宋体" w:eastAsia="宋体" w:hAnsi="宋体" w:hint="eastAsia"/>
          <w:color w:val="000000" w:themeColor="text1"/>
        </w:rPr>
        <w:t>类似产品、智能电话手表以及和A公司产品定位相识的智能学生卡产品进行了分析，详细对比分析见表</w:t>
      </w:r>
      <w:r w:rsidR="00455015">
        <w:rPr>
          <w:rFonts w:ascii="宋体" w:eastAsia="宋体" w:hAnsi="宋体" w:hint="eastAsia"/>
          <w:color w:val="000000" w:themeColor="text1"/>
        </w:rPr>
        <w:t>5-10</w:t>
      </w:r>
      <w:r w:rsidRPr="005058A9">
        <w:rPr>
          <w:rFonts w:ascii="宋体" w:eastAsia="宋体" w:hAnsi="宋体" w:hint="eastAsia"/>
          <w:color w:val="000000" w:themeColor="text1"/>
        </w:rPr>
        <w:t>：</w:t>
      </w:r>
    </w:p>
    <w:p w14:paraId="40C32612" w14:textId="08C994BA" w:rsidR="003F5356" w:rsidRPr="003F5356" w:rsidRDefault="003F5356"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表5-10 智能校园卡</w:t>
      </w:r>
      <w:proofErr w:type="gramStart"/>
      <w:r>
        <w:rPr>
          <w:rFonts w:ascii="宋体" w:eastAsia="宋体" w:hAnsi="宋体" w:hint="eastAsia"/>
          <w:color w:val="000000" w:themeColor="text1"/>
        </w:rPr>
        <w:t>及其竞品对比</w:t>
      </w:r>
      <w:proofErr w:type="gramEnd"/>
    </w:p>
    <w:p w14:paraId="638E4CB0" w14:textId="4891B230" w:rsidR="00B62702" w:rsidRPr="005058A9" w:rsidRDefault="00B62702" w:rsidP="00C051CB">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86DA46C" wp14:editId="56B75014">
            <wp:extent cx="4957158" cy="3324282"/>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5030" cy="3329561"/>
                    </a:xfrm>
                    <a:prstGeom prst="rect">
                      <a:avLst/>
                    </a:prstGeom>
                  </pic:spPr>
                </pic:pic>
              </a:graphicData>
            </a:graphic>
          </wp:inline>
        </w:drawing>
      </w:r>
    </w:p>
    <w:p w14:paraId="276E1DCA" w14:textId="6CEC8419" w:rsidR="00B62702" w:rsidRPr="005058A9" w:rsidRDefault="00A328DA" w:rsidP="007B1B4D">
      <w:pPr>
        <w:spacing w:line="360" w:lineRule="auto"/>
        <w:ind w:firstLine="420"/>
        <w:rPr>
          <w:rFonts w:ascii="宋体" w:eastAsia="宋体" w:hAnsi="宋体"/>
          <w:color w:val="000000" w:themeColor="text1"/>
        </w:rPr>
      </w:pPr>
      <w:r>
        <w:rPr>
          <w:rFonts w:ascii="宋体" w:eastAsia="宋体" w:hAnsi="宋体" w:hint="eastAsia"/>
          <w:color w:val="000000" w:themeColor="text1"/>
        </w:rPr>
        <w:t>通过对比分析</w:t>
      </w:r>
      <w:r w:rsidR="00D92C36" w:rsidRPr="005058A9">
        <w:rPr>
          <w:rFonts w:ascii="宋体" w:eastAsia="宋体" w:hAnsi="宋体" w:hint="eastAsia"/>
          <w:color w:val="000000" w:themeColor="text1"/>
        </w:rPr>
        <w:t>可以发现，目前行业内的产品主要有四类：</w:t>
      </w:r>
    </w:p>
    <w:p w14:paraId="69466BBD" w14:textId="44F78671"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第一类，</w:t>
      </w:r>
      <w:proofErr w:type="gramStart"/>
      <w:r w:rsidRPr="005058A9">
        <w:rPr>
          <w:rFonts w:ascii="宋体" w:eastAsia="宋体" w:hAnsi="宋体" w:hint="eastAsia"/>
          <w:color w:val="000000" w:themeColor="text1"/>
        </w:rPr>
        <w:t>类似家</w:t>
      </w:r>
      <w:proofErr w:type="gramEnd"/>
      <w:r w:rsidRPr="005058A9">
        <w:rPr>
          <w:rFonts w:ascii="宋体" w:eastAsia="宋体" w:hAnsi="宋体" w:hint="eastAsia"/>
          <w:color w:val="000000" w:themeColor="text1"/>
        </w:rPr>
        <w:t>校通的传统</w:t>
      </w:r>
      <w:proofErr w:type="gramStart"/>
      <w:r w:rsidRPr="005058A9">
        <w:rPr>
          <w:rFonts w:ascii="宋体" w:eastAsia="宋体" w:hAnsi="宋体" w:hint="eastAsia"/>
          <w:color w:val="000000" w:themeColor="text1"/>
        </w:rPr>
        <w:t>射频卡</w:t>
      </w:r>
      <w:proofErr w:type="gramEnd"/>
      <w:r w:rsidRPr="005058A9">
        <w:rPr>
          <w:rFonts w:ascii="宋体" w:eastAsia="宋体" w:hAnsi="宋体" w:hint="eastAsia"/>
          <w:color w:val="000000" w:themeColor="text1"/>
        </w:rPr>
        <w:t>产品，该类产品对比上面调研的三个关联角色关注的产品核心功能定位跟踪功能都是缺失的，该类产品是属于典型的上个技术生命周期的产物，目前占据了中小学教育市场的大部分市场，是属于A公司产品需要去替换的产品，几乎没有对比性。</w:t>
      </w:r>
    </w:p>
    <w:p w14:paraId="5E141F09" w14:textId="557CC0C9" w:rsidR="00D92C36" w:rsidRPr="005058A9" w:rsidRDefault="00D92C36"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第二类，属于在传统家校通及类似产品之上的一个过渡性升级产品</w:t>
      </w:r>
      <w:r w:rsidR="00C530D1" w:rsidRPr="005058A9">
        <w:rPr>
          <w:rFonts w:ascii="宋体" w:eastAsia="宋体" w:hAnsi="宋体" w:hint="eastAsia"/>
          <w:color w:val="000000" w:themeColor="text1"/>
        </w:rPr>
        <w:t>-</w:t>
      </w:r>
      <w:r w:rsidRPr="005058A9">
        <w:rPr>
          <w:rFonts w:ascii="宋体" w:eastAsia="宋体" w:hAnsi="宋体" w:hint="eastAsia"/>
          <w:color w:val="000000" w:themeColor="text1"/>
        </w:rPr>
        <w:t>GSM</w:t>
      </w:r>
      <w:r w:rsidR="00C530D1" w:rsidRPr="005058A9">
        <w:rPr>
          <w:rFonts w:ascii="宋体" w:eastAsia="宋体" w:hAnsi="宋体" w:hint="eastAsia"/>
          <w:color w:val="000000" w:themeColor="text1"/>
        </w:rPr>
        <w:t>手环。该产品在传统</w:t>
      </w:r>
      <w:proofErr w:type="gramStart"/>
      <w:r w:rsidR="00C530D1" w:rsidRPr="005058A9">
        <w:rPr>
          <w:rFonts w:ascii="宋体" w:eastAsia="宋体" w:hAnsi="宋体" w:hint="eastAsia"/>
          <w:color w:val="000000" w:themeColor="text1"/>
        </w:rPr>
        <w:t>射频卡</w:t>
      </w:r>
      <w:proofErr w:type="gramEnd"/>
      <w:r w:rsidR="00C530D1" w:rsidRPr="005058A9">
        <w:rPr>
          <w:rFonts w:ascii="宋体" w:eastAsia="宋体" w:hAnsi="宋体" w:hint="eastAsia"/>
          <w:color w:val="000000" w:themeColor="text1"/>
        </w:rPr>
        <w:t>的基础上，升级了2G通讯和定位功能。但是该类产品不具备通话功能、无感考勤等功能，最大的问题是续航能力，只有2天左右的时间，对于学生来讲充电是个大问题。</w:t>
      </w:r>
    </w:p>
    <w:p w14:paraId="68B3D199" w14:textId="3422D5D8" w:rsidR="00C530D1" w:rsidRPr="005058A9" w:rsidRDefault="00C530D1" w:rsidP="00854036">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第三类，智能电话手表，该类产品与其他对比产品最大的区别就是属于儿童消费品，不属于学校渠道官方发布的产品，与学校的所有系统没有连接。且根据对老师端的调查，随着该类产品的智能化水平越来越高，功能越来越丰富，该类产品对教学的影响也非常大。</w:t>
      </w:r>
    </w:p>
    <w:p w14:paraId="66D3B4AF" w14:textId="11AD5CD4" w:rsidR="00DF66D9" w:rsidRPr="005058A9" w:rsidRDefault="00DF66D9" w:rsidP="00854036">
      <w:pPr>
        <w:spacing w:line="360" w:lineRule="auto"/>
        <w:ind w:firstLine="420"/>
        <w:rPr>
          <w:rFonts w:ascii="Apple Color Emoji" w:eastAsia="宋体" w:hAnsi="Apple Color Emoji" w:cs="Apple Color Emoji"/>
          <w:color w:val="000000" w:themeColor="text1"/>
        </w:rPr>
      </w:pPr>
      <w:r w:rsidRPr="005058A9">
        <w:rPr>
          <w:rFonts w:ascii="宋体" w:eastAsia="宋体" w:hAnsi="宋体" w:hint="eastAsia"/>
          <w:color w:val="000000" w:themeColor="text1"/>
        </w:rPr>
        <w:t>第四类，深</w:t>
      </w:r>
      <w:proofErr w:type="gramStart"/>
      <w:r w:rsidRPr="005058A9">
        <w:rPr>
          <w:rFonts w:ascii="宋体" w:eastAsia="宋体" w:hAnsi="宋体" w:hint="eastAsia"/>
          <w:color w:val="000000" w:themeColor="text1"/>
        </w:rPr>
        <w:t>安科技</w:t>
      </w:r>
      <w:proofErr w:type="gramEnd"/>
      <w:r w:rsidRPr="005058A9">
        <w:rPr>
          <w:rFonts w:ascii="宋体" w:eastAsia="宋体" w:hAnsi="宋体" w:hint="eastAsia"/>
          <w:color w:val="000000" w:themeColor="text1"/>
        </w:rPr>
        <w:t>和康凯斯发布的智能学生定位卡，从总体功能来看，和A公司的智能学生卡产品属于同一类产品。</w:t>
      </w:r>
      <w:r w:rsidR="000509E3" w:rsidRPr="005058A9">
        <w:rPr>
          <w:rFonts w:ascii="宋体" w:eastAsia="宋体" w:hAnsi="宋体" w:hint="eastAsia"/>
          <w:color w:val="000000" w:themeColor="text1"/>
        </w:rPr>
        <w:t>通话、定位的核心功能都具备，另外涉及到教学信息的推送也有部分功能满足</w:t>
      </w:r>
      <w:r w:rsidR="009C3D10" w:rsidRPr="005058A9">
        <w:rPr>
          <w:rFonts w:ascii="宋体" w:eastAsia="宋体" w:hAnsi="宋体" w:hint="eastAsia"/>
          <w:color w:val="000000" w:themeColor="text1"/>
        </w:rPr>
        <w:t>。只是在消费支付方面这</w:t>
      </w:r>
      <w:proofErr w:type="gramStart"/>
      <w:r w:rsidR="009C3D10" w:rsidRPr="005058A9">
        <w:rPr>
          <w:rFonts w:ascii="宋体" w:eastAsia="宋体" w:hAnsi="宋体" w:hint="eastAsia"/>
          <w:color w:val="000000" w:themeColor="text1"/>
        </w:rPr>
        <w:t>两款竞品还</w:t>
      </w:r>
      <w:proofErr w:type="gramEnd"/>
      <w:r w:rsidR="009C3D10" w:rsidRPr="005058A9">
        <w:rPr>
          <w:rFonts w:ascii="宋体" w:eastAsia="宋体" w:hAnsi="宋体" w:hint="eastAsia"/>
          <w:color w:val="000000" w:themeColor="text1"/>
        </w:rPr>
        <w:t>不支持，另外就是关于电池续航4天左右的时间相对学生用户来说还是不太方便。在</w:t>
      </w:r>
      <w:r w:rsidR="00602EF9" w:rsidRPr="005058A9">
        <w:rPr>
          <w:rFonts w:ascii="宋体" w:eastAsia="宋体" w:hAnsi="宋体" w:hint="eastAsia"/>
          <w:color w:val="000000" w:themeColor="text1"/>
        </w:rPr>
        <w:t>定位</w:t>
      </w:r>
      <w:r w:rsidR="009C3D10" w:rsidRPr="005058A9">
        <w:rPr>
          <w:rFonts w:ascii="宋体" w:eastAsia="宋体" w:hAnsi="宋体" w:hint="eastAsia"/>
          <w:color w:val="000000" w:themeColor="text1"/>
        </w:rPr>
        <w:t>技术上两个公司的产品均</w:t>
      </w:r>
      <w:r w:rsidR="00EB23AC" w:rsidRPr="005058A9">
        <w:rPr>
          <w:rFonts w:ascii="宋体" w:eastAsia="宋体" w:hAnsi="宋体" w:hint="eastAsia"/>
          <w:color w:val="000000" w:themeColor="text1"/>
        </w:rPr>
        <w:t>采用</w:t>
      </w:r>
      <w:r w:rsidR="00602EF9" w:rsidRPr="005058A9">
        <w:rPr>
          <w:rFonts w:ascii="宋体" w:eastAsia="宋体" w:hAnsi="宋体" w:hint="eastAsia"/>
          <w:color w:val="000000" w:themeColor="text1"/>
        </w:rPr>
        <w:t>Wi-Fi+GPS定位的方式，</w:t>
      </w:r>
      <w:r w:rsidR="009D23B9" w:rsidRPr="005058A9">
        <w:rPr>
          <w:rFonts w:ascii="宋体" w:eastAsia="宋体" w:hAnsi="宋体" w:hint="eastAsia"/>
          <w:color w:val="000000" w:themeColor="text1"/>
        </w:rPr>
        <w:t>通讯方式采用4G通讯。</w:t>
      </w:r>
    </w:p>
    <w:p w14:paraId="430E0A1D" w14:textId="227DDFD4" w:rsidR="009A6E8B" w:rsidRPr="00B84BE8" w:rsidRDefault="009C0B2C" w:rsidP="001636AD">
      <w:pPr>
        <w:spacing w:line="360" w:lineRule="auto"/>
        <w:outlineLvl w:val="2"/>
        <w:rPr>
          <w:rFonts w:ascii="宋体" w:eastAsia="宋体" w:hAnsi="宋体"/>
          <w:b/>
          <w:color w:val="000000" w:themeColor="text1"/>
        </w:rPr>
      </w:pPr>
      <w:r>
        <w:rPr>
          <w:rFonts w:ascii="宋体" w:eastAsia="宋体" w:hAnsi="宋体" w:hint="eastAsia"/>
          <w:b/>
          <w:color w:val="000000" w:themeColor="text1"/>
        </w:rPr>
        <w:t>5.5</w:t>
      </w:r>
      <w:r w:rsidR="009A6E8B" w:rsidRPr="00B84BE8">
        <w:rPr>
          <w:rFonts w:ascii="宋体" w:eastAsia="宋体" w:hAnsi="宋体" w:hint="eastAsia"/>
          <w:b/>
          <w:color w:val="000000" w:themeColor="text1"/>
        </w:rPr>
        <w:t>.3</w:t>
      </w:r>
      <w:r w:rsidR="00CB1DA7" w:rsidRPr="00B84BE8">
        <w:rPr>
          <w:rFonts w:ascii="宋体" w:eastAsia="宋体" w:hAnsi="宋体" w:hint="eastAsia"/>
          <w:b/>
          <w:color w:val="000000" w:themeColor="text1"/>
        </w:rPr>
        <w:t xml:space="preserve"> 企业自身优势分析</w:t>
      </w:r>
    </w:p>
    <w:p w14:paraId="371A739F" w14:textId="79453442" w:rsidR="009971C4" w:rsidRPr="005058A9" w:rsidRDefault="00B679DA" w:rsidP="001842D9">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根据第三章对A公司的介绍，</w:t>
      </w:r>
      <w:r w:rsidR="009971C4" w:rsidRPr="005058A9">
        <w:rPr>
          <w:rFonts w:ascii="宋体" w:eastAsia="宋体" w:hAnsi="宋体" w:hint="eastAsia"/>
          <w:color w:val="000000" w:themeColor="text1"/>
        </w:rPr>
        <w:t>A公司在该领域有技术和渠道的优势。</w:t>
      </w:r>
    </w:p>
    <w:p w14:paraId="041EC7E0" w14:textId="2C55DE4A" w:rsidR="006369FC" w:rsidRPr="005058A9" w:rsidRDefault="009971C4"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一、技术方面，</w:t>
      </w:r>
      <w:r w:rsidR="00B679DA" w:rsidRPr="005058A9">
        <w:rPr>
          <w:rFonts w:ascii="宋体" w:eastAsia="宋体" w:hAnsi="宋体" w:hint="eastAsia"/>
          <w:color w:val="000000" w:themeColor="text1"/>
        </w:rPr>
        <w:t>A公司是全球最大的物联网模块提供商，有成熟的物联网技术的积累，尤其是新一代物联网技术NB-IOT方面有足够的技术积累和一定的商业应用。</w:t>
      </w:r>
      <w:r w:rsidR="006369FC" w:rsidRPr="005058A9">
        <w:rPr>
          <w:rFonts w:ascii="宋体" w:eastAsia="宋体" w:hAnsi="宋体"/>
          <w:color w:val="000000" w:themeColor="text1"/>
        </w:rPr>
        <w:t>NB-IOT</w:t>
      </w:r>
      <w:r w:rsidR="006369FC" w:rsidRPr="005058A9">
        <w:rPr>
          <w:rFonts w:ascii="宋体" w:eastAsia="宋体" w:hAnsi="宋体" w:hint="eastAsia"/>
          <w:color w:val="000000" w:themeColor="text1"/>
        </w:rPr>
        <w:t>相比现有的</w:t>
      </w:r>
      <w:r w:rsidR="006369FC" w:rsidRPr="005058A9">
        <w:rPr>
          <w:rFonts w:ascii="宋体" w:eastAsia="宋体" w:hAnsi="宋体"/>
          <w:color w:val="000000" w:themeColor="text1"/>
        </w:rPr>
        <w:t>移动通信（2/3/4G）的</w:t>
      </w:r>
      <w:r w:rsidR="006369FC" w:rsidRPr="005058A9">
        <w:rPr>
          <w:rFonts w:ascii="宋体" w:eastAsia="宋体" w:hAnsi="宋体" w:hint="eastAsia"/>
          <w:color w:val="000000" w:themeColor="text1"/>
        </w:rPr>
        <w:t>有以下特点：</w:t>
      </w:r>
    </w:p>
    <w:p w14:paraId="2BE69399"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1、覆盖广，相比传统GSM，一个基站可以提供10倍的面积覆盖</w:t>
      </w:r>
    </w:p>
    <w:p w14:paraId="25761F93" w14:textId="753D9598"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一个NB-IOT基站可以覆盖10km的范围，小县城一个基站就可以覆盖了。同时NB-IoT比LTE和GPRS基站提升了20dB的增益，能覆盖到地下车库、地下室、地下管道等信号难以到达的地方，在地下是不可能有信号打电话的，但NB-IOT仍然可以通信！</w:t>
      </w:r>
    </w:p>
    <w:p w14:paraId="3FA604FF"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2、海量连接，200KHz的频率可以提供10万个联接</w:t>
      </w:r>
    </w:p>
    <w:p w14:paraId="5F1A861F" w14:textId="56A0EAD1"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lastRenderedPageBreak/>
        <w:t>提供的连接越多，那基站就建的少，基站建的少，那就省钱！</w:t>
      </w:r>
      <w:r w:rsidRPr="005058A9">
        <w:rPr>
          <w:rFonts w:ascii="宋体" w:eastAsia="宋体" w:hAnsi="宋体" w:hint="eastAsia"/>
          <w:color w:val="000000" w:themeColor="text1"/>
        </w:rPr>
        <w:t>比如</w:t>
      </w:r>
      <w:proofErr w:type="gramStart"/>
      <w:r w:rsidRPr="005058A9">
        <w:rPr>
          <w:rFonts w:ascii="宋体" w:eastAsia="宋体" w:hAnsi="宋体"/>
          <w:color w:val="000000" w:themeColor="text1"/>
        </w:rPr>
        <w:t>一</w:t>
      </w:r>
      <w:proofErr w:type="gramEnd"/>
      <w:r w:rsidRPr="005058A9">
        <w:rPr>
          <w:rFonts w:ascii="宋体" w:eastAsia="宋体" w:hAnsi="宋体"/>
          <w:color w:val="000000" w:themeColor="text1"/>
        </w:rPr>
        <w:t>老师同时教200个学生，另外一个老师就能带20个学生，这样在同样带1000个学生的前提下，带200个学生的老师只雇佣5个就可以，后面那样的老师就要雇佣50个。</w:t>
      </w:r>
    </w:p>
    <w:p w14:paraId="17984B26" w14:textId="77777777" w:rsidR="006369FC"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3、低功耗，使用AA电池（5号电池）便可以工作十年，无需充电</w:t>
      </w:r>
    </w:p>
    <w:p w14:paraId="1D282EF2" w14:textId="706A1452" w:rsidR="001636AD" w:rsidRPr="005058A9" w:rsidRDefault="006369FC" w:rsidP="006369FC">
      <w:pPr>
        <w:spacing w:line="360" w:lineRule="auto"/>
        <w:ind w:firstLine="420"/>
        <w:rPr>
          <w:rFonts w:ascii="宋体" w:eastAsia="宋体" w:hAnsi="宋体"/>
          <w:color w:val="000000" w:themeColor="text1"/>
        </w:rPr>
      </w:pPr>
      <w:r w:rsidRPr="005058A9">
        <w:rPr>
          <w:rFonts w:ascii="宋体" w:eastAsia="宋体" w:hAnsi="宋体"/>
          <w:color w:val="000000" w:themeColor="text1"/>
        </w:rPr>
        <w:t>NB-IoT引入了eDRX省电技术和PSM省电模式，进一步降低了功耗，延长了电池使用时间。在PSM模式下，终端仍旧注册在网，但信令不可达，从而使终端更长时间驻留在深睡眠以达到省电的目的。eDRX省电技术进一步延长终端在空闲模式下的睡眠周期，减少接收单元不必要的启动，相对于PSM，大幅度提升了下行可达性。</w:t>
      </w:r>
    </w:p>
    <w:p w14:paraId="37616007" w14:textId="03953D68" w:rsidR="00822478" w:rsidRPr="005058A9" w:rsidRDefault="00094DEC"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另外在定位技术方面，北斗定位目前已相对成熟，在军队和政府层面已开始广泛应用，从安全自主可控的角度来讲，未来在教育学校领域使用北斗定位导航一定是必然趋势。A公司作为大型国有军工集团背景，在北斗定位方面已经积累了相当的经验。</w:t>
      </w:r>
    </w:p>
    <w:p w14:paraId="5AEF6059" w14:textId="1710436C" w:rsidR="00B1060A" w:rsidRPr="005058A9" w:rsidRDefault="00B1060A" w:rsidP="006369FC">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对于智能学生卡而言，电池技术也非常重要，因为智能学生</w:t>
      </w:r>
      <w:proofErr w:type="gramStart"/>
      <w:r w:rsidRPr="005058A9">
        <w:rPr>
          <w:rFonts w:ascii="宋体" w:eastAsia="宋体" w:hAnsi="宋体" w:hint="eastAsia"/>
          <w:color w:val="000000" w:themeColor="text1"/>
        </w:rPr>
        <w:t>定位卡</w:t>
      </w:r>
      <w:proofErr w:type="gramEnd"/>
      <w:r w:rsidRPr="005058A9">
        <w:rPr>
          <w:rFonts w:ascii="宋体" w:eastAsia="宋体" w:hAnsi="宋体" w:hint="eastAsia"/>
          <w:color w:val="000000" w:themeColor="text1"/>
        </w:rPr>
        <w:t>的特殊结构，市面上没有县城的高性能电池方案可以直接应用，A公司背靠的集团母公司在锂电池技术开发，尤其是特种领域锂电池开发有一定的经验，目前已经具备可以结合智能定位学生卡的结构设计的可以支持20天续航的电池系统。</w:t>
      </w:r>
    </w:p>
    <w:p w14:paraId="1CDAA076" w14:textId="3E298D82" w:rsidR="00566122" w:rsidRPr="00B84BE8" w:rsidRDefault="009C0B2C" w:rsidP="00566122">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Pr>
          <w:rFonts w:ascii="宋体" w:eastAsia="宋体" w:hAnsi="宋体" w:hint="eastAsia"/>
          <w:b/>
          <w:color w:val="000000" w:themeColor="text1"/>
        </w:rPr>
        <w:t>5</w:t>
      </w:r>
      <w:r w:rsidR="00566122" w:rsidRPr="00B84BE8">
        <w:rPr>
          <w:rFonts w:ascii="宋体" w:eastAsia="宋体" w:hAnsi="宋体" w:hint="eastAsia"/>
          <w:b/>
          <w:color w:val="000000" w:themeColor="text1"/>
        </w:rPr>
        <w:t>.</w:t>
      </w:r>
      <w:r w:rsidR="00B20A7F">
        <w:rPr>
          <w:rFonts w:ascii="宋体" w:eastAsia="宋体" w:hAnsi="宋体" w:hint="eastAsia"/>
          <w:b/>
          <w:color w:val="000000" w:themeColor="text1"/>
        </w:rPr>
        <w:t>4</w:t>
      </w:r>
      <w:r w:rsidR="00566122" w:rsidRPr="00B84BE8">
        <w:rPr>
          <w:rFonts w:ascii="宋体" w:eastAsia="宋体" w:hAnsi="宋体" w:hint="eastAsia"/>
          <w:b/>
          <w:color w:val="000000" w:themeColor="text1"/>
        </w:rPr>
        <w:t>产品价值主张和定位</w:t>
      </w:r>
    </w:p>
    <w:p w14:paraId="7595F59B" w14:textId="77777777" w:rsidR="006466FB" w:rsidRPr="005058A9" w:rsidRDefault="005A7E4E"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A公司的</w:t>
      </w:r>
      <w:r w:rsidR="007416BE" w:rsidRPr="005058A9">
        <w:rPr>
          <w:rFonts w:ascii="宋体" w:eastAsia="宋体" w:hAnsi="宋体" w:hint="eastAsia"/>
          <w:color w:val="000000" w:themeColor="text1"/>
        </w:rPr>
        <w:t>产品定位的核心</w:t>
      </w:r>
      <w:r w:rsidRPr="005058A9">
        <w:rPr>
          <w:rFonts w:ascii="宋体" w:eastAsia="宋体" w:hAnsi="宋体" w:hint="eastAsia"/>
          <w:color w:val="000000" w:themeColor="text1"/>
        </w:rPr>
        <w:t>首先要符合客户价值，同时相比竞争对手要有差异化竞争优势和技术先进性。</w:t>
      </w:r>
    </w:p>
    <w:p w14:paraId="4F231E9E" w14:textId="67C09D02" w:rsidR="00E80058" w:rsidRPr="005058A9" w:rsidRDefault="006466FB" w:rsidP="00E80058">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首先</w:t>
      </w:r>
      <w:r w:rsidR="005A7E4E" w:rsidRPr="005058A9">
        <w:rPr>
          <w:rFonts w:ascii="宋体" w:eastAsia="宋体" w:hAnsi="宋体" w:hint="eastAsia"/>
          <w:color w:val="000000" w:themeColor="text1"/>
        </w:rPr>
        <w:t>从客户价值角度，核心功能做到人有我精，周边功能做到人无我有，</w:t>
      </w:r>
      <w:r w:rsidR="007B598F" w:rsidRPr="005058A9">
        <w:rPr>
          <w:rFonts w:ascii="宋体" w:eastAsia="宋体" w:hAnsi="宋体" w:hint="eastAsia"/>
          <w:color w:val="000000" w:themeColor="text1"/>
        </w:rPr>
        <w:t>同时体现</w:t>
      </w:r>
      <w:r w:rsidR="00384987" w:rsidRPr="005058A9">
        <w:rPr>
          <w:rFonts w:ascii="宋体" w:eastAsia="宋体" w:hAnsi="宋体" w:hint="eastAsia"/>
          <w:color w:val="000000" w:themeColor="text1"/>
        </w:rPr>
        <w:t>先进性</w:t>
      </w:r>
      <w:r w:rsidR="007B598F" w:rsidRPr="005058A9">
        <w:rPr>
          <w:rFonts w:ascii="宋体" w:eastAsia="宋体" w:hAnsi="宋体" w:hint="eastAsia"/>
          <w:color w:val="000000" w:themeColor="text1"/>
        </w:rPr>
        <w:t>和便捷性</w:t>
      </w:r>
      <w:r w:rsidR="00E80058" w:rsidRPr="005058A9">
        <w:rPr>
          <w:rFonts w:ascii="宋体" w:eastAsia="宋体" w:hAnsi="宋体" w:hint="eastAsia"/>
          <w:color w:val="000000" w:themeColor="text1"/>
        </w:rPr>
        <w:t>。</w:t>
      </w:r>
    </w:p>
    <w:p w14:paraId="076F3B58" w14:textId="77777777" w:rsidR="00463522" w:rsidRPr="005058A9" w:rsidRDefault="00E80058" w:rsidP="00EA0D9C">
      <w:pPr>
        <w:pStyle w:val="a9"/>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人有我精</w:t>
      </w:r>
      <w:r w:rsidR="00463522" w:rsidRPr="005058A9">
        <w:rPr>
          <w:rFonts w:ascii="宋体" w:eastAsia="宋体" w:hAnsi="宋体" w:hint="eastAsia"/>
          <w:color w:val="000000" w:themeColor="text1"/>
        </w:rPr>
        <w:t>—</w:t>
      </w:r>
      <w:r w:rsidRPr="005058A9">
        <w:rPr>
          <w:rFonts w:ascii="宋体" w:eastAsia="宋体" w:hAnsi="宋体" w:hint="eastAsia"/>
          <w:color w:val="000000" w:themeColor="text1"/>
        </w:rPr>
        <w:t>定位跟踪、一键通话、无感考勤</w:t>
      </w:r>
      <w:r w:rsidR="00DA5EE9" w:rsidRPr="005058A9">
        <w:rPr>
          <w:rFonts w:ascii="宋体" w:eastAsia="宋体" w:hAnsi="宋体" w:hint="eastAsia"/>
          <w:color w:val="000000" w:themeColor="text1"/>
        </w:rPr>
        <w:t>、SOS救援求助</w:t>
      </w:r>
      <w:r w:rsidRPr="005058A9">
        <w:rPr>
          <w:rFonts w:ascii="宋体" w:eastAsia="宋体" w:hAnsi="宋体" w:hint="eastAsia"/>
          <w:color w:val="000000" w:themeColor="text1"/>
        </w:rPr>
        <w:t>是本产品的价值核心，</w:t>
      </w:r>
      <w:proofErr w:type="gramStart"/>
      <w:r w:rsidR="00D159BD" w:rsidRPr="005058A9">
        <w:rPr>
          <w:rFonts w:ascii="宋体" w:eastAsia="宋体" w:hAnsi="宋体" w:hint="eastAsia"/>
          <w:color w:val="000000" w:themeColor="text1"/>
        </w:rPr>
        <w:t>在竞品都有</w:t>
      </w:r>
      <w:proofErr w:type="gramEnd"/>
      <w:r w:rsidR="00D159BD" w:rsidRPr="005058A9">
        <w:rPr>
          <w:rFonts w:ascii="宋体" w:eastAsia="宋体" w:hAnsi="宋体" w:hint="eastAsia"/>
          <w:color w:val="000000" w:themeColor="text1"/>
        </w:rPr>
        <w:t>的功能上，做到</w:t>
      </w:r>
      <w:r w:rsidR="008A2D4E" w:rsidRPr="005058A9">
        <w:rPr>
          <w:rFonts w:ascii="宋体" w:eastAsia="宋体" w:hAnsi="宋体" w:hint="eastAsia"/>
          <w:color w:val="000000" w:themeColor="text1"/>
        </w:rPr>
        <w:t>高可靠高性能。定位跟踪支持wifi、基站、GPS、北斗、室内定位、加速传感、AI</w:t>
      </w:r>
      <w:r w:rsidR="00463522" w:rsidRPr="005058A9">
        <w:rPr>
          <w:rFonts w:ascii="宋体" w:eastAsia="宋体" w:hAnsi="宋体" w:hint="eastAsia"/>
          <w:color w:val="000000" w:themeColor="text1"/>
        </w:rPr>
        <w:t>定位等模态</w:t>
      </w:r>
    </w:p>
    <w:p w14:paraId="5069FA30" w14:textId="51444B07" w:rsidR="00E80058" w:rsidRPr="005058A9" w:rsidRDefault="008A2D4E" w:rsidP="00463522">
      <w:pPr>
        <w:pStyle w:val="a9"/>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w:t>
      </w:r>
      <w:r w:rsidR="00463522" w:rsidRPr="005058A9">
        <w:rPr>
          <w:rFonts w:ascii="宋体" w:eastAsia="宋体" w:hAnsi="宋体" w:hint="eastAsia"/>
          <w:color w:val="000000" w:themeColor="text1"/>
        </w:rPr>
        <w:t>核心</w:t>
      </w:r>
      <w:r w:rsidRPr="005058A9">
        <w:rPr>
          <w:rFonts w:ascii="宋体" w:eastAsia="宋体" w:hAnsi="宋体" w:hint="eastAsia"/>
          <w:color w:val="000000" w:themeColor="text1"/>
        </w:rPr>
        <w:t>卖点：七重AI定位</w:t>
      </w:r>
      <w:r w:rsidR="0011702B" w:rsidRPr="005058A9">
        <w:rPr>
          <w:rFonts w:ascii="宋体" w:eastAsia="宋体" w:hAnsi="宋体" w:hint="eastAsia"/>
          <w:color w:val="000000" w:themeColor="text1"/>
        </w:rPr>
        <w:t>、一键求助、</w:t>
      </w:r>
      <w:r w:rsidRPr="005058A9">
        <w:rPr>
          <w:rFonts w:ascii="宋体" w:eastAsia="宋体" w:hAnsi="宋体" w:hint="eastAsia"/>
          <w:color w:val="000000" w:themeColor="text1"/>
        </w:rPr>
        <w:t>全天安全守护。</w:t>
      </w:r>
    </w:p>
    <w:p w14:paraId="04095F99" w14:textId="77777777" w:rsidR="00463522" w:rsidRPr="005058A9" w:rsidRDefault="00463522" w:rsidP="00EA0D9C">
      <w:pPr>
        <w:pStyle w:val="a9"/>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人无我有—</w:t>
      </w:r>
      <w:r w:rsidR="00EA0D9C" w:rsidRPr="005058A9">
        <w:rPr>
          <w:rFonts w:ascii="宋体" w:eastAsia="宋体" w:hAnsi="宋体" w:hint="eastAsia"/>
          <w:color w:val="000000" w:themeColor="text1"/>
        </w:rPr>
        <w:t>作业发布、学校老师通知、升学信息、政策信息、学习资料以及青少年教育方法知识等信息提醒和资讯类功能。这类功能属于基于智能</w:t>
      </w:r>
      <w:proofErr w:type="gramStart"/>
      <w:r w:rsidR="00EA0D9C" w:rsidRPr="005058A9">
        <w:rPr>
          <w:rFonts w:ascii="宋体" w:eastAsia="宋体" w:hAnsi="宋体" w:hint="eastAsia"/>
          <w:color w:val="000000" w:themeColor="text1"/>
        </w:rPr>
        <w:t>定位卡</w:t>
      </w:r>
      <w:proofErr w:type="gramEnd"/>
      <w:r w:rsidR="00EA0D9C" w:rsidRPr="005058A9">
        <w:rPr>
          <w:rFonts w:ascii="宋体" w:eastAsia="宋体" w:hAnsi="宋体" w:hint="eastAsia"/>
          <w:color w:val="000000" w:themeColor="text1"/>
        </w:rPr>
        <w:t>产品核心功能外围的，学校教育垂直类应用，定位做到人无我有。</w:t>
      </w:r>
      <w:r w:rsidRPr="005058A9">
        <w:rPr>
          <w:rFonts w:ascii="宋体" w:eastAsia="宋体" w:hAnsi="宋体" w:hint="eastAsia"/>
          <w:color w:val="000000" w:themeColor="text1"/>
        </w:rPr>
        <w:t>核心策略是根据竞争对手产品的功能情况，开发一些竞争对手没有，而学校和家长关注度相对较高的功能应用作为搭配。</w:t>
      </w:r>
    </w:p>
    <w:p w14:paraId="3DA172E5" w14:textId="394FC339" w:rsidR="00654271" w:rsidRPr="005058A9" w:rsidRDefault="00463522" w:rsidP="00654271">
      <w:pPr>
        <w:pStyle w:val="a9"/>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产品辅助卖点：专</w:t>
      </w:r>
      <w:proofErr w:type="gramStart"/>
      <w:r w:rsidRPr="005058A9">
        <w:rPr>
          <w:rFonts w:ascii="宋体" w:eastAsia="宋体" w:hAnsi="宋体" w:hint="eastAsia"/>
          <w:color w:val="000000" w:themeColor="text1"/>
        </w:rPr>
        <w:t>属教学</w:t>
      </w:r>
      <w:proofErr w:type="gramEnd"/>
      <w:r w:rsidRPr="005058A9">
        <w:rPr>
          <w:rFonts w:ascii="宋体" w:eastAsia="宋体" w:hAnsi="宋体" w:hint="eastAsia"/>
          <w:color w:val="000000" w:themeColor="text1"/>
        </w:rPr>
        <w:t>信息渠道、免费权威教育</w:t>
      </w:r>
      <w:r w:rsidR="00115390" w:rsidRPr="005058A9">
        <w:rPr>
          <w:rFonts w:ascii="宋体" w:eastAsia="宋体" w:hAnsi="宋体" w:hint="eastAsia"/>
          <w:color w:val="000000" w:themeColor="text1"/>
        </w:rPr>
        <w:t>咨询</w:t>
      </w:r>
    </w:p>
    <w:p w14:paraId="7E0B7EE4" w14:textId="30C872CE" w:rsidR="00654271" w:rsidRPr="005058A9" w:rsidRDefault="00384987" w:rsidP="00654271">
      <w:pPr>
        <w:pStyle w:val="a9"/>
        <w:numPr>
          <w:ilvl w:val="0"/>
          <w:numId w:val="6"/>
        </w:numPr>
        <w:spacing w:line="360" w:lineRule="auto"/>
        <w:ind w:firstLineChars="0"/>
        <w:rPr>
          <w:rFonts w:ascii="宋体" w:eastAsia="宋体" w:hAnsi="宋体"/>
          <w:color w:val="000000" w:themeColor="text1"/>
        </w:rPr>
      </w:pPr>
      <w:r w:rsidRPr="005058A9">
        <w:rPr>
          <w:rFonts w:ascii="宋体" w:eastAsia="宋体" w:hAnsi="宋体" w:hint="eastAsia"/>
          <w:color w:val="000000" w:themeColor="text1"/>
        </w:rPr>
        <w:t>先进性</w:t>
      </w:r>
      <w:r w:rsidR="00525F82" w:rsidRPr="005058A9">
        <w:rPr>
          <w:rFonts w:ascii="宋体" w:eastAsia="宋体" w:hAnsi="宋体" w:hint="eastAsia"/>
          <w:color w:val="000000" w:themeColor="text1"/>
        </w:rPr>
        <w:t>和便捷性</w:t>
      </w:r>
      <w:r w:rsidR="00654271" w:rsidRPr="005058A9">
        <w:rPr>
          <w:rFonts w:ascii="宋体" w:eastAsia="宋体" w:hAnsi="宋体" w:hint="eastAsia"/>
          <w:color w:val="000000" w:themeColor="text1"/>
        </w:rPr>
        <w:t>—</w:t>
      </w:r>
      <w:r w:rsidR="00525F82" w:rsidRPr="005058A9">
        <w:rPr>
          <w:rFonts w:ascii="宋体" w:eastAsia="宋体" w:hAnsi="宋体" w:hint="eastAsia"/>
          <w:color w:val="000000" w:themeColor="text1"/>
        </w:rPr>
        <w:t>移动支付支持，支持绑定家长</w:t>
      </w:r>
      <w:proofErr w:type="gramStart"/>
      <w:r w:rsidR="00525F82" w:rsidRPr="005058A9">
        <w:rPr>
          <w:rFonts w:ascii="宋体" w:eastAsia="宋体" w:hAnsi="宋体" w:hint="eastAsia"/>
          <w:color w:val="000000" w:themeColor="text1"/>
        </w:rPr>
        <w:t>微信支付宝实现</w:t>
      </w:r>
      <w:proofErr w:type="gramEnd"/>
      <w:r w:rsidR="00525F82" w:rsidRPr="005058A9">
        <w:rPr>
          <w:rFonts w:ascii="宋体" w:eastAsia="宋体" w:hAnsi="宋体" w:hint="eastAsia"/>
          <w:color w:val="000000" w:themeColor="text1"/>
        </w:rPr>
        <w:t>小额支付，如搭配位置信息支持在校食堂和便利店</w:t>
      </w:r>
      <w:proofErr w:type="gramStart"/>
      <w:r w:rsidR="00525F82" w:rsidRPr="005058A9">
        <w:rPr>
          <w:rFonts w:ascii="宋体" w:eastAsia="宋体" w:hAnsi="宋体" w:hint="eastAsia"/>
          <w:color w:val="000000" w:themeColor="text1"/>
        </w:rPr>
        <w:t>的免密支付</w:t>
      </w:r>
      <w:proofErr w:type="gramEnd"/>
      <w:r w:rsidR="00525F82" w:rsidRPr="005058A9">
        <w:rPr>
          <w:rFonts w:ascii="宋体" w:eastAsia="宋体" w:hAnsi="宋体" w:hint="eastAsia"/>
          <w:color w:val="000000" w:themeColor="text1"/>
        </w:rPr>
        <w:t>，同时在客户端实现额度限额授权。另外和某些地方政府沟通，支持公交刷卡作为产品亮点和噱头。</w:t>
      </w:r>
    </w:p>
    <w:p w14:paraId="68F84590" w14:textId="08CA153F" w:rsidR="00525F82" w:rsidRPr="005058A9" w:rsidRDefault="00525F82" w:rsidP="00525F82">
      <w:pPr>
        <w:pStyle w:val="a9"/>
        <w:spacing w:line="360" w:lineRule="auto"/>
        <w:ind w:left="840" w:firstLineChars="0" w:firstLine="0"/>
        <w:rPr>
          <w:rFonts w:ascii="宋体" w:eastAsia="宋体" w:hAnsi="宋体"/>
          <w:color w:val="000000" w:themeColor="text1"/>
        </w:rPr>
      </w:pPr>
      <w:r w:rsidRPr="005058A9">
        <w:rPr>
          <w:rFonts w:ascii="宋体" w:eastAsia="宋体" w:hAnsi="宋体" w:hint="eastAsia"/>
          <w:color w:val="000000" w:themeColor="text1"/>
        </w:rPr>
        <w:t>产品噱头：</w:t>
      </w:r>
      <w:proofErr w:type="gramStart"/>
      <w:r w:rsidR="00612EA6" w:rsidRPr="005058A9">
        <w:rPr>
          <w:rFonts w:ascii="宋体" w:eastAsia="宋体" w:hAnsi="宋体" w:hint="eastAsia"/>
          <w:color w:val="000000" w:themeColor="text1"/>
        </w:rPr>
        <w:t>慧</w:t>
      </w:r>
      <w:r w:rsidRPr="005058A9">
        <w:rPr>
          <w:rFonts w:ascii="宋体" w:eastAsia="宋体" w:hAnsi="宋体" w:hint="eastAsia"/>
          <w:color w:val="000000" w:themeColor="text1"/>
        </w:rPr>
        <w:t>支付</w:t>
      </w:r>
      <w:proofErr w:type="gramEnd"/>
      <w:r w:rsidRPr="005058A9">
        <w:rPr>
          <w:rFonts w:ascii="宋体" w:eastAsia="宋体" w:hAnsi="宋体" w:hint="eastAsia"/>
          <w:color w:val="000000" w:themeColor="text1"/>
        </w:rPr>
        <w:t>的学生卡</w:t>
      </w:r>
    </w:p>
    <w:p w14:paraId="4AC853A2" w14:textId="5912C20C" w:rsidR="006466FB" w:rsidRPr="005058A9" w:rsidRDefault="006466FB"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其次从技术先进性的角度进行产品技术领先性定位，根据前面的分析核心领先技术有三方面：定位技术</w:t>
      </w:r>
      <w:r w:rsidR="001A556C" w:rsidRPr="005058A9">
        <w:rPr>
          <w:rFonts w:ascii="宋体" w:eastAsia="宋体" w:hAnsi="宋体" w:hint="eastAsia"/>
          <w:color w:val="000000" w:themeColor="text1"/>
        </w:rPr>
        <w:t>、NB-IOT技术</w:t>
      </w:r>
      <w:r w:rsidRPr="005058A9">
        <w:rPr>
          <w:rFonts w:ascii="宋体" w:eastAsia="宋体" w:hAnsi="宋体" w:hint="eastAsia"/>
          <w:color w:val="000000" w:themeColor="text1"/>
        </w:rPr>
        <w:t>以及电池技术，由于定位技术在产品功能性定位里面已经提到七重AI定位，因此这里主要</w:t>
      </w:r>
      <w:r w:rsidR="001A556C" w:rsidRPr="005058A9">
        <w:rPr>
          <w:rFonts w:ascii="宋体" w:eastAsia="宋体" w:hAnsi="宋体" w:hint="eastAsia"/>
          <w:color w:val="000000" w:themeColor="text1"/>
        </w:rPr>
        <w:t>从自主可控的角度进行产品定位和卖点提炼。</w:t>
      </w:r>
    </w:p>
    <w:p w14:paraId="3FAB2E6F" w14:textId="25D7F3E5" w:rsidR="001A556C" w:rsidRPr="005058A9" w:rsidRDefault="001A556C"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产品卖点：NB-IOT高可靠通信、北斗自主安全定位、20天超长续航</w:t>
      </w:r>
    </w:p>
    <w:p w14:paraId="7425B5F9" w14:textId="5B267BC8" w:rsidR="00384987" w:rsidRPr="005058A9" w:rsidRDefault="00384987" w:rsidP="00946941">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lastRenderedPageBreak/>
        <w:t>综上，根据客户价值、</w:t>
      </w:r>
      <w:proofErr w:type="gramStart"/>
      <w:r w:rsidRPr="005058A9">
        <w:rPr>
          <w:rFonts w:ascii="宋体" w:eastAsia="宋体" w:hAnsi="宋体" w:hint="eastAsia"/>
          <w:color w:val="000000" w:themeColor="text1"/>
        </w:rPr>
        <w:t>竞品对比</w:t>
      </w:r>
      <w:proofErr w:type="gramEnd"/>
      <w:r w:rsidRPr="005058A9">
        <w:rPr>
          <w:rFonts w:ascii="宋体" w:eastAsia="宋体" w:hAnsi="宋体" w:hint="eastAsia"/>
          <w:color w:val="000000" w:themeColor="text1"/>
        </w:rPr>
        <w:t>分析以及自身优势对A公司智能学生卡做了人有我精、人无我有且具有先进性便捷性的产品定位。该产品定位的核心功能是定位跟踪、一键通话、无感考勤、SOS救援求；辅助功能是APP应用软件中的作业发布、学校老师通知、升学信息、政策信息、学习资料以及青少年教育方法知识等信息提醒和资讯类功能应用；</w:t>
      </w:r>
      <w:r w:rsidR="00612EA6" w:rsidRPr="005058A9">
        <w:rPr>
          <w:rFonts w:ascii="宋体" w:eastAsia="宋体" w:hAnsi="宋体" w:hint="eastAsia"/>
          <w:color w:val="000000" w:themeColor="text1"/>
        </w:rPr>
        <w:t>先进性功能是校园小额支付（基于一定位置区域绑定</w:t>
      </w:r>
      <w:r w:rsidR="00612EA6" w:rsidRPr="005058A9">
        <w:rPr>
          <w:rFonts w:ascii="Apple Color Emoji" w:eastAsia="Apple Color Emoji" w:hAnsi="Apple Color Emoji" w:cs="Apple Color Emoji" w:hint="eastAsia"/>
          <w:color w:val="000000" w:themeColor="text1"/>
        </w:rPr>
        <w:t>家</w:t>
      </w:r>
      <w:r w:rsidR="00612EA6" w:rsidRPr="005058A9">
        <w:rPr>
          <w:rFonts w:ascii="宋体" w:eastAsia="宋体" w:hAnsi="宋体" w:hint="eastAsia"/>
          <w:color w:val="000000" w:themeColor="text1"/>
        </w:rPr>
        <w:t>长</w:t>
      </w:r>
      <w:proofErr w:type="gramStart"/>
      <w:r w:rsidR="00612EA6" w:rsidRPr="005058A9">
        <w:rPr>
          <w:rFonts w:ascii="宋体" w:eastAsia="宋体" w:hAnsi="宋体" w:hint="eastAsia"/>
          <w:color w:val="000000" w:themeColor="text1"/>
        </w:rPr>
        <w:t>微信支付宝</w:t>
      </w:r>
      <w:proofErr w:type="gramEnd"/>
      <w:r w:rsidR="00612EA6" w:rsidRPr="005058A9">
        <w:rPr>
          <w:rFonts w:ascii="宋体" w:eastAsia="宋体" w:hAnsi="宋体" w:hint="eastAsia"/>
          <w:color w:val="000000" w:themeColor="text1"/>
        </w:rPr>
        <w:t>的</w:t>
      </w:r>
      <w:proofErr w:type="gramStart"/>
      <w:r w:rsidR="00612EA6" w:rsidRPr="005058A9">
        <w:rPr>
          <w:rFonts w:ascii="宋体" w:eastAsia="宋体" w:hAnsi="宋体" w:hint="eastAsia"/>
          <w:color w:val="000000" w:themeColor="text1"/>
        </w:rPr>
        <w:t>小额免密支付</w:t>
      </w:r>
      <w:proofErr w:type="gramEnd"/>
      <w:r w:rsidR="00612EA6" w:rsidRPr="005058A9">
        <w:rPr>
          <w:rFonts w:ascii="宋体" w:eastAsia="宋体" w:hAnsi="宋体" w:hint="eastAsia"/>
          <w:color w:val="000000" w:themeColor="text1"/>
        </w:rPr>
        <w:t>）和公交支付。</w:t>
      </w:r>
      <w:r w:rsidR="00310A41" w:rsidRPr="005058A9">
        <w:rPr>
          <w:rFonts w:ascii="宋体" w:eastAsia="宋体" w:hAnsi="宋体" w:hint="eastAsia"/>
          <w:color w:val="000000" w:themeColor="text1"/>
        </w:rPr>
        <w:t>产品核心卖点是一张</w:t>
      </w:r>
      <w:proofErr w:type="gramStart"/>
      <w:r w:rsidR="00310A41" w:rsidRPr="005058A9">
        <w:rPr>
          <w:rFonts w:ascii="宋体" w:eastAsia="宋体" w:hAnsi="宋体" w:hint="eastAsia"/>
          <w:color w:val="000000" w:themeColor="text1"/>
        </w:rPr>
        <w:t>慧支付</w:t>
      </w:r>
      <w:proofErr w:type="gramEnd"/>
      <w:r w:rsidR="00310A41" w:rsidRPr="005058A9">
        <w:rPr>
          <w:rFonts w:ascii="宋体" w:eastAsia="宋体" w:hAnsi="宋体" w:hint="eastAsia"/>
          <w:color w:val="000000" w:themeColor="text1"/>
        </w:rPr>
        <w:t>的学生卡—七重AI定位、一键求助、全天安全守护、专</w:t>
      </w:r>
      <w:proofErr w:type="gramStart"/>
      <w:r w:rsidR="00310A41" w:rsidRPr="005058A9">
        <w:rPr>
          <w:rFonts w:ascii="宋体" w:eastAsia="宋体" w:hAnsi="宋体" w:hint="eastAsia"/>
          <w:color w:val="000000" w:themeColor="text1"/>
        </w:rPr>
        <w:t>属教学</w:t>
      </w:r>
      <w:proofErr w:type="gramEnd"/>
      <w:r w:rsidR="00310A41" w:rsidRPr="005058A9">
        <w:rPr>
          <w:rFonts w:ascii="宋体" w:eastAsia="宋体" w:hAnsi="宋体" w:hint="eastAsia"/>
          <w:color w:val="000000" w:themeColor="text1"/>
        </w:rPr>
        <w:t>信息渠道、免费权威教育咨询</w:t>
      </w:r>
      <w:r w:rsidR="009B120B">
        <w:rPr>
          <w:rFonts w:ascii="宋体" w:eastAsia="宋体" w:hAnsi="宋体" w:hint="eastAsia"/>
          <w:color w:val="000000" w:themeColor="text1"/>
        </w:rPr>
        <w:t>，如图5-6所示。</w:t>
      </w:r>
    </w:p>
    <w:p w14:paraId="6F4522D0" w14:textId="7F0FCB94" w:rsidR="0094778F" w:rsidRDefault="00632DAC" w:rsidP="00946941">
      <w:pPr>
        <w:spacing w:line="360" w:lineRule="auto"/>
        <w:ind w:firstLine="48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C01F8BC" wp14:editId="2FE2A21A">
            <wp:extent cx="5270500" cy="3392805"/>
            <wp:effectExtent l="0" t="0" r="1270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3392805"/>
                    </a:xfrm>
                    <a:prstGeom prst="rect">
                      <a:avLst/>
                    </a:prstGeom>
                  </pic:spPr>
                </pic:pic>
              </a:graphicData>
            </a:graphic>
          </wp:inline>
        </w:drawing>
      </w:r>
    </w:p>
    <w:p w14:paraId="7B0549A1" w14:textId="1AFCE9B0" w:rsidR="00333ED6" w:rsidRPr="005058A9" w:rsidRDefault="00333ED6" w:rsidP="00854036">
      <w:pPr>
        <w:spacing w:line="360" w:lineRule="auto"/>
        <w:ind w:firstLine="480"/>
        <w:jc w:val="center"/>
        <w:rPr>
          <w:rFonts w:ascii="宋体" w:eastAsia="宋体" w:hAnsi="宋体"/>
          <w:color w:val="000000" w:themeColor="text1"/>
        </w:rPr>
      </w:pPr>
      <w:r>
        <w:rPr>
          <w:rFonts w:ascii="宋体" w:eastAsia="宋体" w:hAnsi="宋体" w:hint="eastAsia"/>
          <w:color w:val="000000" w:themeColor="text1"/>
        </w:rPr>
        <w:t>图5-6 智能校园卡产品定位</w:t>
      </w:r>
    </w:p>
    <w:p w14:paraId="554C7EA7" w14:textId="168EB7E7" w:rsidR="00DD57C5" w:rsidRPr="00B84BE8" w:rsidRDefault="00832255">
      <w:pPr>
        <w:spacing w:line="360" w:lineRule="auto"/>
        <w:outlineLvl w:val="1"/>
        <w:rPr>
          <w:rFonts w:ascii="宋体" w:eastAsia="宋体" w:hAnsi="宋体"/>
          <w:b/>
          <w:color w:val="000000" w:themeColor="text1"/>
        </w:rPr>
      </w:pPr>
      <w:r>
        <w:rPr>
          <w:rFonts w:ascii="宋体" w:eastAsia="宋体" w:hAnsi="宋体" w:hint="eastAsia"/>
          <w:b/>
          <w:color w:val="000000" w:themeColor="text1"/>
        </w:rPr>
        <w:t>5</w:t>
      </w:r>
      <w:r w:rsidR="00391A9B" w:rsidRPr="00B84BE8">
        <w:rPr>
          <w:rFonts w:ascii="宋体" w:eastAsia="宋体" w:hAnsi="宋体" w:hint="eastAsia"/>
          <w:b/>
          <w:color w:val="000000" w:themeColor="text1"/>
        </w:rPr>
        <w:t>.</w:t>
      </w: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 </w:t>
      </w:r>
      <w:r w:rsidR="0055351B" w:rsidRPr="00B84BE8">
        <w:rPr>
          <w:rFonts w:ascii="宋体" w:eastAsia="宋体" w:hAnsi="宋体" w:hint="eastAsia"/>
          <w:b/>
          <w:color w:val="000000" w:themeColor="text1"/>
        </w:rPr>
        <w:t>智能</w:t>
      </w:r>
      <w:proofErr w:type="gramStart"/>
      <w:r w:rsidR="0055351B" w:rsidRPr="00B84BE8">
        <w:rPr>
          <w:rFonts w:ascii="宋体" w:eastAsia="宋体" w:hAnsi="宋体" w:hint="eastAsia"/>
          <w:b/>
          <w:color w:val="000000" w:themeColor="text1"/>
        </w:rPr>
        <w:t>定位卡</w:t>
      </w:r>
      <w:proofErr w:type="gramEnd"/>
      <w:r w:rsidR="00A056F2" w:rsidRPr="00B84BE8">
        <w:rPr>
          <w:rFonts w:ascii="宋体" w:eastAsia="宋体" w:hAnsi="宋体" w:hint="eastAsia"/>
          <w:b/>
          <w:color w:val="000000" w:themeColor="text1"/>
        </w:rPr>
        <w:t>产品</w:t>
      </w:r>
      <w:r w:rsidR="00076025" w:rsidRPr="00B84BE8">
        <w:rPr>
          <w:rFonts w:ascii="宋体" w:eastAsia="宋体" w:hAnsi="宋体" w:hint="eastAsia"/>
          <w:b/>
          <w:color w:val="000000" w:themeColor="text1"/>
        </w:rPr>
        <w:t>路线规划</w:t>
      </w:r>
    </w:p>
    <w:p w14:paraId="27C61B2E" w14:textId="1F4CBB6A"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.1产品路线图</w:t>
      </w:r>
      <w:r w:rsidR="00F73CDB" w:rsidRPr="00B84BE8">
        <w:rPr>
          <w:rFonts w:ascii="宋体" w:eastAsia="宋体" w:hAnsi="宋体" w:hint="eastAsia"/>
          <w:b/>
          <w:color w:val="000000" w:themeColor="text1"/>
        </w:rPr>
        <w:t>（Roadmap）</w:t>
      </w:r>
    </w:p>
    <w:p w14:paraId="21F3B928" w14:textId="77777777" w:rsidR="00F73CDB" w:rsidRPr="005058A9" w:rsidRDefault="00243FA8" w:rsidP="00F73CDB">
      <w:pPr>
        <w:spacing w:line="360" w:lineRule="auto"/>
        <w:ind w:firstLine="480"/>
        <w:rPr>
          <w:rFonts w:ascii="宋体" w:eastAsia="宋体" w:hAnsi="宋体"/>
          <w:color w:val="000000" w:themeColor="text1"/>
        </w:rPr>
      </w:pPr>
      <w:r w:rsidRPr="005058A9">
        <w:rPr>
          <w:rFonts w:ascii="宋体" w:eastAsia="宋体" w:hAnsi="宋体" w:hint="eastAsia"/>
          <w:color w:val="000000" w:themeColor="text1"/>
        </w:rPr>
        <w:t>产品定位是</w:t>
      </w:r>
      <w:r w:rsidR="00CE2D8D" w:rsidRPr="005058A9">
        <w:rPr>
          <w:rFonts w:ascii="宋体" w:eastAsia="宋体" w:hAnsi="宋体" w:hint="eastAsia"/>
          <w:color w:val="000000" w:themeColor="text1"/>
        </w:rPr>
        <w:t>一项总体的工作，重心更在产品战略。主要是为产品定调，明确产品的竞争优势和产品卖点。在产品定位以后，需要制定具体的产品研发计划，</w:t>
      </w:r>
      <w:r w:rsidR="00CE2D8D" w:rsidRPr="005058A9">
        <w:rPr>
          <w:rFonts w:ascii="宋体" w:eastAsia="宋体" w:hAnsi="宋体" w:hint="eastAsia"/>
          <w:color w:val="000000" w:themeColor="text1"/>
        </w:rPr>
        <w:lastRenderedPageBreak/>
        <w:t>进行分步骤实施。产品路线图</w:t>
      </w:r>
      <w:r w:rsidR="00F73CDB" w:rsidRPr="005058A9">
        <w:rPr>
          <w:rFonts w:ascii="宋体" w:eastAsia="宋体" w:hAnsi="宋体"/>
          <w:color w:val="000000" w:themeColor="text1"/>
        </w:rPr>
        <w:t>是一个计划，提供了一系列与产品战略相一致的战术步骤，将产品推向预定方向的轨道。Roadmap主要有时间周期和项目事件（必备的工作项）和路标三部分组成。</w:t>
      </w:r>
    </w:p>
    <w:p w14:paraId="1E12F4CC" w14:textId="2D75A29A"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1</w:t>
      </w:r>
      <w:r w:rsidR="00790E8C" w:rsidRPr="005058A9">
        <w:rPr>
          <w:rFonts w:ascii="宋体" w:eastAsia="宋体" w:hAnsi="宋体"/>
          <w:color w:val="000000" w:themeColor="text1"/>
        </w:rPr>
        <w:t>、时间周期，</w:t>
      </w:r>
      <w:r w:rsidRPr="005058A9">
        <w:rPr>
          <w:rFonts w:ascii="宋体" w:eastAsia="宋体" w:hAnsi="宋体"/>
          <w:color w:val="000000" w:themeColor="text1"/>
        </w:rPr>
        <w:t>即产品规划的时间区间。通常，时间周期的长度是产品大版本（如3.0.0→4.0.0）开发周期的3~5倍，如果大版本的开发周期是3个月，那么Roadmap时间周期长度就在9个月至15个月之间。</w:t>
      </w:r>
    </w:p>
    <w:p w14:paraId="5845F19A" w14:textId="3439BD3F" w:rsidR="00F73CDB"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2</w:t>
      </w:r>
      <w:r w:rsidR="00790E8C" w:rsidRPr="005058A9">
        <w:rPr>
          <w:rFonts w:ascii="宋体" w:eastAsia="宋体" w:hAnsi="宋体"/>
          <w:color w:val="000000" w:themeColor="text1"/>
        </w:rPr>
        <w:t>、项目事件，</w:t>
      </w:r>
      <w:r w:rsidRPr="005058A9">
        <w:rPr>
          <w:rFonts w:ascii="宋体" w:eastAsia="宋体" w:hAnsi="宋体"/>
          <w:color w:val="000000" w:themeColor="text1"/>
        </w:rPr>
        <w:t>是指完成产品总体计划必须要完成的工作项。</w:t>
      </w:r>
    </w:p>
    <w:p w14:paraId="72956BB7" w14:textId="5D9D267B" w:rsidR="00EB5267" w:rsidRPr="005058A9" w:rsidRDefault="00F73CDB" w:rsidP="00F73CDB">
      <w:pPr>
        <w:spacing w:line="360" w:lineRule="auto"/>
        <w:ind w:firstLine="480"/>
        <w:rPr>
          <w:rFonts w:ascii="宋体" w:eastAsia="宋体" w:hAnsi="宋体"/>
          <w:color w:val="000000" w:themeColor="text1"/>
        </w:rPr>
      </w:pPr>
      <w:r w:rsidRPr="005058A9">
        <w:rPr>
          <w:rFonts w:ascii="宋体" w:eastAsia="宋体" w:hAnsi="宋体"/>
          <w:color w:val="000000" w:themeColor="text1"/>
        </w:rPr>
        <w:t>3、路标</w:t>
      </w:r>
      <w:r w:rsidR="00790E8C" w:rsidRPr="005058A9">
        <w:rPr>
          <w:rFonts w:ascii="宋体" w:eastAsia="宋体" w:hAnsi="宋体" w:hint="eastAsia"/>
          <w:color w:val="000000" w:themeColor="text1"/>
        </w:rPr>
        <w:t>，</w:t>
      </w:r>
      <w:r w:rsidR="003E7629" w:rsidRPr="005058A9">
        <w:rPr>
          <w:rFonts w:ascii="宋体" w:eastAsia="宋体" w:hAnsi="宋体"/>
          <w:color w:val="000000" w:themeColor="text1"/>
        </w:rPr>
        <w:t>是指关键工作项的完成的时间</w:t>
      </w:r>
      <w:r w:rsidR="003E7629" w:rsidRPr="005058A9">
        <w:rPr>
          <w:rFonts w:ascii="宋体" w:eastAsia="宋体" w:hAnsi="宋体" w:hint="eastAsia"/>
          <w:color w:val="000000" w:themeColor="text1"/>
        </w:rPr>
        <w:t>节</w:t>
      </w:r>
      <w:r w:rsidRPr="005058A9">
        <w:rPr>
          <w:rFonts w:ascii="宋体" w:eastAsia="宋体" w:hAnsi="宋体"/>
          <w:color w:val="000000" w:themeColor="text1"/>
        </w:rPr>
        <w:t>点，也称里程碑。</w:t>
      </w:r>
    </w:p>
    <w:p w14:paraId="334B9FF2" w14:textId="5DBE9B76" w:rsidR="00B02AB2" w:rsidRPr="005058A9" w:rsidRDefault="00B02AB2" w:rsidP="005219F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根据产品路线图的要素，对智能学生卡进行了具体的路标规划如图</w:t>
      </w:r>
      <w:r w:rsidR="001029BF">
        <w:rPr>
          <w:rFonts w:ascii="宋体" w:eastAsia="宋体" w:hAnsi="宋体" w:hint="eastAsia"/>
          <w:color w:val="000000" w:themeColor="text1"/>
        </w:rPr>
        <w:t>5-7</w:t>
      </w:r>
      <w:r w:rsidRPr="005058A9">
        <w:rPr>
          <w:rFonts w:ascii="宋体" w:eastAsia="宋体" w:hAnsi="宋体" w:hint="eastAsia"/>
          <w:color w:val="000000" w:themeColor="text1"/>
        </w:rPr>
        <w:t>：</w:t>
      </w:r>
    </w:p>
    <w:p w14:paraId="233DC45C" w14:textId="23AB6482" w:rsidR="00B02AB2" w:rsidRDefault="0042097D" w:rsidP="00B02AB2">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13BA27A" wp14:editId="201CF052">
            <wp:extent cx="5270500" cy="4938395"/>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938395"/>
                    </a:xfrm>
                    <a:prstGeom prst="rect">
                      <a:avLst/>
                    </a:prstGeom>
                  </pic:spPr>
                </pic:pic>
              </a:graphicData>
            </a:graphic>
          </wp:inline>
        </w:drawing>
      </w:r>
    </w:p>
    <w:p w14:paraId="03467D71" w14:textId="20A83218" w:rsidR="00DA4B64" w:rsidRPr="005058A9" w:rsidRDefault="00DA4B64"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lastRenderedPageBreak/>
        <w:t>图5-7 智能校园卡产品路标规划</w:t>
      </w:r>
    </w:p>
    <w:p w14:paraId="2AF9EE98" w14:textId="68C61C83" w:rsidR="008C48CD" w:rsidRPr="005058A9" w:rsidRDefault="008C48CD" w:rsidP="00B02AB2">
      <w:pPr>
        <w:spacing w:line="360" w:lineRule="auto"/>
        <w:rPr>
          <w:rFonts w:ascii="宋体" w:eastAsia="宋体" w:hAnsi="宋体"/>
          <w:color w:val="000000" w:themeColor="text1"/>
        </w:rPr>
      </w:pPr>
      <w:r w:rsidRPr="005058A9">
        <w:rPr>
          <w:rFonts w:ascii="宋体" w:eastAsia="宋体" w:hAnsi="宋体" w:hint="eastAsia"/>
          <w:color w:val="000000" w:themeColor="text1"/>
        </w:rPr>
        <w:t>分别在2019年Q3、2020年Q1以及2020年Q3发布C1、C2和C3版本。C1版本包含产品定位的核心功能以及一部分辅助功能，C2版本对C1颁布的功能进行加强和辅助，同时</w:t>
      </w:r>
      <w:r w:rsidR="002518F8" w:rsidRPr="005058A9">
        <w:rPr>
          <w:rFonts w:ascii="宋体" w:eastAsia="宋体" w:hAnsi="宋体" w:hint="eastAsia"/>
          <w:color w:val="000000" w:themeColor="text1"/>
        </w:rPr>
        <w:t>大版本的升级软件平台，包括平台和APP的应用软件，C3版本对电池续航再优化，同时对教学管理和教学资讯内容进行内容完善</w:t>
      </w:r>
      <w:r w:rsidR="00ED25D4" w:rsidRPr="005058A9">
        <w:rPr>
          <w:rFonts w:ascii="宋体" w:eastAsia="宋体" w:hAnsi="宋体" w:hint="eastAsia"/>
          <w:color w:val="000000" w:themeColor="text1"/>
        </w:rPr>
        <w:t>，硬件和软件平台稳定，产品开发生命周期结束。</w:t>
      </w:r>
    </w:p>
    <w:p w14:paraId="3E6A1B85" w14:textId="772119EE" w:rsidR="00F36493" w:rsidRPr="00B84BE8" w:rsidRDefault="00832255" w:rsidP="007A7E0F">
      <w:pPr>
        <w:spacing w:line="360" w:lineRule="auto"/>
        <w:outlineLvl w:val="2"/>
        <w:rPr>
          <w:rFonts w:ascii="宋体" w:eastAsia="宋体" w:hAnsi="宋体"/>
          <w:b/>
          <w:color w:val="000000" w:themeColor="text1"/>
        </w:rPr>
      </w:pPr>
      <w:r>
        <w:rPr>
          <w:rFonts w:ascii="宋体" w:eastAsia="宋体" w:hAnsi="宋体" w:hint="eastAsia"/>
          <w:b/>
          <w:color w:val="000000" w:themeColor="text1"/>
        </w:rPr>
        <w:t>5</w:t>
      </w:r>
      <w:r w:rsidR="00F36493" w:rsidRPr="00B84BE8">
        <w:rPr>
          <w:rFonts w:ascii="宋体" w:eastAsia="宋体" w:hAnsi="宋体" w:hint="eastAsia"/>
          <w:b/>
          <w:color w:val="000000" w:themeColor="text1"/>
        </w:rPr>
        <w:t>.</w:t>
      </w:r>
      <w:r>
        <w:rPr>
          <w:rFonts w:ascii="宋体" w:eastAsia="宋体" w:hAnsi="宋体" w:hint="eastAsia"/>
          <w:b/>
          <w:color w:val="000000" w:themeColor="text1"/>
        </w:rPr>
        <w:t>6</w:t>
      </w:r>
      <w:r w:rsidR="00F36493" w:rsidRPr="00B84BE8">
        <w:rPr>
          <w:rFonts w:ascii="宋体" w:eastAsia="宋体" w:hAnsi="宋体" w:hint="eastAsia"/>
          <w:b/>
          <w:color w:val="000000" w:themeColor="text1"/>
        </w:rPr>
        <w:t>.2技术路线图</w:t>
      </w:r>
    </w:p>
    <w:p w14:paraId="1CD00EC8" w14:textId="4BECB16D" w:rsidR="004039A5" w:rsidRPr="005058A9" w:rsidRDefault="00900B62" w:rsidP="00FA73F0">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根据上一小节的产品路线图，A公司的研发中心需要进行技术路线规划</w:t>
      </w:r>
      <w:r w:rsidR="006542F3" w:rsidRPr="005058A9">
        <w:rPr>
          <w:rFonts w:ascii="宋体" w:eastAsia="宋体" w:hAnsi="宋体" w:hint="eastAsia"/>
          <w:color w:val="000000" w:themeColor="text1"/>
        </w:rPr>
        <w:t>，</w:t>
      </w:r>
      <w:r w:rsidR="009A3232" w:rsidRPr="005058A9">
        <w:rPr>
          <w:rFonts w:ascii="宋体" w:eastAsia="宋体" w:hAnsi="宋体" w:hint="eastAsia"/>
          <w:color w:val="000000" w:themeColor="text1"/>
        </w:rPr>
        <w:t>详细的技术路线规划如图</w:t>
      </w:r>
      <w:r w:rsidR="00C33A0E">
        <w:rPr>
          <w:rFonts w:ascii="宋体" w:eastAsia="宋体" w:hAnsi="宋体" w:hint="eastAsia"/>
          <w:color w:val="000000" w:themeColor="text1"/>
        </w:rPr>
        <w:t>5-8</w:t>
      </w:r>
      <w:r w:rsidR="009A3232" w:rsidRPr="005058A9">
        <w:rPr>
          <w:rFonts w:ascii="宋体" w:eastAsia="宋体" w:hAnsi="宋体" w:hint="eastAsia"/>
          <w:color w:val="000000" w:themeColor="text1"/>
        </w:rPr>
        <w:t>所示：</w:t>
      </w:r>
    </w:p>
    <w:p w14:paraId="533FB916" w14:textId="7C1C5FE0" w:rsidR="009A3232" w:rsidRDefault="009A3232" w:rsidP="00FA73F0">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796FE19" wp14:editId="77439507">
            <wp:extent cx="5270500" cy="2779395"/>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2779395"/>
                    </a:xfrm>
                    <a:prstGeom prst="rect">
                      <a:avLst/>
                    </a:prstGeom>
                  </pic:spPr>
                </pic:pic>
              </a:graphicData>
            </a:graphic>
          </wp:inline>
        </w:drawing>
      </w:r>
    </w:p>
    <w:p w14:paraId="711E3542" w14:textId="108BAE73" w:rsidR="00B33D2A" w:rsidRPr="005058A9" w:rsidRDefault="00B33D2A"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图5-8 智能校园卡技术路线图</w:t>
      </w:r>
    </w:p>
    <w:p w14:paraId="256056B4" w14:textId="77777777" w:rsidR="00632E8A" w:rsidRDefault="00632E8A" w:rsidP="00632E8A">
      <w:pPr>
        <w:spacing w:line="360" w:lineRule="auto"/>
        <w:rPr>
          <w:rFonts w:ascii="宋体" w:eastAsia="宋体" w:hAnsi="宋体"/>
          <w:b/>
          <w:color w:val="000000" w:themeColor="text1"/>
        </w:rPr>
      </w:pPr>
    </w:p>
    <w:p w14:paraId="7BEAF8E0" w14:textId="77777777" w:rsidR="00632E8A" w:rsidRDefault="00632E8A" w:rsidP="00632E8A">
      <w:pPr>
        <w:spacing w:line="360" w:lineRule="auto"/>
        <w:rPr>
          <w:rFonts w:ascii="宋体" w:eastAsia="宋体" w:hAnsi="宋体"/>
          <w:b/>
          <w:color w:val="000000" w:themeColor="text1"/>
        </w:rPr>
      </w:pPr>
    </w:p>
    <w:p w14:paraId="005AA024" w14:textId="77777777" w:rsidR="00632E8A" w:rsidRDefault="00632E8A" w:rsidP="00632E8A">
      <w:pPr>
        <w:spacing w:line="360" w:lineRule="auto"/>
        <w:rPr>
          <w:rFonts w:ascii="宋体" w:eastAsia="宋体" w:hAnsi="宋体"/>
          <w:b/>
          <w:color w:val="000000" w:themeColor="text1"/>
        </w:rPr>
      </w:pPr>
    </w:p>
    <w:p w14:paraId="2FBE34CF" w14:textId="77777777" w:rsidR="00632E8A" w:rsidRDefault="00632E8A" w:rsidP="00632E8A">
      <w:pPr>
        <w:spacing w:line="360" w:lineRule="auto"/>
        <w:rPr>
          <w:rFonts w:ascii="宋体" w:eastAsia="宋体" w:hAnsi="宋体"/>
          <w:b/>
          <w:color w:val="000000" w:themeColor="text1"/>
        </w:rPr>
      </w:pPr>
    </w:p>
    <w:p w14:paraId="0EB138C5" w14:textId="525F8713"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23711">
        <w:rPr>
          <w:rFonts w:ascii="宋体" w:eastAsia="宋体" w:hAnsi="宋体" w:hint="eastAsia"/>
          <w:b/>
          <w:color w:val="000000" w:themeColor="text1"/>
        </w:rPr>
        <w:t>六</w:t>
      </w:r>
      <w:r w:rsidRPr="005058A9">
        <w:rPr>
          <w:rFonts w:ascii="宋体" w:eastAsia="宋体" w:hAnsi="宋体" w:hint="eastAsia"/>
          <w:b/>
          <w:color w:val="000000" w:themeColor="text1"/>
        </w:rPr>
        <w:t xml:space="preserve">章 </w:t>
      </w:r>
      <w:r w:rsidR="005C2422" w:rsidRPr="005058A9">
        <w:rPr>
          <w:rFonts w:ascii="宋体" w:eastAsia="宋体" w:hAnsi="宋体" w:hint="eastAsia"/>
          <w:b/>
          <w:color w:val="000000" w:themeColor="text1"/>
        </w:rPr>
        <w:t>措施</w:t>
      </w:r>
      <w:r w:rsidR="00C4650D" w:rsidRPr="005058A9">
        <w:rPr>
          <w:rFonts w:ascii="宋体" w:eastAsia="宋体" w:hAnsi="宋体" w:hint="eastAsia"/>
          <w:b/>
          <w:color w:val="000000" w:themeColor="text1"/>
        </w:rPr>
        <w:t>保障</w:t>
      </w:r>
      <w:r w:rsidRPr="005058A9">
        <w:rPr>
          <w:rFonts w:ascii="宋体" w:eastAsia="宋体" w:hAnsi="宋体" w:hint="eastAsia"/>
          <w:b/>
          <w:color w:val="000000" w:themeColor="text1"/>
        </w:rPr>
        <w:t>和风险</w:t>
      </w:r>
      <w:r w:rsidR="00C4650D" w:rsidRPr="005058A9">
        <w:rPr>
          <w:rFonts w:ascii="宋体" w:eastAsia="宋体" w:hAnsi="宋体" w:hint="eastAsia"/>
          <w:b/>
          <w:color w:val="000000" w:themeColor="text1"/>
        </w:rPr>
        <w:t>应对</w:t>
      </w:r>
    </w:p>
    <w:p w14:paraId="3FDB9FF4" w14:textId="35CDD3FF" w:rsidR="00DD57C5" w:rsidRPr="00B84BE8" w:rsidRDefault="00823711">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076025" w:rsidRPr="00B84BE8">
        <w:rPr>
          <w:rFonts w:ascii="宋体" w:eastAsia="宋体" w:hAnsi="宋体" w:hint="eastAsia"/>
          <w:b/>
          <w:color w:val="000000" w:themeColor="text1"/>
        </w:rPr>
        <w:t xml:space="preserve">.1 </w:t>
      </w:r>
      <w:r w:rsidR="00E73A87" w:rsidRPr="00B84BE8">
        <w:rPr>
          <w:rFonts w:ascii="宋体" w:eastAsia="宋体" w:hAnsi="宋体" w:hint="eastAsia"/>
          <w:b/>
          <w:color w:val="000000" w:themeColor="text1"/>
        </w:rPr>
        <w:t>组织保障</w:t>
      </w:r>
    </w:p>
    <w:p w14:paraId="67942AEE" w14:textId="344AAD49" w:rsidR="00DD57C5" w:rsidRPr="005058A9" w:rsidRDefault="003E74F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7C69D5" w:rsidRPr="005058A9">
        <w:rPr>
          <w:rFonts w:ascii="宋体" w:eastAsia="宋体" w:hAnsi="宋体" w:hint="eastAsia"/>
          <w:color w:val="000000" w:themeColor="text1"/>
        </w:rPr>
        <w:t>所谓打仗之前，必先布阵。</w:t>
      </w:r>
      <w:r w:rsidR="004370E4" w:rsidRPr="005058A9">
        <w:rPr>
          <w:rFonts w:ascii="宋体" w:eastAsia="宋体" w:hAnsi="宋体" w:hint="eastAsia"/>
          <w:color w:val="000000" w:themeColor="text1"/>
        </w:rPr>
        <w:t>好的组织架构能使得各部门职责清晰，分工明确，减少沟通成本，提高沟通效率，使得事倍功半。</w:t>
      </w:r>
      <w:r w:rsidRPr="005058A9">
        <w:rPr>
          <w:rFonts w:ascii="宋体" w:eastAsia="宋体" w:hAnsi="宋体" w:hint="eastAsia"/>
          <w:color w:val="000000" w:themeColor="text1"/>
        </w:rPr>
        <w:t>产品</w:t>
      </w:r>
      <w:r w:rsidR="007C69D5" w:rsidRPr="005058A9">
        <w:rPr>
          <w:rFonts w:ascii="宋体" w:eastAsia="宋体" w:hAnsi="宋体" w:hint="eastAsia"/>
          <w:color w:val="000000" w:themeColor="text1"/>
        </w:rPr>
        <w:t>管理和产品规划只是一套工具和方法，工具是否好用，方法是否奏效，最终还是需要组织在实践中去验证。如何在现有组织的基础上，根据A公司的实际情况，设计出切实可行，且符合本套产品规划管理方法的组织架构显得至关重要。</w:t>
      </w:r>
      <w:r w:rsidR="004370E4" w:rsidRPr="005058A9">
        <w:rPr>
          <w:rFonts w:ascii="宋体" w:eastAsia="宋体" w:hAnsi="宋体" w:hint="eastAsia"/>
          <w:color w:val="000000" w:themeColor="text1"/>
        </w:rPr>
        <w:t>下图是根据A公司的实际情况设计的新的组织架构</w:t>
      </w:r>
      <w:r w:rsidR="00FF516D">
        <w:rPr>
          <w:rFonts w:ascii="宋体" w:eastAsia="宋体" w:hAnsi="宋体" w:hint="eastAsia"/>
          <w:color w:val="000000" w:themeColor="text1"/>
        </w:rPr>
        <w:t>如图6-1</w:t>
      </w:r>
      <w:r w:rsidR="004370E4" w:rsidRPr="005058A9">
        <w:rPr>
          <w:rFonts w:ascii="宋体" w:eastAsia="宋体" w:hAnsi="宋体" w:hint="eastAsia"/>
          <w:color w:val="000000" w:themeColor="text1"/>
        </w:rPr>
        <w:t>：</w:t>
      </w:r>
    </w:p>
    <w:p w14:paraId="70EDA03C" w14:textId="08241B57" w:rsidR="00225C2F" w:rsidRDefault="00CD1E63">
      <w:pPr>
        <w:spacing w:line="360" w:lineRule="auto"/>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6C398C0B" wp14:editId="5BA1C7F9">
            <wp:extent cx="5270500" cy="447421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4474210"/>
                    </a:xfrm>
                    <a:prstGeom prst="rect">
                      <a:avLst/>
                    </a:prstGeom>
                  </pic:spPr>
                </pic:pic>
              </a:graphicData>
            </a:graphic>
          </wp:inline>
        </w:drawing>
      </w:r>
    </w:p>
    <w:p w14:paraId="1997227E" w14:textId="59B9AB6D" w:rsidR="00CB38D3" w:rsidRPr="005058A9" w:rsidRDefault="00CB38D3" w:rsidP="00854036">
      <w:pPr>
        <w:spacing w:line="360" w:lineRule="auto"/>
        <w:jc w:val="center"/>
        <w:rPr>
          <w:rFonts w:ascii="宋体" w:eastAsia="宋体" w:hAnsi="宋体"/>
          <w:color w:val="000000" w:themeColor="text1"/>
        </w:rPr>
      </w:pPr>
      <w:r>
        <w:rPr>
          <w:rFonts w:ascii="宋体" w:eastAsia="宋体" w:hAnsi="宋体" w:hint="eastAsia"/>
          <w:color w:val="000000" w:themeColor="text1"/>
        </w:rPr>
        <w:t>图6-1 A公司重新设计组织架构图</w:t>
      </w:r>
    </w:p>
    <w:p w14:paraId="640EE38A" w14:textId="666A083D" w:rsidR="00225C2F" w:rsidRPr="005058A9" w:rsidRDefault="00225C2F"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在原有</w:t>
      </w:r>
      <w:r w:rsidR="00CD1E63" w:rsidRPr="005058A9">
        <w:rPr>
          <w:rFonts w:ascii="宋体" w:eastAsia="宋体" w:hAnsi="宋体" w:hint="eastAsia"/>
          <w:color w:val="000000" w:themeColor="text1"/>
        </w:rPr>
        <w:t>总经理下面四位高管不变的情况下，产生了三处变化。</w:t>
      </w:r>
    </w:p>
    <w:p w14:paraId="35C98170" w14:textId="787FD0BF" w:rsidR="00943024" w:rsidRPr="005058A9" w:rsidRDefault="00943024"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变化1:将国内营销和海外营销整合，并设立产品策划中心，由一位副总经理进行统一管理。目的是加强A公司的产品规划能力，同时统一销售管理，有助于对于市场和用户需求的统一收集和把控，把最新最及时的市场信息输出给产品策划中心，让A公司开发的新产品更具市场能力。</w:t>
      </w:r>
      <w:r w:rsidR="00A07116" w:rsidRPr="005058A9">
        <w:rPr>
          <w:rFonts w:ascii="宋体" w:eastAsia="宋体" w:hAnsi="宋体" w:hint="eastAsia"/>
          <w:color w:val="000000" w:themeColor="text1"/>
        </w:rPr>
        <w:t>在产品策划中心下设若干</w:t>
      </w:r>
      <w:proofErr w:type="gramStart"/>
      <w:r w:rsidR="00A07116" w:rsidRPr="005058A9">
        <w:rPr>
          <w:rFonts w:ascii="宋体" w:eastAsia="宋体" w:hAnsi="宋体" w:hint="eastAsia"/>
          <w:color w:val="000000" w:themeColor="text1"/>
        </w:rPr>
        <w:t>条产品</w:t>
      </w:r>
      <w:proofErr w:type="gramEnd"/>
      <w:r w:rsidR="00A07116" w:rsidRPr="005058A9">
        <w:rPr>
          <w:rFonts w:ascii="宋体" w:eastAsia="宋体" w:hAnsi="宋体" w:hint="eastAsia"/>
          <w:color w:val="000000" w:themeColor="text1"/>
        </w:rPr>
        <w:t>线，当前根据目标市场分析设立三条产品线，即智能学生卡产品线、智能</w:t>
      </w:r>
      <w:proofErr w:type="gramStart"/>
      <w:r w:rsidR="00A07116" w:rsidRPr="005058A9">
        <w:rPr>
          <w:rFonts w:ascii="宋体" w:eastAsia="宋体" w:hAnsi="宋体" w:hint="eastAsia"/>
          <w:color w:val="000000" w:themeColor="text1"/>
        </w:rPr>
        <w:t>老年卡</w:t>
      </w:r>
      <w:proofErr w:type="gramEnd"/>
      <w:r w:rsidR="00A07116" w:rsidRPr="005058A9">
        <w:rPr>
          <w:rFonts w:ascii="宋体" w:eastAsia="宋体" w:hAnsi="宋体" w:hint="eastAsia"/>
          <w:color w:val="000000" w:themeColor="text1"/>
        </w:rPr>
        <w:t>产品线以及智能商品追溯产品线。在产品策划中心下的产品线设置是动态的，起初资源有限的时候，产品线可以像现在这样进行设置。当现有三条产品</w:t>
      </w:r>
      <w:proofErr w:type="gramStart"/>
      <w:r w:rsidR="00A07116" w:rsidRPr="005058A9">
        <w:rPr>
          <w:rFonts w:ascii="宋体" w:eastAsia="宋体" w:hAnsi="宋体" w:hint="eastAsia"/>
          <w:color w:val="000000" w:themeColor="text1"/>
        </w:rPr>
        <w:t>线相对</w:t>
      </w:r>
      <w:proofErr w:type="gramEnd"/>
      <w:r w:rsidR="00A07116" w:rsidRPr="005058A9">
        <w:rPr>
          <w:rFonts w:ascii="宋体" w:eastAsia="宋体" w:hAnsi="宋体" w:hint="eastAsia"/>
          <w:color w:val="000000" w:themeColor="text1"/>
        </w:rPr>
        <w:t>成熟以后也可以进行产品线的逐步合并，同时对于新的市场机会设立新的产品线，产品线采用产品经理负责制。</w:t>
      </w:r>
    </w:p>
    <w:p w14:paraId="01CBFB10" w14:textId="612615EE" w:rsidR="00BC7C01" w:rsidRPr="005058A9" w:rsidRDefault="00BC7C01"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2:研发部分分设两个中心，即产品研发中心和集成交付中心，产品研发中心主要负责承接产品线规划的新产品开发项目，而集成交付中心主要承接国内营销中心和海外营销中心的项目订单。这样的设置让产品研发更加专注产品研发本身，不被市场驱动的项目实施交付所拖累。以便提升产品开发速度和开发质量，同时集成交付中心根据成熟产品进行实施交付，需要的人才结构和资源部属跟产品研发中心也不尽相同，某种程度上可以降低人力成本，提升效率。</w:t>
      </w:r>
    </w:p>
    <w:p w14:paraId="5FD65AFB" w14:textId="1B28B5B4" w:rsidR="008923FA" w:rsidRPr="005058A9" w:rsidRDefault="008923FA"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变化3:根据A公司资料显示，之前的综合管理部</w:t>
      </w:r>
      <w:proofErr w:type="gramStart"/>
      <w:r w:rsidRPr="005058A9">
        <w:rPr>
          <w:rFonts w:ascii="宋体" w:eastAsia="宋体" w:hAnsi="宋体" w:hint="eastAsia"/>
          <w:color w:val="000000" w:themeColor="text1"/>
        </w:rPr>
        <w:t>跟制造</w:t>
      </w:r>
      <w:proofErr w:type="gramEnd"/>
      <w:r w:rsidRPr="005058A9">
        <w:rPr>
          <w:rFonts w:ascii="宋体" w:eastAsia="宋体" w:hAnsi="宋体" w:hint="eastAsia"/>
          <w:color w:val="000000" w:themeColor="text1"/>
        </w:rPr>
        <w:t>中心在一起，由一位副总管理，这里把综合管理部调整到财务总监管理。原因是新的基于产品线的组织机构调整，需要围绕产品价值创造为中心进行相关流程和制度的调整，尤其是激励考核制度，因此跟财务部门放在一起由财务总监统一管理比较合理。</w:t>
      </w:r>
    </w:p>
    <w:p w14:paraId="0D8CDEB4" w14:textId="0C7A721C" w:rsidR="0032377E" w:rsidRPr="005058A9" w:rsidRDefault="0032377E" w:rsidP="00BC7C01">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综上，结合</w:t>
      </w:r>
      <w:r w:rsidR="007D6BD7" w:rsidRPr="005058A9">
        <w:rPr>
          <w:rFonts w:ascii="宋体" w:eastAsia="宋体" w:hAnsi="宋体" w:hint="eastAsia"/>
          <w:color w:val="000000" w:themeColor="text1"/>
        </w:rPr>
        <w:t>产品规划的具体要求，结合A公司的实际情况，对组织机构进行了重新梳理和设计，</w:t>
      </w:r>
      <w:r w:rsidR="00003450" w:rsidRPr="005058A9">
        <w:rPr>
          <w:rFonts w:ascii="宋体" w:eastAsia="宋体" w:hAnsi="宋体" w:hint="eastAsia"/>
          <w:color w:val="000000" w:themeColor="text1"/>
        </w:rPr>
        <w:t>不过</w:t>
      </w:r>
      <w:r w:rsidR="007D6BD7" w:rsidRPr="005058A9">
        <w:rPr>
          <w:rFonts w:ascii="宋体" w:eastAsia="宋体" w:hAnsi="宋体" w:hint="eastAsia"/>
          <w:color w:val="000000" w:themeColor="text1"/>
        </w:rPr>
        <w:t>要保证组织运行流畅，制度保障也必不可少。</w:t>
      </w:r>
    </w:p>
    <w:p w14:paraId="7BD6349D" w14:textId="2FE6A695" w:rsidR="002764AB" w:rsidRPr="00B84BE8" w:rsidRDefault="009F012F" w:rsidP="002764AB">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E73A87" w:rsidRPr="00B84BE8">
        <w:rPr>
          <w:rFonts w:ascii="宋体" w:eastAsia="宋体" w:hAnsi="宋体" w:hint="eastAsia"/>
          <w:b/>
          <w:color w:val="000000" w:themeColor="text1"/>
        </w:rPr>
        <w:t>.2</w:t>
      </w:r>
      <w:r w:rsidR="002764AB"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制度保障</w:t>
      </w:r>
    </w:p>
    <w:p w14:paraId="6378DDFD" w14:textId="3E916C88" w:rsidR="00063482" w:rsidRPr="005058A9" w:rsidRDefault="00990E0D"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根据新的组织架构设置需要建立一套基于产品线的考核机制</w:t>
      </w:r>
      <w:r w:rsidR="007C5F9C" w:rsidRPr="005058A9">
        <w:rPr>
          <w:rFonts w:ascii="宋体" w:eastAsia="宋体" w:hAnsi="宋体" w:hint="eastAsia"/>
          <w:color w:val="000000" w:themeColor="text1"/>
        </w:rPr>
        <w:t>，保障组织架构的顺畅运转。</w:t>
      </w:r>
      <w:r w:rsidR="00003CB8" w:rsidRPr="005058A9">
        <w:rPr>
          <w:rFonts w:ascii="宋体" w:eastAsia="宋体" w:hAnsi="宋体" w:hint="eastAsia"/>
          <w:color w:val="000000" w:themeColor="text1"/>
        </w:rPr>
        <w:t>其中有两项比较核心的管理流程和制度，</w:t>
      </w:r>
      <w:r w:rsidR="00021628" w:rsidRPr="005058A9">
        <w:rPr>
          <w:rFonts w:ascii="宋体" w:eastAsia="宋体" w:hAnsi="宋体" w:hint="eastAsia"/>
          <w:color w:val="000000" w:themeColor="text1"/>
        </w:rPr>
        <w:t>包括</w:t>
      </w:r>
      <w:r w:rsidR="00003CB8" w:rsidRPr="005058A9">
        <w:rPr>
          <w:rFonts w:ascii="宋体" w:eastAsia="宋体" w:hAnsi="宋体" w:hint="eastAsia"/>
          <w:color w:val="000000" w:themeColor="text1"/>
        </w:rPr>
        <w:t>产品开发流程规范和</w:t>
      </w:r>
      <w:r w:rsidR="00C050C4" w:rsidRPr="005058A9">
        <w:rPr>
          <w:rFonts w:ascii="宋体" w:eastAsia="宋体" w:hAnsi="宋体" w:hint="eastAsia"/>
          <w:color w:val="000000" w:themeColor="text1"/>
        </w:rPr>
        <w:t>产品年度关键绩效考核指标</w:t>
      </w:r>
      <w:r w:rsidR="00003CB8" w:rsidRPr="005058A9">
        <w:rPr>
          <w:rFonts w:ascii="宋体" w:eastAsia="宋体" w:hAnsi="宋体" w:hint="eastAsia"/>
          <w:color w:val="000000" w:themeColor="text1"/>
        </w:rPr>
        <w:t>。</w:t>
      </w:r>
      <w:r w:rsidR="00043B08" w:rsidRPr="005058A9">
        <w:rPr>
          <w:rFonts w:ascii="宋体" w:eastAsia="宋体" w:hAnsi="宋体" w:hint="eastAsia"/>
          <w:color w:val="000000" w:themeColor="text1"/>
        </w:rPr>
        <w:t>产品开发流程规范如图</w:t>
      </w:r>
      <w:r w:rsidR="00963A23">
        <w:rPr>
          <w:rFonts w:ascii="宋体" w:eastAsia="宋体" w:hAnsi="宋体" w:hint="eastAsia"/>
          <w:color w:val="000000" w:themeColor="text1"/>
        </w:rPr>
        <w:t>6-2</w:t>
      </w:r>
      <w:r w:rsidR="00043B08" w:rsidRPr="005058A9">
        <w:rPr>
          <w:rFonts w:ascii="宋体" w:eastAsia="宋体" w:hAnsi="宋体" w:hint="eastAsia"/>
          <w:color w:val="000000" w:themeColor="text1"/>
        </w:rPr>
        <w:t>：</w:t>
      </w:r>
    </w:p>
    <w:p w14:paraId="52C4F3DF" w14:textId="5856B7FB"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11DCEAD5" wp14:editId="43E12C1E">
            <wp:extent cx="5114924" cy="290379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4901" cy="2909462"/>
                    </a:xfrm>
                    <a:prstGeom prst="rect">
                      <a:avLst/>
                    </a:prstGeom>
                  </pic:spPr>
                </pic:pic>
              </a:graphicData>
            </a:graphic>
          </wp:inline>
        </w:drawing>
      </w:r>
    </w:p>
    <w:p w14:paraId="49FA62D7" w14:textId="0F622A88" w:rsidR="00704F27" w:rsidRPr="005058A9" w:rsidRDefault="00704F27"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图6-2 A公司新产品开发流程规范</w:t>
      </w:r>
    </w:p>
    <w:p w14:paraId="085F558B" w14:textId="6BFD8568" w:rsidR="00043B08" w:rsidRDefault="00043B08" w:rsidP="00990E0D">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产品年度关键指标考核体系见下</w:t>
      </w:r>
      <w:r w:rsidR="007472E6">
        <w:rPr>
          <w:rFonts w:ascii="宋体" w:eastAsia="宋体" w:hAnsi="宋体" w:hint="eastAsia"/>
          <w:color w:val="000000" w:themeColor="text1"/>
        </w:rPr>
        <w:t>表6-1</w:t>
      </w:r>
      <w:r w:rsidRPr="005058A9">
        <w:rPr>
          <w:rFonts w:ascii="宋体" w:eastAsia="宋体" w:hAnsi="宋体" w:hint="eastAsia"/>
          <w:color w:val="000000" w:themeColor="text1"/>
        </w:rPr>
        <w:t>：</w:t>
      </w:r>
    </w:p>
    <w:p w14:paraId="600C5931" w14:textId="127BE21F" w:rsidR="007472E6" w:rsidRPr="00854036" w:rsidRDefault="007472E6" w:rsidP="00854036">
      <w:pPr>
        <w:spacing w:line="360" w:lineRule="auto"/>
        <w:ind w:firstLine="420"/>
        <w:jc w:val="center"/>
        <w:rPr>
          <w:rFonts w:ascii="Calibri" w:eastAsia="宋体" w:hAnsi="Calibri" w:cs="Calibri"/>
          <w:color w:val="000000" w:themeColor="text1"/>
        </w:rPr>
      </w:pPr>
      <w:r>
        <w:rPr>
          <w:rFonts w:ascii="宋体" w:eastAsia="宋体" w:hAnsi="宋体" w:hint="eastAsia"/>
          <w:color w:val="000000" w:themeColor="text1"/>
        </w:rPr>
        <w:t>表6-1 A公司产品年度</w:t>
      </w:r>
      <w:r>
        <w:rPr>
          <w:rFonts w:ascii="Calibri" w:eastAsia="宋体" w:hAnsi="Calibri" w:cs="Calibri" w:hint="eastAsia"/>
          <w:color w:val="000000" w:themeColor="text1"/>
        </w:rPr>
        <w:t>关键指标考核体系</w:t>
      </w:r>
    </w:p>
    <w:p w14:paraId="60C69C5C" w14:textId="5C6AD2FA" w:rsidR="00043B08" w:rsidRPr="005058A9" w:rsidRDefault="00110A49" w:rsidP="00990E0D">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092CB7F6" wp14:editId="4DFD5F63">
            <wp:extent cx="4925594" cy="2081805"/>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5502" cy="2085993"/>
                    </a:xfrm>
                    <a:prstGeom prst="rect">
                      <a:avLst/>
                    </a:prstGeom>
                  </pic:spPr>
                </pic:pic>
              </a:graphicData>
            </a:graphic>
          </wp:inline>
        </w:drawing>
      </w:r>
    </w:p>
    <w:p w14:paraId="71350CD3" w14:textId="692DA442" w:rsidR="000D495F" w:rsidRPr="005058A9" w:rsidRDefault="001159D3" w:rsidP="000D495F">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除了上述两个流程规划和制度以外，还有其他一些辅助的管理规范文件需要逐步建立，比如</w:t>
      </w:r>
      <w:r w:rsidR="000D495F" w:rsidRPr="005058A9">
        <w:rPr>
          <w:rFonts w:ascii="宋体" w:eastAsia="宋体" w:hAnsi="宋体" w:hint="eastAsia"/>
          <w:color w:val="000000" w:themeColor="text1"/>
        </w:rPr>
        <w:t>下面这些规范文件：</w:t>
      </w:r>
      <w:r w:rsidRPr="005058A9">
        <w:rPr>
          <w:rFonts w:ascii="宋体" w:eastAsia="宋体" w:hAnsi="宋体"/>
          <w:color w:val="000000" w:themeColor="text1"/>
        </w:rPr>
        <w:t>市场分析工作管理规范</w:t>
      </w:r>
      <w:r w:rsidRPr="005058A9">
        <w:rPr>
          <w:rFonts w:ascii="宋体" w:eastAsia="宋体" w:hAnsi="宋体" w:hint="eastAsia"/>
          <w:color w:val="000000" w:themeColor="text1"/>
        </w:rPr>
        <w:t>、</w:t>
      </w:r>
      <w:r w:rsidRPr="005058A9">
        <w:rPr>
          <w:rFonts w:ascii="宋体" w:eastAsia="宋体" w:hAnsi="宋体"/>
          <w:color w:val="000000" w:themeColor="text1"/>
        </w:rPr>
        <w:t>产品业务计划管理规范</w:t>
      </w:r>
      <w:r w:rsidRPr="005058A9">
        <w:rPr>
          <w:rFonts w:ascii="宋体" w:eastAsia="宋体" w:hAnsi="宋体" w:hint="eastAsia"/>
          <w:color w:val="000000" w:themeColor="text1"/>
        </w:rPr>
        <w:t>、</w:t>
      </w:r>
      <w:r w:rsidRPr="005058A9">
        <w:rPr>
          <w:rFonts w:ascii="宋体" w:eastAsia="宋体" w:hAnsi="宋体"/>
          <w:color w:val="000000" w:themeColor="text1"/>
        </w:rPr>
        <w:t>客户需求管理规范</w:t>
      </w:r>
      <w:r w:rsidRPr="005058A9">
        <w:rPr>
          <w:rFonts w:ascii="宋体" w:eastAsia="宋体" w:hAnsi="宋体" w:hint="eastAsia"/>
          <w:color w:val="000000" w:themeColor="text1"/>
        </w:rPr>
        <w:t>、</w:t>
      </w:r>
      <w:r w:rsidRPr="005058A9">
        <w:rPr>
          <w:rFonts w:ascii="宋体" w:eastAsia="宋体" w:hAnsi="宋体"/>
          <w:color w:val="000000" w:themeColor="text1"/>
        </w:rPr>
        <w:t>产品设计工作规范</w:t>
      </w:r>
      <w:r w:rsidRPr="005058A9">
        <w:rPr>
          <w:rFonts w:ascii="宋体" w:eastAsia="宋体" w:hAnsi="宋体" w:hint="eastAsia"/>
          <w:color w:val="000000" w:themeColor="text1"/>
        </w:rPr>
        <w:t>、</w:t>
      </w:r>
      <w:r w:rsidRPr="005058A9">
        <w:rPr>
          <w:rFonts w:ascii="宋体" w:eastAsia="宋体" w:hAnsi="宋体"/>
          <w:color w:val="000000" w:themeColor="text1"/>
        </w:rPr>
        <w:t>产品上市发布管理规划</w:t>
      </w:r>
      <w:r w:rsidR="000D495F" w:rsidRPr="005058A9">
        <w:rPr>
          <w:rFonts w:ascii="宋体" w:eastAsia="宋体" w:hAnsi="宋体" w:hint="eastAsia"/>
          <w:color w:val="000000" w:themeColor="text1"/>
        </w:rPr>
        <w:t>等等。还</w:t>
      </w:r>
      <w:r w:rsidR="000D495F" w:rsidRPr="005058A9">
        <w:rPr>
          <w:rFonts w:ascii="宋体" w:eastAsia="宋体" w:hAnsi="宋体" w:hint="eastAsia"/>
          <w:color w:val="000000" w:themeColor="text1"/>
        </w:rPr>
        <w:lastRenderedPageBreak/>
        <w:t>有一些制度文件：</w:t>
      </w:r>
      <w:r w:rsidR="000D495F" w:rsidRPr="005058A9">
        <w:rPr>
          <w:rFonts w:ascii="宋体" w:eastAsia="宋体" w:hAnsi="宋体"/>
          <w:color w:val="000000" w:themeColor="text1"/>
        </w:rPr>
        <w:t>产品业务计划评审机制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产品研发立项评审机制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内部客户样板点建设机制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市场与产品沟通机制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产品与技术沟通机制</w:t>
      </w:r>
      <w:r w:rsidR="000D495F" w:rsidRPr="005058A9">
        <w:rPr>
          <w:rFonts w:ascii="宋体" w:eastAsia="宋体" w:hAnsi="宋体" w:hint="eastAsia"/>
          <w:color w:val="000000" w:themeColor="text1"/>
        </w:rPr>
        <w:t>、</w:t>
      </w:r>
      <w:r w:rsidR="000D495F" w:rsidRPr="005058A9">
        <w:rPr>
          <w:rFonts w:ascii="宋体" w:eastAsia="宋体" w:hAnsi="宋体"/>
          <w:color w:val="000000" w:themeColor="text1"/>
        </w:rPr>
        <w:t>产品利益分享激励机制</w:t>
      </w:r>
      <w:r w:rsidR="000D495F" w:rsidRPr="005058A9">
        <w:rPr>
          <w:rFonts w:ascii="宋体" w:eastAsia="宋体" w:hAnsi="宋体" w:hint="eastAsia"/>
          <w:color w:val="000000" w:themeColor="text1"/>
        </w:rPr>
        <w:t>等等。上述这些规范和机制文件都需要A公司在后续的产品规划管理实践活动中去不断建立和完善。</w:t>
      </w:r>
    </w:p>
    <w:p w14:paraId="3A3FDDC1" w14:textId="77F3C51D" w:rsidR="00DD57C5" w:rsidRPr="00B84BE8" w:rsidRDefault="009F012F">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.3</w:t>
      </w:r>
      <w:r w:rsidR="00076025" w:rsidRPr="00B84BE8">
        <w:rPr>
          <w:rFonts w:ascii="宋体" w:eastAsia="宋体" w:hAnsi="宋体" w:hint="eastAsia"/>
          <w:b/>
          <w:color w:val="000000" w:themeColor="text1"/>
        </w:rPr>
        <w:t xml:space="preserve"> </w:t>
      </w:r>
      <w:r w:rsidR="00273047" w:rsidRPr="00B84BE8">
        <w:rPr>
          <w:rFonts w:ascii="宋体" w:eastAsia="宋体" w:hAnsi="宋体" w:hint="eastAsia"/>
          <w:b/>
          <w:color w:val="000000" w:themeColor="text1"/>
        </w:rPr>
        <w:t>人才保障</w:t>
      </w:r>
    </w:p>
    <w:p w14:paraId="189A5D2D" w14:textId="5DDDDDBF" w:rsidR="00063482" w:rsidRDefault="004A1B9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前面在调研A公司的营销总监了解到A公司目前其实没有真正的产品经理，每一个项目会指定一个所谓的产品经理，往往从技术团队找一个有经验的人来担任。项目管理要求每个项目需要有专门的项目经理，产品管理一样需要有专业的项目经理，只有专业的人才能</w:t>
      </w:r>
      <w:proofErr w:type="gramStart"/>
      <w:r w:rsidRPr="005058A9">
        <w:rPr>
          <w:rFonts w:ascii="宋体" w:eastAsia="宋体" w:hAnsi="宋体" w:hint="eastAsia"/>
          <w:color w:val="000000" w:themeColor="text1"/>
        </w:rPr>
        <w:t>作出</w:t>
      </w:r>
      <w:proofErr w:type="gramEnd"/>
      <w:r w:rsidRPr="005058A9">
        <w:rPr>
          <w:rFonts w:ascii="宋体" w:eastAsia="宋体" w:hAnsi="宋体" w:hint="eastAsia"/>
          <w:color w:val="000000" w:themeColor="text1"/>
        </w:rPr>
        <w:t>专业的事情。产品经理</w:t>
      </w:r>
      <w:r w:rsidR="00C266CD" w:rsidRPr="005058A9">
        <w:rPr>
          <w:rFonts w:ascii="宋体" w:eastAsia="宋体" w:hAnsi="宋体" w:hint="eastAsia"/>
          <w:color w:val="000000" w:themeColor="text1"/>
        </w:rPr>
        <w:t>除了具备该领域的业务能力和丰富经验以外，还需要具备</w:t>
      </w:r>
      <w:r w:rsidR="001E5DA7" w:rsidRPr="005058A9">
        <w:rPr>
          <w:rFonts w:ascii="宋体" w:eastAsia="宋体" w:hAnsi="宋体" w:hint="eastAsia"/>
          <w:color w:val="000000" w:themeColor="text1"/>
        </w:rPr>
        <w:t>以下表格中的系统化能力</w:t>
      </w:r>
      <w:r w:rsidR="00E316BE">
        <w:rPr>
          <w:rFonts w:ascii="宋体" w:eastAsia="宋体" w:hAnsi="宋体" w:hint="eastAsia"/>
          <w:color w:val="000000" w:themeColor="text1"/>
        </w:rPr>
        <w:t>，如表6-2所示</w:t>
      </w:r>
      <w:r w:rsidR="00F330D7">
        <w:rPr>
          <w:rFonts w:ascii="宋体" w:eastAsia="宋体" w:hAnsi="宋体" w:hint="eastAsia"/>
          <w:color w:val="000000" w:themeColor="text1"/>
        </w:rPr>
        <w:t>：</w:t>
      </w:r>
    </w:p>
    <w:p w14:paraId="085D9B89" w14:textId="2657AF60" w:rsidR="00E316BE" w:rsidRPr="005058A9" w:rsidRDefault="00E316BE" w:rsidP="00854036">
      <w:pPr>
        <w:spacing w:line="360" w:lineRule="auto"/>
        <w:ind w:firstLine="420"/>
        <w:jc w:val="center"/>
        <w:rPr>
          <w:rFonts w:ascii="宋体" w:eastAsia="宋体" w:hAnsi="宋体"/>
          <w:color w:val="000000" w:themeColor="text1"/>
        </w:rPr>
      </w:pPr>
      <w:r>
        <w:rPr>
          <w:rFonts w:ascii="宋体" w:eastAsia="宋体" w:hAnsi="宋体" w:hint="eastAsia"/>
          <w:color w:val="000000" w:themeColor="text1"/>
        </w:rPr>
        <w:t>表6-2 A公司产品经理能力规范</w:t>
      </w:r>
    </w:p>
    <w:p w14:paraId="45F362D4" w14:textId="4E79F2DB" w:rsidR="001E5DA7" w:rsidRPr="005058A9" w:rsidRDefault="001E5DA7" w:rsidP="004A1B93">
      <w:pPr>
        <w:spacing w:line="360" w:lineRule="auto"/>
        <w:ind w:firstLine="420"/>
        <w:rPr>
          <w:rFonts w:ascii="宋体" w:eastAsia="宋体" w:hAnsi="宋体"/>
          <w:color w:val="000000" w:themeColor="text1"/>
        </w:rPr>
      </w:pPr>
      <w:r w:rsidRPr="005058A9">
        <w:rPr>
          <w:rFonts w:ascii="宋体" w:eastAsia="宋体" w:hAnsi="宋体"/>
          <w:noProof/>
          <w:color w:val="000000" w:themeColor="text1"/>
        </w:rPr>
        <w:drawing>
          <wp:inline distT="0" distB="0" distL="0" distR="0" wp14:anchorId="37669DCA" wp14:editId="77516A2B">
            <wp:extent cx="5270500" cy="4243705"/>
            <wp:effectExtent l="0" t="0" r="1270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4243705"/>
                    </a:xfrm>
                    <a:prstGeom prst="rect">
                      <a:avLst/>
                    </a:prstGeom>
                  </pic:spPr>
                </pic:pic>
              </a:graphicData>
            </a:graphic>
          </wp:inline>
        </w:drawing>
      </w:r>
    </w:p>
    <w:p w14:paraId="3C271C2A" w14:textId="03D7739F" w:rsidR="00C266CD" w:rsidRPr="005058A9" w:rsidRDefault="00473773" w:rsidP="004A1B93">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lastRenderedPageBreak/>
        <w:t>因此A公司应该根据上述产品经理能力框架，结合自身业务在行业内招聘1-2名高级产品经理，然后再在内部研发部或者市场部门选拔2-3名有致力于产品规划工作的员工，进行同步培养，以便最快速度形成A公司的产品规划管理能力。</w:t>
      </w:r>
    </w:p>
    <w:p w14:paraId="621D5291" w14:textId="2390DE1A" w:rsidR="00DD57C5" w:rsidRPr="00B84BE8" w:rsidRDefault="009F012F" w:rsidP="009C7C0A">
      <w:pPr>
        <w:spacing w:line="360" w:lineRule="auto"/>
        <w:outlineLvl w:val="1"/>
        <w:rPr>
          <w:rFonts w:ascii="宋体" w:eastAsia="宋体" w:hAnsi="宋体"/>
          <w:b/>
          <w:color w:val="000000" w:themeColor="text1"/>
        </w:rPr>
      </w:pPr>
      <w:r>
        <w:rPr>
          <w:rFonts w:ascii="宋体" w:eastAsia="宋体" w:hAnsi="宋体" w:hint="eastAsia"/>
          <w:b/>
          <w:color w:val="000000" w:themeColor="text1"/>
        </w:rPr>
        <w:t>6</w:t>
      </w:r>
      <w:r w:rsidR="009C7C0A" w:rsidRPr="00B84BE8">
        <w:rPr>
          <w:rFonts w:ascii="宋体" w:eastAsia="宋体" w:hAnsi="宋体" w:hint="eastAsia"/>
          <w:b/>
          <w:color w:val="000000" w:themeColor="text1"/>
        </w:rPr>
        <w:t>.4</w:t>
      </w:r>
      <w:r w:rsidR="00076025" w:rsidRPr="00B84BE8">
        <w:rPr>
          <w:rFonts w:ascii="宋体" w:eastAsia="宋体" w:hAnsi="宋体" w:hint="eastAsia"/>
          <w:b/>
          <w:color w:val="000000" w:themeColor="text1"/>
        </w:rPr>
        <w:t xml:space="preserve"> </w:t>
      </w:r>
      <w:r w:rsidR="009C7C0A" w:rsidRPr="00B84BE8">
        <w:rPr>
          <w:rFonts w:ascii="宋体" w:eastAsia="宋体" w:hAnsi="宋体" w:hint="eastAsia"/>
          <w:b/>
          <w:color w:val="000000" w:themeColor="text1"/>
        </w:rPr>
        <w:t>风险</w:t>
      </w:r>
      <w:r w:rsidR="00C9622C" w:rsidRPr="00B84BE8">
        <w:rPr>
          <w:rFonts w:ascii="宋体" w:eastAsia="宋体" w:hAnsi="宋体" w:hint="eastAsia"/>
          <w:b/>
          <w:color w:val="000000" w:themeColor="text1"/>
        </w:rPr>
        <w:t>与应对</w:t>
      </w:r>
    </w:p>
    <w:p w14:paraId="637B38AD" w14:textId="07A54CA3"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.4.1产品规划方案本身存在问题的风险</w:t>
      </w:r>
    </w:p>
    <w:p w14:paraId="734E06A5" w14:textId="1D2DBE07" w:rsidR="0049717C" w:rsidRPr="005058A9" w:rsidRDefault="0049717C" w:rsidP="0049717C">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5D27D7" w:rsidRPr="005058A9">
        <w:rPr>
          <w:rFonts w:ascii="宋体" w:eastAsia="宋体" w:hAnsi="宋体" w:hint="eastAsia"/>
          <w:color w:val="000000" w:themeColor="text1"/>
        </w:rPr>
        <w:t>由于对A公司的业务情况可能了解得不够深入，对物联网这个领域的学习和认知也可能存在一定的片面性。</w:t>
      </w:r>
      <w:r w:rsidR="00FE0954" w:rsidRPr="005058A9">
        <w:rPr>
          <w:rFonts w:ascii="宋体" w:eastAsia="宋体" w:hAnsi="宋体" w:hint="eastAsia"/>
          <w:color w:val="000000" w:themeColor="text1"/>
        </w:rPr>
        <w:t>如此可能导致由于外界环境在不断发生变化，比如国家政策、社会改革以及行业机构变革等因素，该方案可能出现不适应新环境的情况。因此方案决策者和执行者需要再对方案进行反复研究，并及时研究外界环境变化因素，根据相关因子的变化及时调整方案规划，以便产品规划方案能顺应社会发展趋势和技术的进步。</w:t>
      </w:r>
    </w:p>
    <w:p w14:paraId="19F58122" w14:textId="6B79BDBD" w:rsidR="00DD57C5"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hint="eastAsia"/>
          <w:b/>
          <w:color w:val="000000" w:themeColor="text1"/>
        </w:rPr>
        <w:t>.4.2组织变革推动的风险</w:t>
      </w:r>
    </w:p>
    <w:p w14:paraId="0C950230" w14:textId="5D086BFF" w:rsidR="00E929B0" w:rsidRPr="005058A9" w:rsidRDefault="00E929B0" w:rsidP="00E929B0">
      <w:pPr>
        <w:spacing w:line="360" w:lineRule="auto"/>
        <w:rPr>
          <w:rFonts w:ascii="宋体" w:eastAsia="宋体" w:hAnsi="宋体"/>
          <w:color w:val="000000" w:themeColor="text1"/>
        </w:rPr>
      </w:pPr>
      <w:r w:rsidRPr="005058A9">
        <w:rPr>
          <w:rFonts w:ascii="宋体" w:eastAsia="宋体" w:hAnsi="宋体" w:hint="eastAsia"/>
          <w:color w:val="000000" w:themeColor="text1"/>
        </w:rPr>
        <w:tab/>
      </w:r>
      <w:r w:rsidR="00646AAA" w:rsidRPr="005058A9">
        <w:rPr>
          <w:rFonts w:ascii="宋体" w:eastAsia="宋体" w:hAnsi="宋体" w:hint="eastAsia"/>
          <w:color w:val="000000" w:themeColor="text1"/>
        </w:rPr>
        <w:t>由于A公司是一家传统国有企业背景的初创公司，可能会受到传统国有企业决策流程以及企业内部管理者利益分配的问题导致组织机构不能像预想的方案进行调整，或者不能及时</w:t>
      </w:r>
      <w:proofErr w:type="gramStart"/>
      <w:r w:rsidR="00646AAA" w:rsidRPr="005058A9">
        <w:rPr>
          <w:rFonts w:ascii="宋体" w:eastAsia="宋体" w:hAnsi="宋体" w:hint="eastAsia"/>
          <w:color w:val="000000" w:themeColor="text1"/>
        </w:rPr>
        <w:t>作出</w:t>
      </w:r>
      <w:proofErr w:type="gramEnd"/>
      <w:r w:rsidR="00646AAA" w:rsidRPr="005058A9">
        <w:rPr>
          <w:rFonts w:ascii="宋体" w:eastAsia="宋体" w:hAnsi="宋体" w:hint="eastAsia"/>
          <w:color w:val="000000" w:themeColor="text1"/>
        </w:rPr>
        <w:t>调整，延误商业机会。因此在组织机构调整之</w:t>
      </w:r>
      <w:proofErr w:type="gramStart"/>
      <w:r w:rsidR="00646AAA" w:rsidRPr="005058A9">
        <w:rPr>
          <w:rFonts w:ascii="宋体" w:eastAsia="宋体" w:hAnsi="宋体" w:hint="eastAsia"/>
          <w:color w:val="000000" w:themeColor="text1"/>
        </w:rPr>
        <w:t>初需要</w:t>
      </w:r>
      <w:proofErr w:type="gramEnd"/>
      <w:r w:rsidR="00646AAA" w:rsidRPr="005058A9">
        <w:rPr>
          <w:rFonts w:ascii="宋体" w:eastAsia="宋体" w:hAnsi="宋体" w:hint="eastAsia"/>
          <w:color w:val="000000" w:themeColor="text1"/>
        </w:rPr>
        <w:t>尽可能思虑周全，并</w:t>
      </w:r>
      <w:proofErr w:type="gramStart"/>
      <w:r w:rsidR="00646AAA" w:rsidRPr="005058A9">
        <w:rPr>
          <w:rFonts w:ascii="宋体" w:eastAsia="宋体" w:hAnsi="宋体" w:hint="eastAsia"/>
          <w:color w:val="000000" w:themeColor="text1"/>
        </w:rPr>
        <w:t>跟相关</w:t>
      </w:r>
      <w:proofErr w:type="gramEnd"/>
      <w:r w:rsidR="00646AAA" w:rsidRPr="005058A9">
        <w:rPr>
          <w:rFonts w:ascii="宋体" w:eastAsia="宋体" w:hAnsi="宋体" w:hint="eastAsia"/>
          <w:color w:val="000000" w:themeColor="text1"/>
        </w:rPr>
        <w:t>管理层和股东进行细致的沟通。以在企业内部从高层管理者到中层管理者都认识到变革对公司带来的好处和价值，达到组织认同。同时在决策流程方面，需要结合A企业混合所有制的优势条件，实现快速决策。</w:t>
      </w:r>
    </w:p>
    <w:p w14:paraId="78DACE25" w14:textId="3870E22A" w:rsidR="00C9622C" w:rsidRPr="00B84BE8" w:rsidRDefault="009F012F" w:rsidP="009F058A">
      <w:pPr>
        <w:spacing w:line="360" w:lineRule="auto"/>
        <w:outlineLvl w:val="2"/>
        <w:rPr>
          <w:rFonts w:ascii="宋体" w:eastAsia="宋体" w:hAnsi="宋体"/>
          <w:b/>
          <w:color w:val="000000" w:themeColor="text1"/>
        </w:rPr>
      </w:pPr>
      <w:r>
        <w:rPr>
          <w:rFonts w:ascii="宋体" w:eastAsia="宋体" w:hAnsi="宋体" w:hint="eastAsia"/>
          <w:b/>
          <w:color w:val="000000" w:themeColor="text1"/>
        </w:rPr>
        <w:t>6</w:t>
      </w:r>
      <w:r w:rsidR="00C9622C" w:rsidRPr="00B84BE8">
        <w:rPr>
          <w:rFonts w:ascii="宋体" w:eastAsia="宋体" w:hAnsi="宋体"/>
          <w:b/>
          <w:color w:val="000000" w:themeColor="text1"/>
        </w:rPr>
        <w:t>.4.3</w:t>
      </w:r>
      <w:r w:rsidR="00C9622C" w:rsidRPr="00B84BE8">
        <w:rPr>
          <w:rFonts w:ascii="宋体" w:eastAsia="宋体" w:hAnsi="宋体" w:hint="eastAsia"/>
          <w:b/>
          <w:color w:val="000000" w:themeColor="text1"/>
        </w:rPr>
        <w:t>人力资源风险</w:t>
      </w:r>
    </w:p>
    <w:p w14:paraId="3A7885F8" w14:textId="735287FF" w:rsidR="00AF63FD" w:rsidRPr="005058A9" w:rsidRDefault="002B0468" w:rsidP="00AF63FD">
      <w:pPr>
        <w:spacing w:line="360" w:lineRule="auto"/>
        <w:rPr>
          <w:rFonts w:ascii="宋体" w:eastAsia="宋体" w:hAnsi="宋体"/>
          <w:color w:val="000000" w:themeColor="text1"/>
        </w:rPr>
      </w:pPr>
      <w:r w:rsidRPr="005058A9">
        <w:rPr>
          <w:rFonts w:ascii="宋体" w:eastAsia="宋体" w:hAnsi="宋体" w:hint="eastAsia"/>
          <w:color w:val="000000" w:themeColor="text1"/>
        </w:rPr>
        <w:tab/>
        <w:t>由于A企业的历史发展原因，一方面是从传统制造业企业孵化出的新创团队，</w:t>
      </w:r>
      <w:r w:rsidR="001E017E" w:rsidRPr="005058A9">
        <w:rPr>
          <w:rFonts w:ascii="宋体" w:eastAsia="宋体" w:hAnsi="宋体" w:hint="eastAsia"/>
          <w:color w:val="000000" w:themeColor="text1"/>
        </w:rPr>
        <w:t>企业的领导者是否认识到产品经理的重要性，以及产品经理的专业化要求，对产</w:t>
      </w:r>
      <w:r w:rsidR="001E017E" w:rsidRPr="005058A9">
        <w:rPr>
          <w:rFonts w:ascii="宋体" w:eastAsia="宋体" w:hAnsi="宋体" w:hint="eastAsia"/>
          <w:color w:val="000000" w:themeColor="text1"/>
        </w:rPr>
        <w:lastRenderedPageBreak/>
        <w:t>品经理这一部分的人才招聘和培养足够重视。</w:t>
      </w:r>
      <w:r w:rsidRPr="005058A9">
        <w:rPr>
          <w:rFonts w:ascii="宋体" w:eastAsia="宋体" w:hAnsi="宋体" w:hint="eastAsia"/>
          <w:color w:val="000000" w:themeColor="text1"/>
        </w:rPr>
        <w:t>另外一方面A企业所处的位置属于</w:t>
      </w:r>
      <w:r w:rsidR="001E017E" w:rsidRPr="005058A9">
        <w:rPr>
          <w:rFonts w:ascii="宋体" w:eastAsia="宋体" w:hAnsi="宋体" w:hint="eastAsia"/>
          <w:color w:val="000000" w:themeColor="text1"/>
        </w:rPr>
        <w:t>一个三四线城市。因此在物联网这个快速发展的行业，是否能以优越的条件，快速吸引一批有能力有想法愿意和A企业一起在艰苦条件下创业的产品经理进入公司。上述两个问题都需要企业的最高领导者加强自身的学习和认识，了解现在互联网行业的产品运作模式，从根本上认识到产品规划和产品经理的专业性和重要性，从而把人才引进和培养工作当成“一把手”工程，才能在短期内达到预想的效果。</w:t>
      </w:r>
    </w:p>
    <w:p w14:paraId="0433974E" w14:textId="1F857B7B" w:rsidR="00C9622C" w:rsidRPr="005058A9" w:rsidRDefault="00C9622C">
      <w:pPr>
        <w:spacing w:line="360" w:lineRule="auto"/>
        <w:rPr>
          <w:rFonts w:ascii="宋体" w:eastAsia="宋体" w:hAnsi="宋体"/>
          <w:color w:val="000000" w:themeColor="text1"/>
        </w:rPr>
      </w:pPr>
    </w:p>
    <w:p w14:paraId="7A67C3E0" w14:textId="77777777" w:rsidR="00DD57C5" w:rsidRPr="005058A9" w:rsidRDefault="00DD57C5">
      <w:pPr>
        <w:spacing w:line="360" w:lineRule="auto"/>
        <w:rPr>
          <w:rFonts w:ascii="宋体" w:eastAsia="宋体" w:hAnsi="宋体"/>
          <w:color w:val="000000" w:themeColor="text1"/>
        </w:rPr>
      </w:pPr>
    </w:p>
    <w:p w14:paraId="79D24FFF" w14:textId="77777777" w:rsidR="00DD57C5" w:rsidRPr="005058A9" w:rsidRDefault="00DD57C5">
      <w:pPr>
        <w:spacing w:line="360" w:lineRule="auto"/>
        <w:rPr>
          <w:rFonts w:ascii="宋体" w:eastAsia="宋体" w:hAnsi="宋体"/>
          <w:color w:val="000000" w:themeColor="text1"/>
        </w:rPr>
      </w:pPr>
    </w:p>
    <w:p w14:paraId="53006F5C" w14:textId="77777777" w:rsidR="00580CD1" w:rsidRPr="005058A9" w:rsidRDefault="00580CD1">
      <w:pPr>
        <w:spacing w:line="360" w:lineRule="auto"/>
        <w:rPr>
          <w:rFonts w:ascii="宋体" w:eastAsia="宋体" w:hAnsi="宋体"/>
          <w:color w:val="000000" w:themeColor="text1"/>
        </w:rPr>
      </w:pPr>
    </w:p>
    <w:p w14:paraId="52BCF549" w14:textId="77777777" w:rsidR="00580CD1" w:rsidRPr="005058A9" w:rsidRDefault="00580CD1">
      <w:pPr>
        <w:spacing w:line="360" w:lineRule="auto"/>
        <w:rPr>
          <w:rFonts w:ascii="宋体" w:eastAsia="宋体" w:hAnsi="宋体"/>
          <w:color w:val="000000" w:themeColor="text1"/>
        </w:rPr>
      </w:pPr>
    </w:p>
    <w:p w14:paraId="1453F1EF" w14:textId="77777777" w:rsidR="00DD57C5" w:rsidRPr="005058A9" w:rsidRDefault="00DD57C5">
      <w:pPr>
        <w:spacing w:line="360" w:lineRule="auto"/>
        <w:rPr>
          <w:rFonts w:ascii="宋体" w:eastAsia="宋体" w:hAnsi="宋体"/>
          <w:color w:val="000000" w:themeColor="text1"/>
        </w:rPr>
      </w:pPr>
    </w:p>
    <w:p w14:paraId="6BED1A65" w14:textId="77777777" w:rsidR="0083650D" w:rsidRPr="005058A9" w:rsidRDefault="0083650D">
      <w:pPr>
        <w:spacing w:line="360" w:lineRule="auto"/>
        <w:rPr>
          <w:rFonts w:ascii="宋体" w:eastAsia="宋体" w:hAnsi="宋体"/>
          <w:color w:val="000000" w:themeColor="text1"/>
        </w:rPr>
      </w:pPr>
    </w:p>
    <w:p w14:paraId="021A87B6" w14:textId="77777777" w:rsidR="0083650D" w:rsidRPr="005058A9" w:rsidRDefault="0083650D">
      <w:pPr>
        <w:spacing w:line="360" w:lineRule="auto"/>
        <w:rPr>
          <w:rFonts w:ascii="宋体" w:eastAsia="宋体" w:hAnsi="宋体"/>
          <w:color w:val="000000" w:themeColor="text1"/>
        </w:rPr>
      </w:pPr>
    </w:p>
    <w:p w14:paraId="4ED4FDB3" w14:textId="77777777" w:rsidR="0083650D" w:rsidRPr="005058A9" w:rsidRDefault="0083650D">
      <w:pPr>
        <w:spacing w:line="360" w:lineRule="auto"/>
        <w:rPr>
          <w:rFonts w:ascii="宋体" w:eastAsia="宋体" w:hAnsi="宋体"/>
          <w:color w:val="000000" w:themeColor="text1"/>
        </w:rPr>
      </w:pPr>
    </w:p>
    <w:p w14:paraId="5C1598CA" w14:textId="77777777" w:rsidR="0083650D" w:rsidRPr="005058A9" w:rsidRDefault="0083650D">
      <w:pPr>
        <w:spacing w:line="360" w:lineRule="auto"/>
        <w:rPr>
          <w:rFonts w:ascii="宋体" w:eastAsia="宋体" w:hAnsi="宋体"/>
          <w:color w:val="000000" w:themeColor="text1"/>
        </w:rPr>
      </w:pPr>
    </w:p>
    <w:p w14:paraId="43936948" w14:textId="77777777" w:rsidR="0083650D" w:rsidRPr="005058A9" w:rsidRDefault="0083650D">
      <w:pPr>
        <w:spacing w:line="360" w:lineRule="auto"/>
        <w:rPr>
          <w:rFonts w:ascii="宋体" w:eastAsia="宋体" w:hAnsi="宋体"/>
          <w:color w:val="000000" w:themeColor="text1"/>
        </w:rPr>
      </w:pPr>
    </w:p>
    <w:p w14:paraId="093AB837" w14:textId="77777777" w:rsidR="0083650D" w:rsidRPr="005058A9" w:rsidRDefault="0083650D">
      <w:pPr>
        <w:spacing w:line="360" w:lineRule="auto"/>
        <w:rPr>
          <w:rFonts w:ascii="宋体" w:eastAsia="宋体" w:hAnsi="宋体"/>
          <w:color w:val="000000" w:themeColor="text1"/>
        </w:rPr>
      </w:pPr>
    </w:p>
    <w:p w14:paraId="2CB9CD47" w14:textId="77777777" w:rsidR="0083650D" w:rsidRPr="005058A9" w:rsidRDefault="0083650D">
      <w:pPr>
        <w:spacing w:line="360" w:lineRule="auto"/>
        <w:rPr>
          <w:rFonts w:ascii="宋体" w:eastAsia="宋体" w:hAnsi="宋体"/>
          <w:color w:val="000000" w:themeColor="text1"/>
        </w:rPr>
      </w:pPr>
    </w:p>
    <w:p w14:paraId="6F04F894" w14:textId="77777777" w:rsidR="0083650D" w:rsidRPr="005058A9" w:rsidRDefault="0083650D">
      <w:pPr>
        <w:spacing w:line="360" w:lineRule="auto"/>
        <w:rPr>
          <w:rFonts w:ascii="宋体" w:eastAsia="宋体" w:hAnsi="宋体"/>
          <w:color w:val="000000" w:themeColor="text1"/>
        </w:rPr>
      </w:pPr>
    </w:p>
    <w:p w14:paraId="2CC1332A" w14:textId="77777777" w:rsidR="0083650D" w:rsidRPr="005058A9" w:rsidRDefault="0083650D">
      <w:pPr>
        <w:spacing w:line="360" w:lineRule="auto"/>
        <w:rPr>
          <w:rFonts w:ascii="宋体" w:eastAsia="宋体" w:hAnsi="宋体"/>
          <w:color w:val="000000" w:themeColor="text1"/>
        </w:rPr>
      </w:pPr>
    </w:p>
    <w:p w14:paraId="737520E2" w14:textId="5DA12B50"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第</w:t>
      </w:r>
      <w:r w:rsidR="00805750">
        <w:rPr>
          <w:rFonts w:ascii="宋体" w:eastAsia="宋体" w:hAnsi="宋体" w:hint="eastAsia"/>
          <w:b/>
          <w:color w:val="000000" w:themeColor="text1"/>
        </w:rPr>
        <w:t>七</w:t>
      </w:r>
      <w:r w:rsidRPr="005058A9">
        <w:rPr>
          <w:rFonts w:ascii="宋体" w:eastAsia="宋体" w:hAnsi="宋体" w:hint="eastAsia"/>
          <w:b/>
          <w:color w:val="000000" w:themeColor="text1"/>
        </w:rPr>
        <w:t>章 结束语</w:t>
      </w:r>
    </w:p>
    <w:p w14:paraId="6F7B6DBE" w14:textId="0B0795E6" w:rsidR="00DD57C5" w:rsidRPr="00B84BE8" w:rsidRDefault="00805750">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.1 全文总结</w:t>
      </w:r>
    </w:p>
    <w:p w14:paraId="6D2E04BC" w14:textId="6435F524"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新产品开发是企业生存和发展的战略核心之一，是企业日常经营管理的重点内容，影响着企业的生存和发展。开发出一个好的新产品，赢得市场追捧和客户信赖，可以使企业获得成功的竞争优势和长期可持续的发展。</w:t>
      </w:r>
      <w:r w:rsidR="008B46D7" w:rsidRPr="005058A9">
        <w:rPr>
          <w:rFonts w:ascii="宋体" w:eastAsia="宋体" w:hAnsi="宋体" w:hint="eastAsia"/>
          <w:color w:val="000000" w:themeColor="text1"/>
        </w:rPr>
        <w:t>当前的市场机会纷繁复杂，如何保持战略定力，以一套科学的方法来指导企业的新产品开发和管理是现代企业，尤其是To B企业广泛存在的问题。</w:t>
      </w:r>
      <w:r w:rsidR="00B576FF" w:rsidRPr="005058A9">
        <w:rPr>
          <w:rFonts w:ascii="宋体" w:eastAsia="宋体" w:hAnsi="宋体" w:hint="eastAsia"/>
          <w:color w:val="000000" w:themeColor="text1"/>
        </w:rPr>
        <w:t>从2010</w:t>
      </w:r>
      <w:r w:rsidR="00635B42" w:rsidRPr="005058A9">
        <w:rPr>
          <w:rFonts w:ascii="宋体" w:eastAsia="宋体" w:hAnsi="宋体" w:hint="eastAsia"/>
          <w:color w:val="000000" w:themeColor="text1"/>
        </w:rPr>
        <w:t>年至今，由于中国数字经济的兴起，IT互联网的不断发展，国内成长起了一大批的中小科技公司。这类公司最大的特点就是缺乏企业战略、缺乏产品</w:t>
      </w:r>
      <w:proofErr w:type="gramStart"/>
      <w:r w:rsidR="00635B42" w:rsidRPr="005058A9">
        <w:rPr>
          <w:rFonts w:ascii="宋体" w:eastAsia="宋体" w:hAnsi="宋体" w:hint="eastAsia"/>
          <w:color w:val="000000" w:themeColor="text1"/>
        </w:rPr>
        <w:t>线战略</w:t>
      </w:r>
      <w:proofErr w:type="gramEnd"/>
      <w:r w:rsidR="00635B42" w:rsidRPr="005058A9">
        <w:rPr>
          <w:rFonts w:ascii="宋体" w:eastAsia="宋体" w:hAnsi="宋体" w:hint="eastAsia"/>
          <w:color w:val="000000" w:themeColor="text1"/>
        </w:rPr>
        <w:t>和产品规划，在市场中随波逐流，哪儿有机会就往哪儿上。造成市场识别不精准，</w:t>
      </w:r>
      <w:r w:rsidR="00D54CA6" w:rsidRPr="005058A9">
        <w:rPr>
          <w:rFonts w:ascii="宋体" w:eastAsia="宋体" w:hAnsi="宋体" w:hint="eastAsia"/>
          <w:color w:val="000000" w:themeColor="text1"/>
        </w:rPr>
        <w:t>产品规划缺失，资源分配错乱等问题。由此可见科学的产品规划和产品管理对现代企业</w:t>
      </w:r>
      <w:r w:rsidRPr="005058A9">
        <w:rPr>
          <w:rFonts w:ascii="宋体" w:eastAsia="宋体" w:hAnsi="宋体" w:hint="eastAsia"/>
          <w:color w:val="000000" w:themeColor="text1"/>
        </w:rPr>
        <w:t>开发管理的重要性和必要性。</w:t>
      </w:r>
    </w:p>
    <w:p w14:paraId="443C1A0A" w14:textId="5493CD56"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w:t>
      </w:r>
      <w:r w:rsidR="00B40F92" w:rsidRPr="005058A9">
        <w:rPr>
          <w:rFonts w:ascii="宋体" w:eastAsia="宋体" w:hAnsi="宋体" w:hint="eastAsia"/>
          <w:color w:val="000000" w:themeColor="text1"/>
        </w:rPr>
        <w:t>文是在查阅了大量的相关文献，收集了大量公司内部资料并对</w:t>
      </w:r>
      <w:r w:rsidRPr="005058A9">
        <w:rPr>
          <w:rFonts w:ascii="宋体" w:eastAsia="宋体" w:hAnsi="宋体" w:hint="eastAsia"/>
          <w:color w:val="000000" w:themeColor="text1"/>
        </w:rPr>
        <w:t>相关负责人进行调研访谈的基础上完成的。</w:t>
      </w:r>
      <w:r w:rsidR="005536A4" w:rsidRPr="005058A9">
        <w:rPr>
          <w:rFonts w:ascii="宋体" w:eastAsia="宋体" w:hAnsi="宋体"/>
          <w:color w:val="000000" w:themeColor="text1"/>
        </w:rPr>
        <w:t>本文</w:t>
      </w:r>
      <w:r w:rsidR="005536A4" w:rsidRPr="005058A9">
        <w:rPr>
          <w:rFonts w:ascii="宋体" w:eastAsia="宋体" w:hAnsi="宋体" w:hint="eastAsia"/>
          <w:color w:val="000000" w:themeColor="text1"/>
        </w:rPr>
        <w:t>充分利用</w:t>
      </w:r>
      <w:r w:rsidR="00D45FC2" w:rsidRPr="005058A9">
        <w:rPr>
          <w:rFonts w:ascii="宋体" w:eastAsia="宋体" w:hAnsi="宋体"/>
          <w:color w:val="000000" w:themeColor="text1"/>
        </w:rPr>
        <w:t>产品生命周期理论、STP</w:t>
      </w:r>
      <w:r w:rsidR="005536A4" w:rsidRPr="005058A9">
        <w:rPr>
          <w:rFonts w:ascii="宋体" w:eastAsia="宋体" w:hAnsi="宋体"/>
          <w:color w:val="000000" w:themeColor="text1"/>
        </w:rPr>
        <w:t>理论、</w:t>
      </w:r>
      <w:r w:rsidR="00D45FC2" w:rsidRPr="005058A9">
        <w:rPr>
          <w:rFonts w:ascii="宋体" w:eastAsia="宋体" w:hAnsi="宋体"/>
          <w:color w:val="000000" w:themeColor="text1"/>
        </w:rPr>
        <w:t>波士顿矩阵</w:t>
      </w:r>
      <w:r w:rsidR="005536A4" w:rsidRPr="005058A9">
        <w:rPr>
          <w:rFonts w:ascii="宋体" w:eastAsia="宋体" w:hAnsi="宋体" w:hint="eastAsia"/>
          <w:color w:val="000000" w:themeColor="text1"/>
        </w:rPr>
        <w:t>和安索夫矩阵</w:t>
      </w:r>
      <w:r w:rsidR="00D45FC2" w:rsidRPr="005058A9">
        <w:rPr>
          <w:rFonts w:ascii="宋体" w:eastAsia="宋体" w:hAnsi="宋体"/>
          <w:color w:val="000000" w:themeColor="text1"/>
        </w:rPr>
        <w:t>等工具应用到A</w:t>
      </w:r>
      <w:r w:rsidR="005536A4" w:rsidRPr="005058A9">
        <w:rPr>
          <w:rFonts w:ascii="宋体" w:eastAsia="宋体" w:hAnsi="宋体" w:hint="eastAsia"/>
          <w:color w:val="000000" w:themeColor="text1"/>
        </w:rPr>
        <w:t>公司</w:t>
      </w:r>
      <w:r w:rsidR="00D45FC2" w:rsidRPr="005058A9">
        <w:rPr>
          <w:rFonts w:ascii="宋体" w:eastAsia="宋体" w:hAnsi="宋体"/>
          <w:color w:val="000000" w:themeColor="text1"/>
        </w:rPr>
        <w:t>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w:t>
      </w:r>
      <w:r w:rsidR="00D45FC2" w:rsidRPr="005058A9">
        <w:rPr>
          <w:rFonts w:ascii="宋体" w:eastAsia="宋体" w:hAnsi="宋体"/>
          <w:color w:val="000000" w:themeColor="text1"/>
        </w:rPr>
        <w:lastRenderedPageBreak/>
        <w:t>总体思路，然后以中高层面对面访谈以及问卷调查的内容为依据，提出对A公司产品规划管理进行改进优化的解决方案，以提升A公司的产品核心竞争能力，进一步提升A公司在行业的竞争能力。</w:t>
      </w:r>
    </w:p>
    <w:p w14:paraId="50BFCBFF" w14:textId="3D0E595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.2 论文的创新性</w:t>
      </w:r>
    </w:p>
    <w:p w14:paraId="6901D1B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本文创新性的把产品生命周期理论、STP理论和波士顿矩阵等工具应用到A企业的产品规划管理分析研究当中。本文首先基于A公司的企业愿景，在公司的竞争战略框架下，对A公司目前的客户与市场分布、研发项目情况以及产品规划管理现状进行较为深入的研究，包括历史资料查阅、数据分析、面对面访谈、问卷调查等工作。通过资料整理和分析，发现A公司在产品规划管理组织、流程、机制等方面都存在一些问题。接下来本论文以A公司的竞争战略为指导，对A公司的市场细分进行重新划分，并根据细分市场分析和自身能力评估确定A公司未来发展的目标市场。再根据产品生命周期理论、产品组合等产品规划相关方法工具，对该公司的产品规划管理进行深入研究分析，并制定了产品规划总体思路，然后以中高层面对面访谈以及问卷调查的内容为依据，提出对A公司产品规划管理进行改进优化的解决方案，以提升A公司的产品核心竞争能力，进一步提升A公司在行业的竞争能力。</w:t>
      </w:r>
    </w:p>
    <w:p w14:paraId="05D7891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本文在创新性方面主要有以下几方面：</w:t>
      </w:r>
    </w:p>
    <w:p w14:paraId="38B3EE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一、选择的行业和企业有一定的创新性，本文以物联网行业中一个高成长性的新兴企业为蓝本进行理论研究和问题解决，研究的行业和企业选择方面有一定创新性。</w:t>
      </w:r>
    </w:p>
    <w:p w14:paraId="69CCFF1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二、STP理论应用到产品规划环节，STP理论一般应用到市场营销环境，本文创新性的将STP理论应用到产品规划环节，在产品规划初期明确企业要进军的</w:t>
      </w:r>
      <w:r w:rsidRPr="005058A9">
        <w:rPr>
          <w:rFonts w:ascii="宋体" w:eastAsia="宋体" w:hAnsi="宋体" w:hint="eastAsia"/>
          <w:color w:val="000000" w:themeColor="text1"/>
        </w:rPr>
        <w:lastRenderedPageBreak/>
        <w:t>目标市场，并进行市场和产品定位。进而保证产品规划和市场营销的紧密协同，使企业运营效率最大化。</w:t>
      </w:r>
    </w:p>
    <w:p w14:paraId="45392D17" w14:textId="2DB044AF" w:rsidR="005536A4" w:rsidRPr="005058A9" w:rsidRDefault="005536A4">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三、在波士顿矩阵和安索夫矩阵两个工具的应用上，对原有理论框架都做了创新型的扩展，并将上述两个营销领域的理论工具应用到企业的新产品规划管理活动之中，具有一定的创新性。</w:t>
      </w:r>
    </w:p>
    <w:p w14:paraId="7862045E" w14:textId="54C45B0A"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w:t>
      </w:r>
      <w:r w:rsidR="00DB1D38" w:rsidRPr="005058A9">
        <w:rPr>
          <w:rFonts w:ascii="宋体" w:eastAsia="宋体" w:hAnsi="宋体" w:hint="eastAsia"/>
          <w:color w:val="000000" w:themeColor="text1"/>
        </w:rPr>
        <w:t>四</w:t>
      </w:r>
      <w:r w:rsidRPr="005058A9">
        <w:rPr>
          <w:rFonts w:ascii="宋体" w:eastAsia="宋体" w:hAnsi="宋体" w:hint="eastAsia"/>
          <w:color w:val="000000" w:themeColor="text1"/>
        </w:rPr>
        <w:t>、产品管理和产品规划方面的研究在国内外都主要停留在To C的企业，尤其是消费品制造业，比如电器、</w:t>
      </w:r>
      <w:proofErr w:type="gramStart"/>
      <w:r w:rsidRPr="005058A9">
        <w:rPr>
          <w:rFonts w:ascii="宋体" w:eastAsia="宋体" w:hAnsi="宋体" w:hint="eastAsia"/>
          <w:color w:val="000000" w:themeColor="text1"/>
        </w:rPr>
        <w:t>日用护化以及</w:t>
      </w:r>
      <w:proofErr w:type="gramEnd"/>
      <w:r w:rsidRPr="005058A9">
        <w:rPr>
          <w:rFonts w:ascii="宋体" w:eastAsia="宋体" w:hAnsi="宋体" w:hint="eastAsia"/>
          <w:color w:val="000000" w:themeColor="text1"/>
        </w:rPr>
        <w:t>衣服箱包等领域，本文创新性的把产品管理和产品规划的理论方法创新性的用在一个To B类型的企业进行问题分析和方案优化，尤其在国内的制造服务类企业以及解决方案服务类企业中都是鲜有的案例。</w:t>
      </w:r>
    </w:p>
    <w:p w14:paraId="634E7824" w14:textId="6A87498E" w:rsidR="00DD57C5" w:rsidRPr="00B84BE8" w:rsidRDefault="002552BB">
      <w:pPr>
        <w:spacing w:line="360" w:lineRule="auto"/>
        <w:outlineLvl w:val="1"/>
        <w:rPr>
          <w:rFonts w:ascii="宋体" w:eastAsia="宋体" w:hAnsi="宋体"/>
          <w:b/>
          <w:color w:val="000000" w:themeColor="text1"/>
        </w:rPr>
      </w:pPr>
      <w:r>
        <w:rPr>
          <w:rFonts w:ascii="宋体" w:eastAsia="宋体" w:hAnsi="宋体" w:hint="eastAsia"/>
          <w:b/>
          <w:color w:val="000000" w:themeColor="text1"/>
        </w:rPr>
        <w:t>7</w:t>
      </w:r>
      <w:r w:rsidR="00076025" w:rsidRPr="00B84BE8">
        <w:rPr>
          <w:rFonts w:ascii="宋体" w:eastAsia="宋体" w:hAnsi="宋体" w:hint="eastAsia"/>
          <w:b/>
          <w:color w:val="000000" w:themeColor="text1"/>
        </w:rPr>
        <w:t>.3 论文的不足</w:t>
      </w:r>
    </w:p>
    <w:p w14:paraId="5463EFCB"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由于本人的学习工作阅历以及所涉猎的知识体系有所限制，加之本论文的写作时间有限，本论文在理论研究、实际问题分析以及解决方案提出方面都存在很多的不足，希望在以后的学习和工作中进一步完善。</w:t>
      </w:r>
    </w:p>
    <w:p w14:paraId="18F31C1C"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因为本人长期从事的工作主要是围绕计算机技术和软件工程相关，在市场营销以及新产品开发方面的理论和实际经验比较缺乏，尤其是相关市场营销和产品管理方面的理论学习不够深入，因此本文在理论和文献综述方面的内容还不够深入，分析问题的理论框架系统性还有待提高，相关的理论学习研究还有待进一步加深和完善。</w:t>
      </w:r>
    </w:p>
    <w:p w14:paraId="418A1E16" w14:textId="77777777" w:rsidR="00DD57C5" w:rsidRPr="005058A9" w:rsidRDefault="00076025">
      <w:pPr>
        <w:numPr>
          <w:ilvl w:val="0"/>
          <w:numId w:val="3"/>
        </w:num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本人并非在A公司进行长期工作，只是因为本论文的需求，在A公司进行了一段时间的工作体验，以及对部分关键岗位的管理和操作人员进行了一些调研和走访，因此对A公司在产品管理和产品规划方面提出的问题可能会有一定的</w:t>
      </w:r>
      <w:r w:rsidRPr="005058A9">
        <w:rPr>
          <w:rFonts w:ascii="宋体" w:eastAsia="宋体" w:hAnsi="宋体" w:hint="eastAsia"/>
          <w:color w:val="000000" w:themeColor="text1"/>
        </w:rPr>
        <w:lastRenderedPageBreak/>
        <w:t>片面性，提出问题的视角和维度可能不够全面。需要在以后的工作和研究中加强对A公司的了解和熟悉，并对A公司的存在的问题以及改进进展进行动态更新，以便进行后续的研究分析。</w:t>
      </w:r>
    </w:p>
    <w:p w14:paraId="6AB10982"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三、基于上述两方面的原因，由于理论框架的系统性局限以及对A公司问题认识的片面性，因此在问题分析和方案提出上，可能会存在理论依据不够或者对实际问题解决的针对性不够等不足。</w:t>
      </w:r>
    </w:p>
    <w:p w14:paraId="7C85F331" w14:textId="77777777" w:rsidR="000E43BA" w:rsidRDefault="000E43BA" w:rsidP="00906E54">
      <w:pPr>
        <w:spacing w:line="360" w:lineRule="auto"/>
        <w:rPr>
          <w:rFonts w:ascii="宋体" w:eastAsia="宋体" w:hAnsi="宋体"/>
          <w:color w:val="000000" w:themeColor="text1"/>
        </w:rPr>
      </w:pPr>
    </w:p>
    <w:p w14:paraId="39CF97BC" w14:textId="77777777" w:rsidR="000E43BA" w:rsidRDefault="000E43BA" w:rsidP="00906E54">
      <w:pPr>
        <w:spacing w:line="360" w:lineRule="auto"/>
        <w:rPr>
          <w:rFonts w:ascii="宋体" w:eastAsia="宋体" w:hAnsi="宋体"/>
          <w:color w:val="000000" w:themeColor="text1"/>
        </w:rPr>
      </w:pPr>
    </w:p>
    <w:p w14:paraId="6BFCE7BA" w14:textId="77777777" w:rsidR="000E43BA" w:rsidRDefault="000E43BA" w:rsidP="00906E54">
      <w:pPr>
        <w:spacing w:line="360" w:lineRule="auto"/>
        <w:rPr>
          <w:rFonts w:ascii="宋体" w:eastAsia="宋体" w:hAnsi="宋体"/>
          <w:color w:val="000000" w:themeColor="text1"/>
        </w:rPr>
      </w:pPr>
    </w:p>
    <w:p w14:paraId="6052C201" w14:textId="77777777" w:rsidR="000E43BA" w:rsidRDefault="000E43BA" w:rsidP="00906E54">
      <w:pPr>
        <w:spacing w:line="360" w:lineRule="auto"/>
        <w:rPr>
          <w:rFonts w:ascii="宋体" w:eastAsia="宋体" w:hAnsi="宋体"/>
          <w:color w:val="000000" w:themeColor="text1"/>
        </w:rPr>
      </w:pPr>
    </w:p>
    <w:p w14:paraId="61E98EE1" w14:textId="77777777" w:rsidR="000E43BA" w:rsidRDefault="000E43BA" w:rsidP="00906E54">
      <w:pPr>
        <w:spacing w:line="360" w:lineRule="auto"/>
        <w:rPr>
          <w:rFonts w:ascii="宋体" w:eastAsia="宋体" w:hAnsi="宋体"/>
          <w:color w:val="000000" w:themeColor="text1"/>
        </w:rPr>
      </w:pPr>
    </w:p>
    <w:p w14:paraId="581B4ADE" w14:textId="77777777" w:rsidR="000E43BA" w:rsidRDefault="000E43BA" w:rsidP="00906E54">
      <w:pPr>
        <w:spacing w:line="360" w:lineRule="auto"/>
        <w:rPr>
          <w:rFonts w:ascii="宋体" w:eastAsia="宋体" w:hAnsi="宋体"/>
          <w:color w:val="000000" w:themeColor="text1"/>
        </w:rPr>
      </w:pPr>
    </w:p>
    <w:p w14:paraId="2A140D87" w14:textId="77777777" w:rsidR="000E43BA" w:rsidRDefault="000E43BA" w:rsidP="00906E54">
      <w:pPr>
        <w:spacing w:line="360" w:lineRule="auto"/>
        <w:rPr>
          <w:rFonts w:ascii="宋体" w:eastAsia="宋体" w:hAnsi="宋体"/>
          <w:color w:val="000000" w:themeColor="text1"/>
        </w:rPr>
      </w:pPr>
    </w:p>
    <w:p w14:paraId="5E57B694" w14:textId="77777777" w:rsidR="000E43BA" w:rsidRDefault="000E43BA" w:rsidP="00906E54">
      <w:pPr>
        <w:spacing w:line="360" w:lineRule="auto"/>
        <w:rPr>
          <w:rFonts w:ascii="宋体" w:eastAsia="宋体" w:hAnsi="宋体"/>
          <w:color w:val="000000" w:themeColor="text1"/>
        </w:rPr>
      </w:pPr>
    </w:p>
    <w:p w14:paraId="660430FE" w14:textId="77777777" w:rsidR="000E43BA" w:rsidRDefault="000E43BA" w:rsidP="00906E54">
      <w:pPr>
        <w:spacing w:line="360" w:lineRule="auto"/>
        <w:rPr>
          <w:rFonts w:ascii="宋体" w:eastAsia="宋体" w:hAnsi="宋体"/>
          <w:color w:val="000000" w:themeColor="text1"/>
        </w:rPr>
      </w:pPr>
    </w:p>
    <w:p w14:paraId="49D86953" w14:textId="77777777" w:rsidR="000E43BA" w:rsidRDefault="000E43BA" w:rsidP="00906E54">
      <w:pPr>
        <w:spacing w:line="360" w:lineRule="auto"/>
        <w:rPr>
          <w:rFonts w:ascii="宋体" w:eastAsia="宋体" w:hAnsi="宋体"/>
          <w:color w:val="000000" w:themeColor="text1"/>
        </w:rPr>
      </w:pPr>
    </w:p>
    <w:p w14:paraId="0E4D61F5" w14:textId="77777777" w:rsidR="000E43BA" w:rsidRDefault="000E43BA" w:rsidP="00906E54">
      <w:pPr>
        <w:spacing w:line="360" w:lineRule="auto"/>
        <w:rPr>
          <w:rFonts w:ascii="宋体" w:eastAsia="宋体" w:hAnsi="宋体"/>
          <w:color w:val="000000" w:themeColor="text1"/>
        </w:rPr>
      </w:pPr>
    </w:p>
    <w:p w14:paraId="49B3AE73" w14:textId="77777777" w:rsidR="000E43BA" w:rsidRDefault="000E43BA" w:rsidP="00906E54">
      <w:pPr>
        <w:spacing w:line="360" w:lineRule="auto"/>
        <w:rPr>
          <w:rFonts w:ascii="宋体" w:eastAsia="宋体" w:hAnsi="宋体"/>
          <w:color w:val="000000" w:themeColor="text1"/>
        </w:rPr>
      </w:pPr>
    </w:p>
    <w:p w14:paraId="0D383F55" w14:textId="77777777" w:rsidR="000E43BA" w:rsidRDefault="000E43BA" w:rsidP="00906E54">
      <w:pPr>
        <w:spacing w:line="360" w:lineRule="auto"/>
        <w:rPr>
          <w:rFonts w:ascii="宋体" w:eastAsia="宋体" w:hAnsi="宋体"/>
          <w:color w:val="000000" w:themeColor="text1"/>
        </w:rPr>
      </w:pPr>
    </w:p>
    <w:p w14:paraId="41E25348" w14:textId="77777777" w:rsidR="000E43BA" w:rsidRDefault="000E43BA" w:rsidP="00906E54">
      <w:pPr>
        <w:spacing w:line="360" w:lineRule="auto"/>
        <w:rPr>
          <w:rFonts w:ascii="宋体" w:eastAsia="宋体" w:hAnsi="宋体"/>
          <w:color w:val="000000" w:themeColor="text1"/>
        </w:rPr>
      </w:pPr>
    </w:p>
    <w:p w14:paraId="22A1BBDD" w14:textId="77777777" w:rsidR="000E43BA" w:rsidRDefault="000E43BA" w:rsidP="00906E54">
      <w:pPr>
        <w:spacing w:line="360" w:lineRule="auto"/>
        <w:rPr>
          <w:rFonts w:ascii="宋体" w:eastAsia="宋体" w:hAnsi="宋体"/>
          <w:color w:val="000000" w:themeColor="text1"/>
        </w:rPr>
      </w:pPr>
    </w:p>
    <w:p w14:paraId="31B0C46F" w14:textId="77777777" w:rsidR="000E43BA" w:rsidRDefault="000E43BA" w:rsidP="003322D3">
      <w:pPr>
        <w:spacing w:line="360" w:lineRule="auto"/>
        <w:rPr>
          <w:rFonts w:ascii="宋体" w:eastAsia="宋体" w:hAnsi="宋体"/>
          <w:color w:val="000000" w:themeColor="text1"/>
        </w:rPr>
      </w:pPr>
    </w:p>
    <w:p w14:paraId="24C6A010" w14:textId="196EA722" w:rsidR="00DD57C5" w:rsidRPr="000E43BA" w:rsidRDefault="00076025">
      <w:pPr>
        <w:spacing w:line="360" w:lineRule="auto"/>
        <w:outlineLvl w:val="0"/>
        <w:rPr>
          <w:rFonts w:ascii="宋体" w:eastAsia="宋体" w:hAnsi="宋体"/>
          <w:b/>
          <w:color w:val="000000" w:themeColor="text1"/>
        </w:rPr>
      </w:pPr>
      <w:r w:rsidRPr="000E43BA">
        <w:rPr>
          <w:rFonts w:ascii="宋体" w:eastAsia="宋体" w:hAnsi="宋体" w:hint="eastAsia"/>
          <w:b/>
          <w:color w:val="000000" w:themeColor="text1"/>
        </w:rPr>
        <w:lastRenderedPageBreak/>
        <w:t>参考文献</w:t>
      </w:r>
    </w:p>
    <w:p w14:paraId="59266526" w14:textId="1AC07BDA"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[1]林朝阳.基于产品生命周期理论的新产品渠道策略选择[J].大众科技,2006,(1): 120-121</w:t>
      </w:r>
    </w:p>
    <w:p w14:paraId="31034077"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[2]邵敏，翟欣.谈国际贸易中产品生命周期理论与波士顿矩阵的综合运用[J].商,2015,(23): 108，47</w:t>
      </w:r>
    </w:p>
    <w:p w14:paraId="64CCF104"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[3]李雯.产品生命周期理论与国际贸易模式研究——基于空调行业的分析[J].现代工业经济和信息化,2017,第7卷(3): 26-28</w:t>
      </w:r>
    </w:p>
    <w:p w14:paraId="254713D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[4]</w:t>
      </w:r>
      <w:proofErr w:type="gramStart"/>
      <w:r w:rsidRPr="005058A9">
        <w:rPr>
          <w:rFonts w:ascii="宋体" w:eastAsia="宋体" w:hAnsi="宋体"/>
          <w:color w:val="000000" w:themeColor="text1"/>
        </w:rPr>
        <w:t>万恩萍</w:t>
      </w:r>
      <w:proofErr w:type="gramEnd"/>
      <w:r w:rsidRPr="005058A9">
        <w:rPr>
          <w:rFonts w:ascii="宋体" w:eastAsia="宋体" w:hAnsi="宋体"/>
          <w:color w:val="000000" w:themeColor="text1"/>
        </w:rPr>
        <w:t>.基于产品生命周期理论看共享单车的发展——</w:t>
      </w:r>
      <w:proofErr w:type="gramStart"/>
      <w:r w:rsidRPr="005058A9">
        <w:rPr>
          <w:rFonts w:ascii="宋体" w:eastAsia="宋体" w:hAnsi="宋体"/>
          <w:color w:val="000000" w:themeColor="text1"/>
        </w:rPr>
        <w:t>以摩拜单车</w:t>
      </w:r>
      <w:proofErr w:type="gramEnd"/>
      <w:r w:rsidRPr="005058A9">
        <w:rPr>
          <w:rFonts w:ascii="宋体" w:eastAsia="宋体" w:hAnsi="宋体"/>
          <w:color w:val="000000" w:themeColor="text1"/>
        </w:rPr>
        <w:t>为例[J].全国流通经济,2017,(23): 65-66</w:t>
      </w:r>
    </w:p>
    <w:p w14:paraId="32D14D2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[5]蓝海林.产品生命周期理论的战略含义[J].华南理工大学学报(自然科学版),1997,(4): 1-16</w:t>
      </w:r>
    </w:p>
    <w:p w14:paraId="228A1C3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 xml:space="preserve">[6]王天相.利用STP理论实现产品效益最大化[J].全国流通经济,2018,(20): 7-8 </w:t>
      </w:r>
    </w:p>
    <w:p w14:paraId="276999F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[7]陶云，姚国荣.STP理论在房地产项目营销中的应用研究[J].经济师,2018,(6): 54-55，58</w:t>
      </w:r>
    </w:p>
    <w:p w14:paraId="19454C3D"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[8]</w:t>
      </w:r>
      <w:proofErr w:type="gramStart"/>
      <w:r w:rsidRPr="005058A9">
        <w:rPr>
          <w:rFonts w:ascii="宋体" w:eastAsia="宋体" w:hAnsi="宋体"/>
          <w:color w:val="000000" w:themeColor="text1"/>
        </w:rPr>
        <w:t>王传吉</w:t>
      </w:r>
      <w:proofErr w:type="gramEnd"/>
      <w:r w:rsidRPr="005058A9">
        <w:rPr>
          <w:rFonts w:ascii="宋体" w:eastAsia="宋体" w:hAnsi="宋体"/>
          <w:color w:val="000000" w:themeColor="text1"/>
        </w:rPr>
        <w:t>.基于波士顿矩阵的产品组合分析[J].商,2015,(35): 115</w:t>
      </w:r>
    </w:p>
    <w:p w14:paraId="128A850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[9]姜林奎;</w:t>
      </w:r>
      <w:proofErr w:type="gramStart"/>
      <w:r w:rsidRPr="005058A9">
        <w:rPr>
          <w:rFonts w:ascii="宋体" w:eastAsia="宋体" w:hAnsi="宋体"/>
          <w:color w:val="000000" w:themeColor="text1"/>
        </w:rPr>
        <w:t>李英禹</w:t>
      </w:r>
      <w:proofErr w:type="gramEnd"/>
      <w:r w:rsidRPr="005058A9">
        <w:rPr>
          <w:rFonts w:ascii="宋体" w:eastAsia="宋体" w:hAnsi="宋体"/>
          <w:color w:val="000000" w:themeColor="text1"/>
        </w:rPr>
        <w:t>;曹玉昆;.基于波士顿矩阵的三精制药OTC产品结构优化研究[J].商业研究,2008,(10): 206-209</w:t>
      </w:r>
    </w:p>
    <w:p w14:paraId="671DE7E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[10]陈美香. 基于STP营销战略的新产品开发研究——以自主品牌小型SUV新产品开发为例[J]. 长沙大学学报, 2016, 第30卷(5):</w:t>
      </w:r>
      <w:proofErr w:type="gramStart"/>
      <w:r w:rsidRPr="005058A9">
        <w:rPr>
          <w:rFonts w:ascii="宋体" w:eastAsia="宋体" w:hAnsi="宋体"/>
          <w:color w:val="000000" w:themeColor="text1"/>
        </w:rPr>
        <w:t>87-90.</w:t>
      </w:r>
      <w:proofErr w:type="gramEnd"/>
    </w:p>
    <w:p w14:paraId="0155A57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黄文馨. 波士顿法的理论探讨[J]. 中国流通经济, 2005, (3):</w:t>
      </w:r>
      <w:proofErr w:type="gramStart"/>
      <w:r w:rsidRPr="005058A9">
        <w:rPr>
          <w:rFonts w:ascii="宋体" w:eastAsia="宋体" w:hAnsi="宋体"/>
          <w:color w:val="000000" w:themeColor="text1"/>
        </w:rPr>
        <w:t>36-39.</w:t>
      </w:r>
      <w:proofErr w:type="gramEnd"/>
    </w:p>
    <w:p w14:paraId="4DBA84D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[11]</w:t>
      </w:r>
      <w:proofErr w:type="gramStart"/>
      <w:r w:rsidRPr="005058A9">
        <w:rPr>
          <w:rFonts w:ascii="宋体" w:eastAsia="宋体" w:hAnsi="宋体"/>
          <w:color w:val="000000" w:themeColor="text1"/>
        </w:rPr>
        <w:t>孙静炎</w:t>
      </w:r>
      <w:proofErr w:type="gramEnd"/>
      <w:r w:rsidRPr="005058A9">
        <w:rPr>
          <w:rFonts w:ascii="宋体" w:eastAsia="宋体" w:hAnsi="宋体"/>
          <w:color w:val="000000" w:themeColor="text1"/>
        </w:rPr>
        <w:t>.不同行业的产品管理特点的分析、比较及建议[J].</w:t>
      </w:r>
      <w:proofErr w:type="gramStart"/>
      <w:r w:rsidRPr="005058A9">
        <w:rPr>
          <w:rFonts w:ascii="宋体" w:eastAsia="宋体" w:hAnsi="宋体"/>
          <w:color w:val="000000" w:themeColor="text1"/>
        </w:rPr>
        <w:t>中国商论</w:t>
      </w:r>
      <w:proofErr w:type="gramEnd"/>
      <w:r w:rsidRPr="005058A9">
        <w:rPr>
          <w:rFonts w:ascii="宋体" w:eastAsia="宋体" w:hAnsi="宋体"/>
          <w:color w:val="000000" w:themeColor="text1"/>
        </w:rPr>
        <w:t>,2018(16):</w:t>
      </w:r>
      <w:proofErr w:type="gramStart"/>
      <w:r w:rsidRPr="005058A9">
        <w:rPr>
          <w:rFonts w:ascii="宋体" w:eastAsia="宋体" w:hAnsi="宋体"/>
          <w:color w:val="000000" w:themeColor="text1"/>
        </w:rPr>
        <w:t>162-163.</w:t>
      </w:r>
      <w:proofErr w:type="gramEnd"/>
    </w:p>
    <w:p w14:paraId="07867962"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2]蒋波,</w:t>
      </w:r>
      <w:proofErr w:type="gramStart"/>
      <w:r w:rsidRPr="005058A9">
        <w:rPr>
          <w:rFonts w:ascii="宋体" w:eastAsia="宋体" w:hAnsi="宋体"/>
          <w:color w:val="000000" w:themeColor="text1"/>
        </w:rPr>
        <w:t>钟凌</w:t>
      </w:r>
      <w:proofErr w:type="gramEnd"/>
      <w:r w:rsidRPr="005058A9">
        <w:rPr>
          <w:rFonts w:ascii="宋体" w:eastAsia="宋体" w:hAnsi="宋体"/>
          <w:color w:val="000000" w:themeColor="text1"/>
        </w:rPr>
        <w:t>.马斯洛汽车消费与企业产品规划战略[J].企业技术开发,2018,37(05):</w:t>
      </w:r>
      <w:proofErr w:type="gramStart"/>
      <w:r w:rsidRPr="005058A9">
        <w:rPr>
          <w:rFonts w:ascii="宋体" w:eastAsia="宋体" w:hAnsi="宋体"/>
          <w:color w:val="000000" w:themeColor="text1"/>
        </w:rPr>
        <w:t>24-27.</w:t>
      </w:r>
      <w:proofErr w:type="gramEnd"/>
    </w:p>
    <w:p w14:paraId="4CEB64AA"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3]李剑锋. TB公司产品规划管理研究[D].山东大学,2017.</w:t>
      </w:r>
    </w:p>
    <w:p w14:paraId="7D81B3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4]李向东,马玉洁,汪丽云,刘青卓.企业产品规划技术路线图制定流程研究[J].制造业自动化,2015,37(04):</w:t>
      </w:r>
      <w:proofErr w:type="gramStart"/>
      <w:r w:rsidRPr="005058A9">
        <w:rPr>
          <w:rFonts w:ascii="宋体" w:eastAsia="宋体" w:hAnsi="宋体"/>
          <w:color w:val="000000" w:themeColor="text1"/>
        </w:rPr>
        <w:t>57-63.</w:t>
      </w:r>
      <w:proofErr w:type="gramEnd"/>
    </w:p>
    <w:p w14:paraId="73C4F63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5]吕锋,杨印生,</w:t>
      </w:r>
      <w:proofErr w:type="gramStart"/>
      <w:r w:rsidRPr="005058A9">
        <w:rPr>
          <w:rFonts w:ascii="宋体" w:eastAsia="宋体" w:hAnsi="宋体"/>
          <w:color w:val="000000" w:themeColor="text1"/>
        </w:rPr>
        <w:t>汤晋</w:t>
      </w:r>
      <w:proofErr w:type="gramEnd"/>
      <w:r w:rsidRPr="005058A9">
        <w:rPr>
          <w:rFonts w:ascii="宋体" w:eastAsia="宋体" w:hAnsi="宋体"/>
          <w:color w:val="000000" w:themeColor="text1"/>
        </w:rPr>
        <w:t>.产品规划中顾客需求分析的集成方法[J].吉林大学学报(</w:t>
      </w:r>
      <w:proofErr w:type="gramStart"/>
      <w:r w:rsidRPr="005058A9">
        <w:rPr>
          <w:rFonts w:ascii="宋体" w:eastAsia="宋体" w:hAnsi="宋体"/>
          <w:color w:val="000000" w:themeColor="text1"/>
        </w:rPr>
        <w:t>工学版</w:t>
      </w:r>
      <w:proofErr w:type="gramEnd"/>
      <w:r w:rsidRPr="005058A9">
        <w:rPr>
          <w:rFonts w:ascii="宋体" w:eastAsia="宋体" w:hAnsi="宋体"/>
          <w:color w:val="000000" w:themeColor="text1"/>
        </w:rPr>
        <w:t>),2015,45(04):</w:t>
      </w:r>
      <w:proofErr w:type="gramStart"/>
      <w:r w:rsidRPr="005058A9">
        <w:rPr>
          <w:rFonts w:ascii="宋体" w:eastAsia="宋体" w:hAnsi="宋体"/>
          <w:color w:val="000000" w:themeColor="text1"/>
        </w:rPr>
        <w:t>1213-1218.</w:t>
      </w:r>
      <w:proofErr w:type="gramEnd"/>
    </w:p>
    <w:p w14:paraId="66263621"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6]汤志庆.产品线管理(五)  新产品规划[J].中国乳业,2015(07):</w:t>
      </w:r>
      <w:proofErr w:type="gramStart"/>
      <w:r w:rsidRPr="005058A9">
        <w:rPr>
          <w:rFonts w:ascii="宋体" w:eastAsia="宋体" w:hAnsi="宋体"/>
          <w:color w:val="000000" w:themeColor="text1"/>
        </w:rPr>
        <w:t>20-24.</w:t>
      </w:r>
      <w:proofErr w:type="gramEnd"/>
    </w:p>
    <w:p w14:paraId="62F778F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7]王浩龙.关于产品管理对增强企业竞争优势的研究[J].品牌,2015(08):205.</w:t>
      </w:r>
    </w:p>
    <w:p w14:paraId="4AE8619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8]张晓雪.产品数据管理(PDM)系统在产品研发管理过程中的应用分析[J].科技与企业,2015(21):</w:t>
      </w:r>
      <w:proofErr w:type="gramStart"/>
      <w:r w:rsidRPr="005058A9">
        <w:rPr>
          <w:rFonts w:ascii="宋体" w:eastAsia="宋体" w:hAnsi="宋体"/>
          <w:color w:val="000000" w:themeColor="text1"/>
        </w:rPr>
        <w:t>54-55.</w:t>
      </w:r>
      <w:proofErr w:type="gramEnd"/>
    </w:p>
    <w:p w14:paraId="4FF3B63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1</w:t>
      </w:r>
      <w:r w:rsidRPr="005058A9">
        <w:rPr>
          <w:rFonts w:ascii="宋体" w:eastAsia="宋体" w:hAnsi="宋体"/>
          <w:color w:val="000000" w:themeColor="text1"/>
        </w:rPr>
        <w:t>9]于宇. 关于D公司原装零配件产品的产品管理研究[D].天津大学,2014.</w:t>
      </w:r>
    </w:p>
    <w:p w14:paraId="53A335B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0]刘宁. 企业产品规划技术路线图编制流程及其系统研究[D].河北工业大学,2015.</w:t>
      </w:r>
    </w:p>
    <w:p w14:paraId="374FF15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2</w:t>
      </w:r>
      <w:r w:rsidRPr="005058A9">
        <w:rPr>
          <w:rFonts w:ascii="宋体" w:eastAsia="宋体" w:hAnsi="宋体"/>
          <w:color w:val="000000" w:themeColor="text1"/>
        </w:rPr>
        <w:t>1]王赟. 基于多种管理模式的A公司软件产品管理体系研究[D].大连海事大学,2013.</w:t>
      </w:r>
    </w:p>
    <w:p w14:paraId="10E96960"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[22]于海涛. 商业银行产品创新与管理研究[D].首都经济贸易大学,2013.</w:t>
      </w:r>
    </w:p>
    <w:p w14:paraId="657C3D26"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[23]刘璐.顾客导向的通信产品管理研究[J].经济研究导刊,2013(05):</w:t>
      </w:r>
      <w:proofErr w:type="gramStart"/>
      <w:r w:rsidRPr="005058A9">
        <w:rPr>
          <w:rFonts w:ascii="宋体" w:eastAsia="宋体" w:hAnsi="宋体"/>
          <w:color w:val="000000" w:themeColor="text1"/>
        </w:rPr>
        <w:t>156-157.</w:t>
      </w:r>
      <w:proofErr w:type="gramEnd"/>
    </w:p>
    <w:p w14:paraId="6A42BA43"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[24]杨万军. A公司新产品开发管理改进方案研究[D].吉林大学,2018.</w:t>
      </w:r>
    </w:p>
    <w:p w14:paraId="1CF085EB"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[25]葛潇斌. S公司产品开发管理体系优化研究[D].南京大学,2018.</w:t>
      </w:r>
    </w:p>
    <w:p w14:paraId="524E393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lastRenderedPageBreak/>
        <w:t>[26]钱丽芸,周炳海.基于市场导向的SUV产品规划研究[J].机械制造,2016,54(04):</w:t>
      </w:r>
      <w:proofErr w:type="gramStart"/>
      <w:r w:rsidRPr="005058A9">
        <w:rPr>
          <w:rFonts w:ascii="宋体" w:eastAsia="宋体" w:hAnsi="宋体"/>
          <w:color w:val="000000" w:themeColor="text1"/>
        </w:rPr>
        <w:t>95-98.</w:t>
      </w:r>
      <w:proofErr w:type="gramEnd"/>
    </w:p>
    <w:p w14:paraId="1DF62A08"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[27]段世彦,王卫安,何政军.基于市场导向的研发产品规划的应用[J].企业科技与发展,2012(23):</w:t>
      </w:r>
      <w:proofErr w:type="gramStart"/>
      <w:r w:rsidRPr="005058A9">
        <w:rPr>
          <w:rFonts w:ascii="宋体" w:eastAsia="宋体" w:hAnsi="宋体"/>
          <w:color w:val="000000" w:themeColor="text1"/>
        </w:rPr>
        <w:t>51-53+56.</w:t>
      </w:r>
      <w:proofErr w:type="gramEnd"/>
    </w:p>
    <w:p w14:paraId="07B7451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[28]杨章玉. 基于顾客价值的客车产品规划研究及应用[D].吉林大学,2011.</w:t>
      </w:r>
    </w:p>
    <w:p w14:paraId="1CE1F7BE"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[29]马沁怡. 客户需求导向的产品规划方法研究[D].大连理工大学,2004.</w:t>
      </w:r>
    </w:p>
    <w:p w14:paraId="23EA07F2" w14:textId="77777777" w:rsidR="00DD57C5" w:rsidRPr="005058A9" w:rsidRDefault="00DD57C5">
      <w:pPr>
        <w:spacing w:line="360" w:lineRule="auto"/>
        <w:rPr>
          <w:rFonts w:ascii="宋体" w:eastAsia="宋体" w:hAnsi="宋体"/>
          <w:color w:val="000000" w:themeColor="text1"/>
        </w:rPr>
      </w:pPr>
    </w:p>
    <w:p w14:paraId="643F932C"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color w:val="000000" w:themeColor="text1"/>
        </w:rPr>
        <w:t>[30]郭伟,郑江波,齐海燕,王凤岐.基于市场综合分析的产品规划方法研究[J].计算机辅助设计与图形</w:t>
      </w:r>
      <w:proofErr w:type="gramStart"/>
      <w:r w:rsidRPr="005058A9">
        <w:rPr>
          <w:rFonts w:ascii="宋体" w:eastAsia="宋体" w:hAnsi="宋体"/>
          <w:color w:val="000000" w:themeColor="text1"/>
        </w:rPr>
        <w:t>学</w:t>
      </w:r>
      <w:proofErr w:type="gramEnd"/>
      <w:r w:rsidRPr="005058A9">
        <w:rPr>
          <w:rFonts w:ascii="宋体" w:eastAsia="宋体" w:hAnsi="宋体"/>
          <w:color w:val="000000" w:themeColor="text1"/>
        </w:rPr>
        <w:t>学报,2001(01):</w:t>
      </w:r>
      <w:proofErr w:type="gramStart"/>
      <w:r w:rsidRPr="005058A9">
        <w:rPr>
          <w:rFonts w:ascii="宋体" w:eastAsia="宋体" w:hAnsi="宋体"/>
          <w:color w:val="000000" w:themeColor="text1"/>
        </w:rPr>
        <w:t>48-51.</w:t>
      </w:r>
      <w:proofErr w:type="gramEnd"/>
    </w:p>
    <w:p w14:paraId="18D5A207" w14:textId="5B43814B"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1]产品管理[M]. 北京大学出版社 ,(美)唐纳德·R.莱曼(DonaldR.Lehmann),(美)拉塞尔·S.温纳(RussellS.Winer)著, 2006</w:t>
      </w:r>
    </w:p>
    <w:p w14:paraId="56B5AA21" w14:textId="47C3F01D"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w:t>
      </w:r>
      <w:r w:rsidRPr="005058A9">
        <w:rPr>
          <w:rFonts w:ascii="宋体" w:eastAsia="宋体" w:hAnsi="宋体" w:hint="eastAsia"/>
          <w:color w:val="000000" w:themeColor="text1"/>
        </w:rPr>
        <w:t>3</w:t>
      </w:r>
      <w:r w:rsidRPr="005058A9">
        <w:rPr>
          <w:rFonts w:ascii="宋体" w:eastAsia="宋体" w:hAnsi="宋体"/>
          <w:color w:val="000000" w:themeColor="text1"/>
        </w:rPr>
        <w:t>2]产品经理的第一本书[M]. 中国财政经济出版社 ,(美)琳达·哥乔斯(LindaGorchels)著, 2004</w:t>
      </w:r>
    </w:p>
    <w:p w14:paraId="124C87B0" w14:textId="0FB983F2"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[33]王天相.利用STP理论实现产品效益最大化[J].全国流通经济,2018(20):</w:t>
      </w:r>
      <w:proofErr w:type="gramStart"/>
      <w:r w:rsidRPr="005058A9">
        <w:rPr>
          <w:rFonts w:ascii="宋体" w:eastAsia="宋体" w:hAnsi="宋体"/>
          <w:color w:val="000000" w:themeColor="text1"/>
        </w:rPr>
        <w:t>7-8.</w:t>
      </w:r>
      <w:proofErr w:type="gramEnd"/>
    </w:p>
    <w:p w14:paraId="1CFE1A4B" w14:textId="4CF6D81A" w:rsidR="000D728E" w:rsidRPr="005058A9" w:rsidRDefault="000D728E" w:rsidP="000D728E">
      <w:pPr>
        <w:spacing w:line="360" w:lineRule="auto"/>
        <w:rPr>
          <w:rFonts w:ascii="宋体" w:eastAsia="宋体" w:hAnsi="宋体"/>
          <w:color w:val="000000" w:themeColor="text1"/>
        </w:rPr>
      </w:pPr>
      <w:r w:rsidRPr="005058A9">
        <w:rPr>
          <w:rFonts w:ascii="宋体" w:eastAsia="宋体" w:hAnsi="宋体"/>
          <w:color w:val="000000" w:themeColor="text1"/>
        </w:rPr>
        <w:t>[34]黄文馨.波士顿法的理论探讨[J].中国流通经济,2005(03):</w:t>
      </w:r>
      <w:proofErr w:type="gramStart"/>
      <w:r w:rsidRPr="005058A9">
        <w:rPr>
          <w:rFonts w:ascii="宋体" w:eastAsia="宋体" w:hAnsi="宋体"/>
          <w:color w:val="000000" w:themeColor="text1"/>
        </w:rPr>
        <w:t>36-39.</w:t>
      </w:r>
      <w:proofErr w:type="gramEnd"/>
    </w:p>
    <w:p w14:paraId="13F4ECEC" w14:textId="77777777" w:rsidR="00DD57C5" w:rsidRPr="005058A9" w:rsidRDefault="00DD57C5">
      <w:pPr>
        <w:spacing w:line="360" w:lineRule="auto"/>
        <w:rPr>
          <w:rFonts w:ascii="宋体" w:eastAsia="宋体" w:hAnsi="宋体"/>
          <w:color w:val="000000" w:themeColor="text1"/>
        </w:rPr>
      </w:pPr>
    </w:p>
    <w:p w14:paraId="5C70A484" w14:textId="77777777" w:rsidR="002B59EF" w:rsidRPr="00C326C2" w:rsidRDefault="002B59EF" w:rsidP="00C326C2">
      <w:pPr>
        <w:spacing w:line="360" w:lineRule="auto"/>
        <w:rPr>
          <w:rFonts w:ascii="宋体" w:eastAsia="宋体" w:hAnsi="宋体"/>
          <w:color w:val="000000" w:themeColor="text1"/>
        </w:rPr>
      </w:pPr>
    </w:p>
    <w:p w14:paraId="6864417B" w14:textId="77777777" w:rsidR="002B59EF" w:rsidRPr="00C326C2" w:rsidRDefault="002B59EF" w:rsidP="00C326C2">
      <w:pPr>
        <w:spacing w:line="360" w:lineRule="auto"/>
        <w:rPr>
          <w:rFonts w:ascii="宋体" w:eastAsia="宋体" w:hAnsi="宋体"/>
          <w:color w:val="000000" w:themeColor="text1"/>
        </w:rPr>
      </w:pPr>
    </w:p>
    <w:p w14:paraId="6930EA3E" w14:textId="77777777" w:rsidR="002B59EF" w:rsidRPr="00C326C2" w:rsidRDefault="002B59EF" w:rsidP="00C326C2">
      <w:pPr>
        <w:spacing w:line="360" w:lineRule="auto"/>
        <w:rPr>
          <w:rFonts w:ascii="宋体" w:eastAsia="宋体" w:hAnsi="宋体"/>
          <w:color w:val="000000" w:themeColor="text1"/>
        </w:rPr>
      </w:pPr>
    </w:p>
    <w:p w14:paraId="14972F35" w14:textId="77777777" w:rsidR="002B59EF" w:rsidRPr="00C326C2" w:rsidRDefault="002B59EF" w:rsidP="00C326C2">
      <w:pPr>
        <w:spacing w:line="360" w:lineRule="auto"/>
        <w:rPr>
          <w:rFonts w:ascii="宋体" w:eastAsia="宋体" w:hAnsi="宋体"/>
          <w:color w:val="000000" w:themeColor="text1"/>
        </w:rPr>
      </w:pPr>
    </w:p>
    <w:p w14:paraId="06FAC033" w14:textId="77777777" w:rsidR="002B59EF" w:rsidRPr="00C326C2" w:rsidRDefault="002B59EF" w:rsidP="00C326C2">
      <w:pPr>
        <w:spacing w:line="360" w:lineRule="auto"/>
        <w:rPr>
          <w:rFonts w:ascii="宋体" w:eastAsia="宋体" w:hAnsi="宋体"/>
          <w:color w:val="000000" w:themeColor="text1"/>
        </w:rPr>
      </w:pPr>
    </w:p>
    <w:p w14:paraId="3631E0C4"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致谢</w:t>
      </w:r>
    </w:p>
    <w:p w14:paraId="3288A089"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 xml:space="preserve"> 从2016年入学到现在，转眼间三年过去了。很庆幸自己能成为电子科大的一份子，成为科大MBA学院的一员。回首这三年，最大的感受就是痛并</w:t>
      </w:r>
      <w:proofErr w:type="gramStart"/>
      <w:r w:rsidRPr="005058A9">
        <w:rPr>
          <w:rFonts w:ascii="宋体" w:eastAsia="宋体" w:hAnsi="宋体" w:hint="eastAsia"/>
          <w:color w:val="000000" w:themeColor="text1"/>
        </w:rPr>
        <w:t>快乐着</w:t>
      </w:r>
      <w:proofErr w:type="gramEnd"/>
      <w:r w:rsidRPr="005058A9">
        <w:rPr>
          <w:rFonts w:ascii="宋体" w:eastAsia="宋体" w:hAnsi="宋体" w:hint="eastAsia"/>
          <w:color w:val="000000" w:themeColor="text1"/>
        </w:rPr>
        <w:t>。虽然每个周末往返奔波于绵阳和成都，虽然周末少了很多陪伴家人的时光，但是又回到久违的校园，回到久违的课堂，一切都是那么亲切。通过三年的MBA学习，从老师们身上学到了专业的企业经营管理知识，结实了很多志同道合来自各行各业的同学和伙伴，这些都将成为我接下来人生中最宝贵的财富。</w:t>
      </w:r>
    </w:p>
    <w:p w14:paraId="3E837FBC"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我的本次毕业论文是在王敏教授的指导下完成的。首先我要像王老师表达我最真诚的感谢。从论文的选题到确定开题，到参考资料和文献的收集，再到论文的最终定稿完成，都离不开王老师的帮助，在写论文的每个环节，王老师都不厌其烦的为我指导讲解，让我在写作过程中即使有困难也可以顺利完成。在此，我要向认真负责的王老师表达我最衷心的感谢。</w:t>
      </w:r>
    </w:p>
    <w:p w14:paraId="55C83293"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然后，我要感谢每</w:t>
      </w:r>
      <w:proofErr w:type="gramStart"/>
      <w:r w:rsidRPr="005058A9">
        <w:rPr>
          <w:rFonts w:ascii="宋体" w:eastAsia="宋体" w:hAnsi="宋体" w:hint="eastAsia"/>
          <w:color w:val="000000" w:themeColor="text1"/>
        </w:rPr>
        <w:t>一位叫教过</w:t>
      </w:r>
      <w:proofErr w:type="gramEnd"/>
      <w:r w:rsidRPr="005058A9">
        <w:rPr>
          <w:rFonts w:ascii="宋体" w:eastAsia="宋体" w:hAnsi="宋体" w:hint="eastAsia"/>
          <w:color w:val="000000" w:themeColor="text1"/>
        </w:rPr>
        <w:t>我的老师，你们在教我们课堂知识的同时也教育我们做人的道理。你们认真、复杂、积极的态度，也将影响着我未来的工作和生活，让我对外来充满信心，让我更加积极的面对未来的挑战。</w:t>
      </w:r>
    </w:p>
    <w:p w14:paraId="7C492517" w14:textId="77777777" w:rsidR="00DD57C5" w:rsidRPr="005058A9" w:rsidRDefault="00076025">
      <w:pPr>
        <w:spacing w:line="360" w:lineRule="auto"/>
        <w:ind w:firstLine="420"/>
        <w:rPr>
          <w:rFonts w:ascii="宋体" w:eastAsia="宋体" w:hAnsi="宋体"/>
          <w:color w:val="000000" w:themeColor="text1"/>
        </w:rPr>
      </w:pPr>
      <w:r w:rsidRPr="005058A9">
        <w:rPr>
          <w:rFonts w:ascii="宋体" w:eastAsia="宋体" w:hAnsi="宋体" w:hint="eastAsia"/>
          <w:color w:val="000000" w:themeColor="text1"/>
        </w:rPr>
        <w:t>再次，我要感谢我的同学们。很高心能与你们并肩一起学习，一起奋斗。过去的三年时间，我们建立了深厚的友谊，感谢你们在我困难的时候给我提供热情的帮助，无论再学习、工作或是生活上都给予了我无私的帮助，每当我遇到困难时，你们都能毫无保留的把你们的经验分享给我，让我勇敢的面对困难。</w:t>
      </w:r>
    </w:p>
    <w:p w14:paraId="1D20CE95"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同时，我还要感谢我的家人们，感谢他们在我学习期间，对我和我家庭所付出的一切，因为你们的不辞辛苦，默默的付出，才能让我没有后顾之忧，安心</w:t>
      </w:r>
      <w:r w:rsidRPr="005058A9">
        <w:rPr>
          <w:rFonts w:ascii="宋体" w:eastAsia="宋体" w:hAnsi="宋体" w:hint="eastAsia"/>
          <w:color w:val="000000" w:themeColor="text1"/>
        </w:rPr>
        <w:lastRenderedPageBreak/>
        <w:t>的做一名学生，完成我的学业。感谢我的宝贝女儿，虽然你年纪尚幼，但是你就是我努力奋斗的动力，是你让我勇往直前，感谢你，我的宝贝。</w:t>
      </w:r>
    </w:p>
    <w:p w14:paraId="0EA1DAE9" w14:textId="77777777" w:rsidR="00DD57C5" w:rsidRPr="005058A9" w:rsidRDefault="00076025">
      <w:pPr>
        <w:spacing w:line="360" w:lineRule="auto"/>
        <w:rPr>
          <w:rFonts w:ascii="宋体" w:eastAsia="宋体" w:hAnsi="宋体"/>
          <w:color w:val="000000" w:themeColor="text1"/>
        </w:rPr>
      </w:pPr>
      <w:r w:rsidRPr="005058A9">
        <w:rPr>
          <w:rFonts w:ascii="宋体" w:eastAsia="宋体" w:hAnsi="宋体" w:hint="eastAsia"/>
          <w:color w:val="000000" w:themeColor="text1"/>
        </w:rPr>
        <w:tab/>
        <w:t xml:space="preserve"> 最后，我要感谢百忙中参与审阅、评议本论文的各位老师，向你们表示最衷心的感谢，你们辛苦了！人生的每个阶段都应该被好好珍惜，我的研究生因为有了你们而更加精彩，让人生更加丰富多彩。我会带着最美好的记忆，走向未来；带着感恩的心，去迎接挑战。现在，我把最美好的祝福送给你们，愿老师们永远健康、快乐！</w:t>
      </w:r>
    </w:p>
    <w:p w14:paraId="42AE2DBD" w14:textId="77777777" w:rsidR="0079036B" w:rsidRPr="00A1090D" w:rsidRDefault="0079036B" w:rsidP="00A1090D">
      <w:pPr>
        <w:spacing w:line="360" w:lineRule="auto"/>
        <w:rPr>
          <w:rFonts w:ascii="宋体" w:eastAsia="宋体" w:hAnsi="宋体"/>
          <w:color w:val="000000" w:themeColor="text1"/>
        </w:rPr>
      </w:pPr>
    </w:p>
    <w:p w14:paraId="2F1D7A56" w14:textId="77777777" w:rsidR="0079036B" w:rsidRPr="00A1090D" w:rsidRDefault="0079036B" w:rsidP="00A1090D">
      <w:pPr>
        <w:spacing w:line="360" w:lineRule="auto"/>
        <w:rPr>
          <w:rFonts w:ascii="宋体" w:eastAsia="宋体" w:hAnsi="宋体"/>
          <w:color w:val="000000" w:themeColor="text1"/>
        </w:rPr>
      </w:pPr>
    </w:p>
    <w:p w14:paraId="18EB0472" w14:textId="77777777" w:rsidR="0079036B" w:rsidRPr="00A1090D" w:rsidRDefault="0079036B" w:rsidP="00A1090D">
      <w:pPr>
        <w:spacing w:line="360" w:lineRule="auto"/>
        <w:rPr>
          <w:rFonts w:ascii="宋体" w:eastAsia="宋体" w:hAnsi="宋体"/>
          <w:color w:val="000000" w:themeColor="text1"/>
        </w:rPr>
      </w:pPr>
    </w:p>
    <w:p w14:paraId="0B163CAB" w14:textId="77777777" w:rsidR="0079036B" w:rsidRPr="00A1090D" w:rsidRDefault="0079036B" w:rsidP="00A1090D">
      <w:pPr>
        <w:spacing w:line="360" w:lineRule="auto"/>
        <w:rPr>
          <w:rFonts w:ascii="宋体" w:eastAsia="宋体" w:hAnsi="宋体"/>
          <w:color w:val="000000" w:themeColor="text1"/>
        </w:rPr>
      </w:pPr>
    </w:p>
    <w:p w14:paraId="6F2228E3" w14:textId="77777777" w:rsidR="0079036B" w:rsidRPr="00A1090D" w:rsidRDefault="0079036B" w:rsidP="00A1090D">
      <w:pPr>
        <w:spacing w:line="360" w:lineRule="auto"/>
        <w:rPr>
          <w:rFonts w:ascii="宋体" w:eastAsia="宋体" w:hAnsi="宋体"/>
          <w:color w:val="000000" w:themeColor="text1"/>
        </w:rPr>
      </w:pPr>
    </w:p>
    <w:p w14:paraId="0C877239" w14:textId="77777777" w:rsidR="0079036B" w:rsidRPr="00A1090D" w:rsidRDefault="0079036B" w:rsidP="00A1090D">
      <w:pPr>
        <w:spacing w:line="360" w:lineRule="auto"/>
        <w:rPr>
          <w:rFonts w:ascii="宋体" w:eastAsia="宋体" w:hAnsi="宋体"/>
          <w:color w:val="000000" w:themeColor="text1"/>
        </w:rPr>
      </w:pPr>
    </w:p>
    <w:p w14:paraId="43359B98" w14:textId="77777777" w:rsidR="0079036B" w:rsidRPr="00A1090D" w:rsidRDefault="0079036B" w:rsidP="00A1090D">
      <w:pPr>
        <w:spacing w:line="360" w:lineRule="auto"/>
        <w:rPr>
          <w:rFonts w:ascii="宋体" w:eastAsia="宋体" w:hAnsi="宋体"/>
          <w:color w:val="000000" w:themeColor="text1"/>
        </w:rPr>
      </w:pPr>
    </w:p>
    <w:p w14:paraId="7A9EFA78" w14:textId="77777777" w:rsidR="0079036B" w:rsidRPr="00A1090D" w:rsidRDefault="0079036B" w:rsidP="00A1090D">
      <w:pPr>
        <w:spacing w:line="360" w:lineRule="auto"/>
        <w:rPr>
          <w:rFonts w:ascii="宋体" w:eastAsia="宋体" w:hAnsi="宋体"/>
          <w:color w:val="000000" w:themeColor="text1"/>
        </w:rPr>
      </w:pPr>
    </w:p>
    <w:p w14:paraId="3FFBCF25" w14:textId="77777777" w:rsidR="0079036B" w:rsidRPr="00A1090D" w:rsidRDefault="0079036B" w:rsidP="00A1090D">
      <w:pPr>
        <w:spacing w:line="360" w:lineRule="auto"/>
        <w:rPr>
          <w:rFonts w:ascii="宋体" w:eastAsia="宋体" w:hAnsi="宋体"/>
          <w:color w:val="000000" w:themeColor="text1"/>
        </w:rPr>
      </w:pPr>
    </w:p>
    <w:p w14:paraId="3A469A87" w14:textId="77777777" w:rsidR="0079036B" w:rsidRPr="00A1090D" w:rsidRDefault="0079036B" w:rsidP="00A1090D">
      <w:pPr>
        <w:spacing w:line="360" w:lineRule="auto"/>
        <w:rPr>
          <w:rFonts w:ascii="宋体" w:eastAsia="宋体" w:hAnsi="宋体"/>
          <w:color w:val="000000" w:themeColor="text1"/>
        </w:rPr>
      </w:pPr>
    </w:p>
    <w:p w14:paraId="41A30FF3" w14:textId="77777777" w:rsidR="0079036B" w:rsidRPr="00A1090D" w:rsidRDefault="0079036B" w:rsidP="00A1090D">
      <w:pPr>
        <w:spacing w:line="360" w:lineRule="auto"/>
        <w:rPr>
          <w:rFonts w:ascii="宋体" w:eastAsia="宋体" w:hAnsi="宋体"/>
          <w:color w:val="000000" w:themeColor="text1"/>
        </w:rPr>
      </w:pPr>
    </w:p>
    <w:p w14:paraId="27A7AE20" w14:textId="77777777" w:rsidR="0079036B" w:rsidRPr="00A1090D" w:rsidRDefault="0079036B" w:rsidP="00A1090D">
      <w:pPr>
        <w:spacing w:line="360" w:lineRule="auto"/>
        <w:rPr>
          <w:rFonts w:ascii="宋体" w:eastAsia="宋体" w:hAnsi="宋体"/>
          <w:color w:val="000000" w:themeColor="text1"/>
        </w:rPr>
      </w:pPr>
    </w:p>
    <w:p w14:paraId="66CFDB16" w14:textId="77777777" w:rsidR="0079036B" w:rsidRPr="00A1090D" w:rsidRDefault="0079036B" w:rsidP="00A1090D">
      <w:pPr>
        <w:spacing w:line="360" w:lineRule="auto"/>
        <w:rPr>
          <w:rFonts w:ascii="宋体" w:eastAsia="宋体" w:hAnsi="宋体"/>
          <w:color w:val="000000" w:themeColor="text1"/>
        </w:rPr>
      </w:pPr>
    </w:p>
    <w:p w14:paraId="4F14D68C" w14:textId="77777777" w:rsidR="0079036B" w:rsidRPr="00A1090D" w:rsidRDefault="0079036B" w:rsidP="00A1090D">
      <w:pPr>
        <w:spacing w:line="360" w:lineRule="auto"/>
        <w:rPr>
          <w:rFonts w:ascii="宋体" w:eastAsia="宋体" w:hAnsi="宋体"/>
          <w:color w:val="000000" w:themeColor="text1"/>
        </w:rPr>
      </w:pPr>
    </w:p>
    <w:p w14:paraId="6D77A6DA" w14:textId="77777777" w:rsidR="0079036B" w:rsidRPr="00A1090D" w:rsidRDefault="0079036B" w:rsidP="00A1090D">
      <w:pPr>
        <w:spacing w:line="360" w:lineRule="auto"/>
        <w:rPr>
          <w:rFonts w:ascii="宋体" w:eastAsia="宋体" w:hAnsi="宋体"/>
          <w:color w:val="000000" w:themeColor="text1"/>
        </w:rPr>
      </w:pPr>
    </w:p>
    <w:p w14:paraId="7257D9A2" w14:textId="77777777" w:rsidR="00DD57C5" w:rsidRPr="005058A9" w:rsidRDefault="00076025">
      <w:pPr>
        <w:spacing w:line="360" w:lineRule="auto"/>
        <w:outlineLvl w:val="0"/>
        <w:rPr>
          <w:rFonts w:ascii="宋体" w:eastAsia="宋体" w:hAnsi="宋体"/>
          <w:b/>
          <w:color w:val="000000" w:themeColor="text1"/>
        </w:rPr>
      </w:pPr>
      <w:r w:rsidRPr="005058A9">
        <w:rPr>
          <w:rFonts w:ascii="宋体" w:eastAsia="宋体" w:hAnsi="宋体" w:hint="eastAsia"/>
          <w:b/>
          <w:color w:val="000000" w:themeColor="text1"/>
        </w:rPr>
        <w:lastRenderedPageBreak/>
        <w:t>附录</w:t>
      </w:r>
    </w:p>
    <w:p w14:paraId="2F451683"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附录1:A公司产品规划管理问题访谈提纲</w:t>
      </w:r>
    </w:p>
    <w:p w14:paraId="087D6068"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附录2:A公司产品规划调查问卷</w:t>
      </w:r>
    </w:p>
    <w:p w14:paraId="4CE82DD4" w14:textId="77777777" w:rsidR="00DD57C5" w:rsidRPr="005058A9" w:rsidRDefault="00076025">
      <w:pPr>
        <w:spacing w:line="360" w:lineRule="auto"/>
        <w:outlineLvl w:val="1"/>
        <w:rPr>
          <w:rFonts w:ascii="宋体" w:eastAsia="宋体" w:hAnsi="宋体"/>
          <w:color w:val="000000" w:themeColor="text1"/>
        </w:rPr>
      </w:pPr>
      <w:r w:rsidRPr="005058A9">
        <w:rPr>
          <w:rFonts w:ascii="宋体" w:eastAsia="宋体" w:hAnsi="宋体" w:hint="eastAsia"/>
          <w:color w:val="000000" w:themeColor="text1"/>
        </w:rPr>
        <w:t>附录3:电视产品需求调查问卷</w:t>
      </w:r>
    </w:p>
    <w:p w14:paraId="0232F2C3" w14:textId="77777777" w:rsidR="00DD57C5" w:rsidRPr="005058A9" w:rsidRDefault="00DD57C5">
      <w:pPr>
        <w:spacing w:line="360" w:lineRule="auto"/>
        <w:rPr>
          <w:rFonts w:ascii="宋体" w:eastAsia="宋体" w:hAnsi="宋体"/>
          <w:b/>
          <w:color w:val="000000" w:themeColor="text1"/>
        </w:rPr>
      </w:pPr>
    </w:p>
    <w:p w14:paraId="7797E706" w14:textId="77777777" w:rsidR="00DD57C5" w:rsidRPr="005058A9" w:rsidRDefault="00DD57C5">
      <w:pPr>
        <w:spacing w:line="360" w:lineRule="auto"/>
        <w:rPr>
          <w:rFonts w:ascii="宋体" w:eastAsia="宋体" w:hAnsi="宋体"/>
          <w:color w:val="000000" w:themeColor="text1"/>
        </w:rPr>
      </w:pPr>
    </w:p>
    <w:p w14:paraId="1986B643" w14:textId="77777777" w:rsidR="00DD57C5" w:rsidRPr="005058A9" w:rsidRDefault="00DD57C5">
      <w:pPr>
        <w:spacing w:line="360" w:lineRule="auto"/>
        <w:rPr>
          <w:rFonts w:ascii="宋体" w:eastAsia="宋体" w:hAnsi="宋体"/>
          <w:color w:val="000000" w:themeColor="text1"/>
        </w:rPr>
      </w:pPr>
    </w:p>
    <w:p w14:paraId="600AF417" w14:textId="77777777" w:rsidR="00DD57C5" w:rsidRPr="005058A9" w:rsidRDefault="00DD57C5">
      <w:pPr>
        <w:spacing w:line="360" w:lineRule="auto"/>
        <w:rPr>
          <w:rFonts w:ascii="宋体" w:eastAsia="宋体" w:hAnsi="宋体"/>
          <w:b/>
          <w:color w:val="000000" w:themeColor="text1"/>
        </w:rPr>
      </w:pPr>
    </w:p>
    <w:p w14:paraId="1F4308B3" w14:textId="77777777" w:rsidR="00DD57C5" w:rsidRPr="005058A9" w:rsidRDefault="00DD57C5">
      <w:pPr>
        <w:spacing w:line="360" w:lineRule="auto"/>
        <w:rPr>
          <w:rFonts w:ascii="宋体" w:eastAsia="宋体" w:hAnsi="宋体"/>
          <w:b/>
          <w:color w:val="000000" w:themeColor="text1"/>
        </w:rPr>
      </w:pPr>
    </w:p>
    <w:p w14:paraId="69B1758B" w14:textId="77777777" w:rsidR="00DD57C5" w:rsidRPr="005058A9" w:rsidRDefault="00DD57C5">
      <w:pPr>
        <w:spacing w:line="360" w:lineRule="auto"/>
        <w:rPr>
          <w:rFonts w:ascii="宋体" w:eastAsia="宋体" w:hAnsi="宋体"/>
          <w:color w:val="000000" w:themeColor="text1"/>
        </w:rPr>
      </w:pPr>
    </w:p>
    <w:p w14:paraId="57F75061" w14:textId="77777777" w:rsidR="00DD57C5" w:rsidRPr="005058A9" w:rsidRDefault="00DD57C5">
      <w:pPr>
        <w:spacing w:line="360" w:lineRule="auto"/>
        <w:rPr>
          <w:rFonts w:ascii="宋体" w:eastAsia="宋体" w:hAnsi="宋体"/>
          <w:color w:val="000000" w:themeColor="text1"/>
        </w:rPr>
      </w:pPr>
    </w:p>
    <w:sectPr w:rsidR="00DD57C5" w:rsidRPr="005058A9">
      <w:footerReference w:type="even" r:id="rId78"/>
      <w:footerReference w:type="default" r:id="rId79"/>
      <w:pgSz w:w="11900" w:h="16840"/>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User" w:date="2019-09-22T14:40:00Z" w:initials="U">
    <w:p w14:paraId="3CB0A77D" w14:textId="0B4EB2E9" w:rsidR="00B95B48" w:rsidRPr="00B95B48" w:rsidRDefault="00B95B48">
      <w:pPr>
        <w:pStyle w:val="ad"/>
        <w:rPr>
          <w:rFonts w:eastAsia="宋体" w:hint="eastAsia"/>
        </w:rPr>
      </w:pPr>
      <w:r>
        <w:rPr>
          <w:rStyle w:val="ac"/>
        </w:rPr>
        <w:annotationRef/>
      </w:r>
      <w:r>
        <w:rPr>
          <w:rFonts w:eastAsia="宋体" w:hint="eastAsia"/>
        </w:rPr>
        <w:t>建议题目改为：</w:t>
      </w:r>
      <w:r>
        <w:rPr>
          <w:rFonts w:eastAsia="宋体" w:hint="eastAsia"/>
        </w:rPr>
        <w:t>A</w:t>
      </w:r>
      <w:r>
        <w:rPr>
          <w:rFonts w:eastAsia="宋体" w:hint="eastAsia"/>
        </w:rPr>
        <w:t>公司产品规划研究</w:t>
      </w:r>
    </w:p>
  </w:comment>
  <w:comment w:id="97" w:author="User" w:date="2019-09-22T15:11:00Z" w:initials="U">
    <w:p w14:paraId="307E8CCB" w14:textId="12831FB5" w:rsidR="00641843" w:rsidRPr="00641843" w:rsidRDefault="00641843">
      <w:pPr>
        <w:pStyle w:val="ad"/>
        <w:rPr>
          <w:rFonts w:eastAsia="宋体" w:hint="eastAsia"/>
        </w:rPr>
      </w:pPr>
      <w:r>
        <w:rPr>
          <w:rStyle w:val="ac"/>
        </w:rPr>
        <w:annotationRef/>
      </w:r>
      <w:r>
        <w:rPr>
          <w:rFonts w:eastAsia="宋体" w:hint="eastAsia"/>
        </w:rPr>
        <w:t>归纳成几点！</w:t>
      </w:r>
    </w:p>
  </w:comment>
  <w:comment w:id="175" w:author="User" w:date="2019-09-09T09:12:00Z" w:initials="U">
    <w:p w14:paraId="679BC7EE" w14:textId="0E3CF0C6" w:rsidR="00B95B48" w:rsidRDefault="00B95B48">
      <w:pPr>
        <w:pStyle w:val="ad"/>
      </w:pPr>
      <w:r>
        <w:rPr>
          <w:rStyle w:val="ac"/>
        </w:rPr>
        <w:annotationRef/>
      </w:r>
      <w:r>
        <w:rPr>
          <w:rFonts w:hint="eastAsia"/>
        </w:rPr>
        <w:t>参考文献标注不规范！</w:t>
      </w:r>
    </w:p>
  </w:comment>
  <w:comment w:id="186" w:author="User" w:date="2019-09-09T09:12:00Z" w:initials="U">
    <w:p w14:paraId="6E725318" w14:textId="63779B1D" w:rsidR="00B95B48" w:rsidRDefault="00B95B48">
      <w:pPr>
        <w:pStyle w:val="ad"/>
      </w:pPr>
      <w:r>
        <w:rPr>
          <w:rStyle w:val="ac"/>
        </w:rPr>
        <w:annotationRef/>
      </w:r>
      <w:r>
        <w:rPr>
          <w:rFonts w:hint="eastAsia"/>
        </w:rPr>
        <w:t>数据来源？</w:t>
      </w:r>
    </w:p>
  </w:comment>
  <w:comment w:id="188" w:author="User" w:date="2019-09-22T15:33:00Z" w:initials="U">
    <w:p w14:paraId="2CD56C5C" w14:textId="008E3A5D" w:rsidR="00B95B48" w:rsidRDefault="00B95B48">
      <w:pPr>
        <w:pStyle w:val="ad"/>
      </w:pPr>
      <w:r>
        <w:rPr>
          <w:rStyle w:val="ac"/>
        </w:rPr>
        <w:annotationRef/>
      </w:r>
      <w:r>
        <w:rPr>
          <w:rFonts w:hint="eastAsia"/>
        </w:rPr>
        <w:t>表格按此格式编号，增加表</w:t>
      </w:r>
      <w:r w:rsidRPr="007203F7">
        <w:rPr>
          <w:rFonts w:hint="eastAsia"/>
          <w:color w:val="FF0000"/>
        </w:rPr>
        <w:t>标题</w:t>
      </w:r>
      <w:r>
        <w:rPr>
          <w:rFonts w:hint="eastAsia"/>
        </w:rPr>
        <w:t>！</w:t>
      </w:r>
    </w:p>
  </w:comment>
  <w:comment w:id="189" w:author="User" w:date="2019-09-22T15:34:00Z" w:initials="U">
    <w:p w14:paraId="062149A6" w14:textId="2530B0D8" w:rsidR="007203F7" w:rsidRPr="007203F7" w:rsidRDefault="007203F7">
      <w:pPr>
        <w:pStyle w:val="ad"/>
        <w:rPr>
          <w:rFonts w:eastAsia="宋体" w:hint="eastAsia"/>
        </w:rPr>
      </w:pPr>
      <w:r>
        <w:rPr>
          <w:rStyle w:val="ac"/>
        </w:rPr>
        <w:annotationRef/>
      </w:r>
      <w:r>
        <w:rPr>
          <w:rFonts w:eastAsia="宋体" w:hint="eastAsia"/>
        </w:rPr>
        <w:t>无条理！！</w:t>
      </w:r>
    </w:p>
  </w:comment>
  <w:comment w:id="194" w:author="User" w:date="2019-09-09T09:18:00Z" w:initials="U">
    <w:p w14:paraId="0E18C5F4" w14:textId="26EA7A64" w:rsidR="00B95B48" w:rsidRDefault="00B95B48">
      <w:pPr>
        <w:pStyle w:val="ad"/>
      </w:pPr>
      <w:r>
        <w:rPr>
          <w:rStyle w:val="ac"/>
        </w:rPr>
        <w:annotationRef/>
      </w:r>
      <w:r>
        <w:rPr>
          <w:rFonts w:hint="eastAsia"/>
        </w:rPr>
        <w:t>上一节介绍产品管理的主要内容后，这一小节再介绍产品规划，就顺理成章了！</w:t>
      </w:r>
    </w:p>
  </w:comment>
  <w:comment w:id="195" w:author="User" w:date="2019-09-09T09:18:00Z" w:initials="U">
    <w:p w14:paraId="0C661C42" w14:textId="12E38BE4" w:rsidR="00B95B48" w:rsidRDefault="00B95B48">
      <w:pPr>
        <w:pStyle w:val="ad"/>
      </w:pPr>
      <w:r>
        <w:rPr>
          <w:rStyle w:val="ac"/>
        </w:rPr>
        <w:annotationRef/>
      </w:r>
      <w:r>
        <w:rPr>
          <w:rFonts w:hint="eastAsia"/>
        </w:rPr>
        <w:t>标注问题！</w:t>
      </w:r>
    </w:p>
  </w:comment>
  <w:comment w:id="196" w:author="User" w:date="2019-09-09T09:19:00Z" w:initials="U">
    <w:p w14:paraId="3E7A5729" w14:textId="284E4D93" w:rsidR="00B95B48" w:rsidRDefault="00B95B48">
      <w:pPr>
        <w:pStyle w:val="ad"/>
      </w:pPr>
      <w:r>
        <w:rPr>
          <w:rStyle w:val="ac"/>
        </w:rPr>
        <w:annotationRef/>
      </w:r>
      <w:r>
        <w:rPr>
          <w:rFonts w:hint="eastAsia"/>
        </w:rPr>
        <w:t>？？</w:t>
      </w:r>
    </w:p>
  </w:comment>
  <w:comment w:id="198" w:author="User" w:date="2019-09-09T09:59:00Z" w:initials="U">
    <w:p w14:paraId="77352A9B" w14:textId="77777777" w:rsidR="00B95B48" w:rsidRDefault="00B95B48" w:rsidP="00BF6505">
      <w:pPr>
        <w:pStyle w:val="ad"/>
      </w:pPr>
      <w:r>
        <w:rPr>
          <w:rStyle w:val="ac"/>
        </w:rPr>
        <w:annotationRef/>
      </w:r>
      <w:r>
        <w:rPr>
          <w:rFonts w:hint="eastAsia"/>
        </w:rPr>
        <w:t>参考文献标注！</w:t>
      </w:r>
    </w:p>
  </w:comment>
  <w:comment w:id="199" w:author="User" w:date="2019-09-09T10:01:00Z" w:initials="U">
    <w:p w14:paraId="040D7D24" w14:textId="77777777" w:rsidR="00B95B48" w:rsidRDefault="00B95B48" w:rsidP="00BF6505">
      <w:pPr>
        <w:pStyle w:val="ad"/>
      </w:pPr>
      <w:r>
        <w:rPr>
          <w:rStyle w:val="ac"/>
        </w:rPr>
        <w:annotationRef/>
      </w:r>
      <w:r>
        <w:rPr>
          <w:rFonts w:hint="eastAsia"/>
        </w:rPr>
        <w:t>数据来源！</w:t>
      </w:r>
    </w:p>
  </w:comment>
  <w:comment w:id="200" w:author="User" w:date="2019-09-09T10:23:00Z" w:initials="U">
    <w:p w14:paraId="397DBA98" w14:textId="77777777" w:rsidR="00B95B48" w:rsidRDefault="00B95B48" w:rsidP="00BF0070">
      <w:pPr>
        <w:pStyle w:val="ad"/>
      </w:pPr>
      <w:r>
        <w:rPr>
          <w:rStyle w:val="ac"/>
        </w:rPr>
        <w:annotationRef/>
      </w:r>
      <w:r>
        <w:rPr>
          <w:rFonts w:hint="eastAsia"/>
        </w:rPr>
        <w:t>格式！！</w:t>
      </w:r>
    </w:p>
  </w:comment>
  <w:comment w:id="201" w:author="User" w:date="2019-09-11T15:26:00Z" w:initials="U">
    <w:p w14:paraId="3D0AD3BD" w14:textId="0E99CC03" w:rsidR="00B95B48" w:rsidRDefault="00B95B48">
      <w:pPr>
        <w:pStyle w:val="ad"/>
      </w:pPr>
      <w:r>
        <w:rPr>
          <w:rStyle w:val="ac"/>
        </w:rPr>
        <w:annotationRef/>
      </w:r>
      <w:r>
        <w:rPr>
          <w:rFonts w:hint="eastAsia"/>
        </w:rPr>
        <w:t>上图是研发中心，这图示技术中心，是同一个概念吗？</w:t>
      </w:r>
    </w:p>
  </w:comment>
  <w:comment w:id="202" w:author="User" w:date="2019-09-22T15:41:00Z" w:initials="U">
    <w:p w14:paraId="5B0F2BC5" w14:textId="4DAB1013" w:rsidR="00E33545" w:rsidRPr="00E33545" w:rsidRDefault="00E33545">
      <w:pPr>
        <w:pStyle w:val="ad"/>
        <w:rPr>
          <w:rFonts w:eastAsia="宋体" w:hint="eastAsia"/>
        </w:rPr>
      </w:pPr>
      <w:r>
        <w:rPr>
          <w:rStyle w:val="ac"/>
        </w:rPr>
        <w:annotationRef/>
      </w:r>
      <w:r>
        <w:rPr>
          <w:rFonts w:eastAsia="宋体" w:hint="eastAsia"/>
        </w:rPr>
        <w:t>？是指竞争公司吗？</w:t>
      </w:r>
    </w:p>
  </w:comment>
  <w:comment w:id="208" w:author="User" w:date="2019-09-22T15:56:00Z" w:initials="U">
    <w:p w14:paraId="3B4980FD" w14:textId="394EB407" w:rsidR="00FE43C1" w:rsidRPr="00FE43C1" w:rsidRDefault="00FE43C1">
      <w:pPr>
        <w:pStyle w:val="ad"/>
        <w:rPr>
          <w:rFonts w:eastAsia="宋体" w:hint="eastAsia"/>
        </w:rPr>
      </w:pPr>
      <w:r>
        <w:rPr>
          <w:rStyle w:val="ac"/>
        </w:rPr>
        <w:annotationRef/>
      </w:r>
      <w:r w:rsidR="006431B8">
        <w:rPr>
          <w:rFonts w:eastAsia="宋体" w:hint="eastAsia"/>
        </w:rPr>
        <w:t>不要这些不相关内容，</w:t>
      </w:r>
      <w:r w:rsidR="006918F7">
        <w:rPr>
          <w:rFonts w:eastAsia="宋体" w:hint="eastAsia"/>
        </w:rPr>
        <w:t>接着上一章的产品线规划的结果</w:t>
      </w:r>
      <w:r w:rsidR="006431B8">
        <w:rPr>
          <w:rFonts w:eastAsia="宋体" w:hint="eastAsia"/>
        </w:rPr>
        <w:t>：新的增长明星培育（智能卡）。</w:t>
      </w:r>
    </w:p>
  </w:comment>
  <w:comment w:id="214" w:author="User" w:date="2019-09-22T15:58:00Z" w:initials="U">
    <w:p w14:paraId="2254DE17" w14:textId="4FE08C9A" w:rsidR="008C1642" w:rsidRPr="008C1642" w:rsidRDefault="008C1642">
      <w:pPr>
        <w:pStyle w:val="ad"/>
        <w:rPr>
          <w:rFonts w:eastAsia="宋体" w:hint="eastAsia"/>
        </w:rPr>
      </w:pPr>
      <w:r>
        <w:rPr>
          <w:rStyle w:val="ac"/>
        </w:rPr>
        <w:annotationRef/>
      </w:r>
      <w:r>
        <w:rPr>
          <w:rFonts w:eastAsia="宋体" w:hint="eastAsia"/>
        </w:rPr>
        <w:t>这章主要将实践内容，不要重复写理论。</w:t>
      </w:r>
    </w:p>
  </w:comment>
  <w:comment w:id="222" w:author="User" w:date="2019-09-11T15:51:00Z" w:initials="U">
    <w:p w14:paraId="1F2E7A32" w14:textId="0EAEEF68" w:rsidR="00B95B48" w:rsidRDefault="00B95B48">
      <w:pPr>
        <w:pStyle w:val="ad"/>
      </w:pPr>
      <w:r>
        <w:rPr>
          <w:rStyle w:val="ac"/>
        </w:rPr>
        <w:annotationRef/>
      </w:r>
      <w:r>
        <w:rPr>
          <w:rFonts w:hint="eastAsia"/>
        </w:rPr>
        <w:t>依据是什么？--这里的依据是上面对细分市场的描述，我在excel表格中对细分市场做了多轮的评估，可以作为附件附上。市场规模、竞争、吸引力以及战略与业务能力评估都在excel表格中做了详细列举和描述</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878385" w14:textId="77777777" w:rsidR="00141F7E" w:rsidRDefault="00141F7E">
      <w:r>
        <w:separator/>
      </w:r>
    </w:p>
  </w:endnote>
  <w:endnote w:type="continuationSeparator" w:id="0">
    <w:p w14:paraId="55CBB59A" w14:textId="77777777" w:rsidR="00141F7E" w:rsidRDefault="00141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DengXian">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DengXian Light">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ongti SC">
    <w:charset w:val="86"/>
    <w:family w:val="roman"/>
    <w:pitch w:val="variable"/>
    <w:sig w:usb0="00000287" w:usb1="080F0000" w:usb2="00000010" w:usb3="00000000" w:csb0="0004009F" w:csb1="00000000"/>
  </w:font>
  <w:font w:name="Times">
    <w:panose1 w:val="02020603050405020304"/>
    <w:charset w:val="00"/>
    <w:family w:val="roman"/>
    <w:pitch w:val="variable"/>
    <w:sig w:usb0="E0002AFF" w:usb1="C0007841" w:usb2="00000009" w:usb3="00000000" w:csb0="000001F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pple Color Emoji">
    <w:altName w:val="MS Mincho"/>
    <w:charset w:val="00"/>
    <w:family w:val="auto"/>
    <w:pitch w:val="fixed"/>
    <w:sig w:usb0="00000003" w:usb1="18000000" w:usb2="14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4A482" w14:textId="77777777" w:rsidR="00B95B48" w:rsidRDefault="00B95B48">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62B803F7" w14:textId="77777777" w:rsidR="00B95B48" w:rsidRDefault="00B95B48">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BF56B5" w14:textId="77777777" w:rsidR="00B95B48" w:rsidRDefault="00B95B48">
    <w:pPr>
      <w:pStyle w:val="a4"/>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3B6940">
      <w:rPr>
        <w:rStyle w:val="a7"/>
        <w:noProof/>
      </w:rPr>
      <w:t>118</w:t>
    </w:r>
    <w:r>
      <w:rPr>
        <w:rStyle w:val="a7"/>
      </w:rPr>
      <w:fldChar w:fldCharType="end"/>
    </w:r>
  </w:p>
  <w:p w14:paraId="536E5D81" w14:textId="77777777" w:rsidR="00B95B48" w:rsidRDefault="00B95B48">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5087D9" w14:textId="77777777" w:rsidR="00141F7E" w:rsidRDefault="00141F7E">
      <w:r>
        <w:separator/>
      </w:r>
    </w:p>
  </w:footnote>
  <w:footnote w:type="continuationSeparator" w:id="0">
    <w:p w14:paraId="188E59B9" w14:textId="77777777" w:rsidR="00141F7E" w:rsidRDefault="00141F7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351B444"/>
    <w:multiLevelType w:val="singleLevel"/>
    <w:tmpl w:val="A351B444"/>
    <w:lvl w:ilvl="0">
      <w:start w:val="1"/>
      <w:numFmt w:val="chineseCounting"/>
      <w:suff w:val="nothing"/>
      <w:lvlText w:val="%1、"/>
      <w:lvlJc w:val="left"/>
      <w:rPr>
        <w:rFonts w:hint="eastAsia"/>
      </w:rPr>
    </w:lvl>
  </w:abstractNum>
  <w:abstractNum w:abstractNumId="1">
    <w:nsid w:val="23CD230F"/>
    <w:multiLevelType w:val="hybridMultilevel"/>
    <w:tmpl w:val="7416D032"/>
    <w:lvl w:ilvl="0" w:tplc="1FFE95C0">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268B5D99"/>
    <w:multiLevelType w:val="hybridMultilevel"/>
    <w:tmpl w:val="52642B84"/>
    <w:lvl w:ilvl="0" w:tplc="47B09270">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411F0202"/>
    <w:multiLevelType w:val="multilevel"/>
    <w:tmpl w:val="411F0202"/>
    <w:lvl w:ilvl="0">
      <w:start w:val="1"/>
      <w:numFmt w:val="decimal"/>
      <w:lvlText w:val="%1."/>
      <w:lvlJc w:val="left"/>
      <w:pPr>
        <w:tabs>
          <w:tab w:val="left" w:pos="360"/>
        </w:tabs>
        <w:ind w:left="360" w:hanging="360"/>
      </w:pPr>
      <w:rPr>
        <w:rFonts w:hint="eastAsia"/>
      </w:rPr>
    </w:lvl>
    <w:lvl w:ilvl="1">
      <w:start w:val="1"/>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4">
    <w:nsid w:val="510B5408"/>
    <w:multiLevelType w:val="hybridMultilevel"/>
    <w:tmpl w:val="6FA80810"/>
    <w:lvl w:ilvl="0" w:tplc="96CEC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4892D3D"/>
    <w:multiLevelType w:val="singleLevel"/>
    <w:tmpl w:val="54892D3D"/>
    <w:lvl w:ilvl="0">
      <w:start w:val="1"/>
      <w:numFmt w:val="decimal"/>
      <w:suff w:val="nothing"/>
      <w:lvlText w:val="（%1）"/>
      <w:lvlJc w:val="left"/>
    </w:lvl>
  </w:abstractNum>
  <w:abstractNum w:abstractNumId="6">
    <w:nsid w:val="77F83AC9"/>
    <w:multiLevelType w:val="hybridMultilevel"/>
    <w:tmpl w:val="B282DC8E"/>
    <w:lvl w:ilvl="0" w:tplc="B036ADE4">
      <w:start w:val="1"/>
      <w:numFmt w:val="japaneseCounting"/>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3"/>
  </w:num>
  <w:num w:numId="2">
    <w:abstractNumId w:val="5"/>
  </w:num>
  <w:num w:numId="3">
    <w:abstractNumId w:val="0"/>
  </w:num>
  <w:num w:numId="4">
    <w:abstractNumId w:val="6"/>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grammar="clean"/>
  <w:trackRevision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8CF"/>
    <w:rsid w:val="00000571"/>
    <w:rsid w:val="00001A08"/>
    <w:rsid w:val="00002072"/>
    <w:rsid w:val="000028BF"/>
    <w:rsid w:val="00003450"/>
    <w:rsid w:val="000039E8"/>
    <w:rsid w:val="00003CB8"/>
    <w:rsid w:val="000041FF"/>
    <w:rsid w:val="00004EBB"/>
    <w:rsid w:val="00005934"/>
    <w:rsid w:val="0001028A"/>
    <w:rsid w:val="000104FF"/>
    <w:rsid w:val="00010DDA"/>
    <w:rsid w:val="000110F9"/>
    <w:rsid w:val="00013EB7"/>
    <w:rsid w:val="0001487D"/>
    <w:rsid w:val="00021628"/>
    <w:rsid w:val="00021F94"/>
    <w:rsid w:val="00022A6E"/>
    <w:rsid w:val="00023528"/>
    <w:rsid w:val="00023E42"/>
    <w:rsid w:val="0002446F"/>
    <w:rsid w:val="0002510E"/>
    <w:rsid w:val="00025864"/>
    <w:rsid w:val="00030D2E"/>
    <w:rsid w:val="0003355F"/>
    <w:rsid w:val="00033F45"/>
    <w:rsid w:val="000343D6"/>
    <w:rsid w:val="00034DB8"/>
    <w:rsid w:val="00035414"/>
    <w:rsid w:val="00036C6B"/>
    <w:rsid w:val="00037F64"/>
    <w:rsid w:val="0004142C"/>
    <w:rsid w:val="000427F1"/>
    <w:rsid w:val="00043B08"/>
    <w:rsid w:val="00043C69"/>
    <w:rsid w:val="0004554E"/>
    <w:rsid w:val="00046166"/>
    <w:rsid w:val="00046E4F"/>
    <w:rsid w:val="00046EE4"/>
    <w:rsid w:val="00047486"/>
    <w:rsid w:val="000477D7"/>
    <w:rsid w:val="00047C0B"/>
    <w:rsid w:val="000509E3"/>
    <w:rsid w:val="00050E2D"/>
    <w:rsid w:val="00051B98"/>
    <w:rsid w:val="0005390E"/>
    <w:rsid w:val="00054255"/>
    <w:rsid w:val="00054A73"/>
    <w:rsid w:val="000566CC"/>
    <w:rsid w:val="0006047C"/>
    <w:rsid w:val="00060A8A"/>
    <w:rsid w:val="00063482"/>
    <w:rsid w:val="00064E3F"/>
    <w:rsid w:val="00065584"/>
    <w:rsid w:val="00066068"/>
    <w:rsid w:val="00066823"/>
    <w:rsid w:val="00067912"/>
    <w:rsid w:val="0007005C"/>
    <w:rsid w:val="00071440"/>
    <w:rsid w:val="00073DE1"/>
    <w:rsid w:val="00075F4D"/>
    <w:rsid w:val="00076025"/>
    <w:rsid w:val="00076FC0"/>
    <w:rsid w:val="000806B2"/>
    <w:rsid w:val="00080FA7"/>
    <w:rsid w:val="00082908"/>
    <w:rsid w:val="000838FC"/>
    <w:rsid w:val="000841C4"/>
    <w:rsid w:val="00084C95"/>
    <w:rsid w:val="000852E8"/>
    <w:rsid w:val="00085958"/>
    <w:rsid w:val="000861D2"/>
    <w:rsid w:val="00086610"/>
    <w:rsid w:val="00086734"/>
    <w:rsid w:val="00087B81"/>
    <w:rsid w:val="00090C30"/>
    <w:rsid w:val="00090F6B"/>
    <w:rsid w:val="0009111E"/>
    <w:rsid w:val="00091A68"/>
    <w:rsid w:val="00092589"/>
    <w:rsid w:val="0009353D"/>
    <w:rsid w:val="00094637"/>
    <w:rsid w:val="00094C46"/>
    <w:rsid w:val="00094DEC"/>
    <w:rsid w:val="00097439"/>
    <w:rsid w:val="000974F2"/>
    <w:rsid w:val="000A1EF2"/>
    <w:rsid w:val="000A3136"/>
    <w:rsid w:val="000A354A"/>
    <w:rsid w:val="000A46E2"/>
    <w:rsid w:val="000A68D0"/>
    <w:rsid w:val="000A7E08"/>
    <w:rsid w:val="000B0C72"/>
    <w:rsid w:val="000B271E"/>
    <w:rsid w:val="000B33E5"/>
    <w:rsid w:val="000B5A30"/>
    <w:rsid w:val="000B632E"/>
    <w:rsid w:val="000C0AFE"/>
    <w:rsid w:val="000C0BEB"/>
    <w:rsid w:val="000C0FE7"/>
    <w:rsid w:val="000C1D37"/>
    <w:rsid w:val="000C23E0"/>
    <w:rsid w:val="000C3038"/>
    <w:rsid w:val="000C35EB"/>
    <w:rsid w:val="000C551B"/>
    <w:rsid w:val="000C5EFB"/>
    <w:rsid w:val="000C6323"/>
    <w:rsid w:val="000C6899"/>
    <w:rsid w:val="000D0E03"/>
    <w:rsid w:val="000D2574"/>
    <w:rsid w:val="000D3224"/>
    <w:rsid w:val="000D495F"/>
    <w:rsid w:val="000D4F49"/>
    <w:rsid w:val="000D536F"/>
    <w:rsid w:val="000D728E"/>
    <w:rsid w:val="000D7F44"/>
    <w:rsid w:val="000E16E6"/>
    <w:rsid w:val="000E24EB"/>
    <w:rsid w:val="000E2D97"/>
    <w:rsid w:val="000E2E61"/>
    <w:rsid w:val="000E43BA"/>
    <w:rsid w:val="000E636E"/>
    <w:rsid w:val="000E71B9"/>
    <w:rsid w:val="000E7BE8"/>
    <w:rsid w:val="000F1C16"/>
    <w:rsid w:val="000F2BFD"/>
    <w:rsid w:val="000F328B"/>
    <w:rsid w:val="000F376C"/>
    <w:rsid w:val="000F5844"/>
    <w:rsid w:val="000F760E"/>
    <w:rsid w:val="001004FC"/>
    <w:rsid w:val="0010082E"/>
    <w:rsid w:val="00101605"/>
    <w:rsid w:val="0010181B"/>
    <w:rsid w:val="001018E3"/>
    <w:rsid w:val="00102925"/>
    <w:rsid w:val="001029BF"/>
    <w:rsid w:val="0010457B"/>
    <w:rsid w:val="001054C7"/>
    <w:rsid w:val="00105D85"/>
    <w:rsid w:val="0011045C"/>
    <w:rsid w:val="001107C8"/>
    <w:rsid w:val="00110A49"/>
    <w:rsid w:val="00111EB0"/>
    <w:rsid w:val="00111EB9"/>
    <w:rsid w:val="0011491B"/>
    <w:rsid w:val="00115390"/>
    <w:rsid w:val="001157B4"/>
    <w:rsid w:val="001159D3"/>
    <w:rsid w:val="00116490"/>
    <w:rsid w:val="0011702B"/>
    <w:rsid w:val="0012573B"/>
    <w:rsid w:val="0012613C"/>
    <w:rsid w:val="001262D8"/>
    <w:rsid w:val="00126AE7"/>
    <w:rsid w:val="001277A2"/>
    <w:rsid w:val="001314B0"/>
    <w:rsid w:val="00131E7A"/>
    <w:rsid w:val="00133975"/>
    <w:rsid w:val="0013434E"/>
    <w:rsid w:val="00135F1C"/>
    <w:rsid w:val="00136407"/>
    <w:rsid w:val="00137153"/>
    <w:rsid w:val="001375ED"/>
    <w:rsid w:val="00141F7E"/>
    <w:rsid w:val="00143513"/>
    <w:rsid w:val="0014365E"/>
    <w:rsid w:val="00143F52"/>
    <w:rsid w:val="0014571F"/>
    <w:rsid w:val="00145CD8"/>
    <w:rsid w:val="00146635"/>
    <w:rsid w:val="001478DD"/>
    <w:rsid w:val="0015144A"/>
    <w:rsid w:val="00152CD4"/>
    <w:rsid w:val="001551B2"/>
    <w:rsid w:val="0015724E"/>
    <w:rsid w:val="001575A0"/>
    <w:rsid w:val="001617E5"/>
    <w:rsid w:val="00161E41"/>
    <w:rsid w:val="001636AD"/>
    <w:rsid w:val="00165CB4"/>
    <w:rsid w:val="00166792"/>
    <w:rsid w:val="001701E7"/>
    <w:rsid w:val="00170885"/>
    <w:rsid w:val="00170AC8"/>
    <w:rsid w:val="00170AD1"/>
    <w:rsid w:val="00170D54"/>
    <w:rsid w:val="00170F86"/>
    <w:rsid w:val="00173D4C"/>
    <w:rsid w:val="00175DBB"/>
    <w:rsid w:val="00177520"/>
    <w:rsid w:val="001777F7"/>
    <w:rsid w:val="0018238A"/>
    <w:rsid w:val="001823E3"/>
    <w:rsid w:val="00183A6D"/>
    <w:rsid w:val="00184247"/>
    <w:rsid w:val="001842D9"/>
    <w:rsid w:val="0018554B"/>
    <w:rsid w:val="001859D2"/>
    <w:rsid w:val="0019098F"/>
    <w:rsid w:val="001913DB"/>
    <w:rsid w:val="001917F2"/>
    <w:rsid w:val="00194310"/>
    <w:rsid w:val="0019626C"/>
    <w:rsid w:val="00196E0F"/>
    <w:rsid w:val="00197C4F"/>
    <w:rsid w:val="001A0B74"/>
    <w:rsid w:val="001A107C"/>
    <w:rsid w:val="001A22D4"/>
    <w:rsid w:val="001A52CF"/>
    <w:rsid w:val="001A556C"/>
    <w:rsid w:val="001A5C4E"/>
    <w:rsid w:val="001B25E3"/>
    <w:rsid w:val="001B47BF"/>
    <w:rsid w:val="001B565A"/>
    <w:rsid w:val="001B64BE"/>
    <w:rsid w:val="001B6803"/>
    <w:rsid w:val="001B7F32"/>
    <w:rsid w:val="001C168A"/>
    <w:rsid w:val="001C68B2"/>
    <w:rsid w:val="001C7DEC"/>
    <w:rsid w:val="001D02FA"/>
    <w:rsid w:val="001D134E"/>
    <w:rsid w:val="001D3F5F"/>
    <w:rsid w:val="001D6878"/>
    <w:rsid w:val="001D725C"/>
    <w:rsid w:val="001E017E"/>
    <w:rsid w:val="001E443E"/>
    <w:rsid w:val="001E44BC"/>
    <w:rsid w:val="001E4C32"/>
    <w:rsid w:val="001E5DA7"/>
    <w:rsid w:val="001E65D7"/>
    <w:rsid w:val="001E776E"/>
    <w:rsid w:val="001E7774"/>
    <w:rsid w:val="001F0442"/>
    <w:rsid w:val="001F1FBE"/>
    <w:rsid w:val="001F2D71"/>
    <w:rsid w:val="001F42CE"/>
    <w:rsid w:val="001F48FC"/>
    <w:rsid w:val="001F4A54"/>
    <w:rsid w:val="0020020E"/>
    <w:rsid w:val="002005D8"/>
    <w:rsid w:val="002023BB"/>
    <w:rsid w:val="00202EE4"/>
    <w:rsid w:val="00203A7E"/>
    <w:rsid w:val="00203BFB"/>
    <w:rsid w:val="00206C1B"/>
    <w:rsid w:val="00207F45"/>
    <w:rsid w:val="00211CEC"/>
    <w:rsid w:val="002124BF"/>
    <w:rsid w:val="00212599"/>
    <w:rsid w:val="00213AA1"/>
    <w:rsid w:val="00216210"/>
    <w:rsid w:val="002202B7"/>
    <w:rsid w:val="00220A57"/>
    <w:rsid w:val="00221B11"/>
    <w:rsid w:val="002220D1"/>
    <w:rsid w:val="0022360C"/>
    <w:rsid w:val="00223696"/>
    <w:rsid w:val="002237E3"/>
    <w:rsid w:val="00223A29"/>
    <w:rsid w:val="002241E8"/>
    <w:rsid w:val="00225548"/>
    <w:rsid w:val="00225C2F"/>
    <w:rsid w:val="00225F3A"/>
    <w:rsid w:val="00226E72"/>
    <w:rsid w:val="00230A2F"/>
    <w:rsid w:val="00230D0B"/>
    <w:rsid w:val="00231592"/>
    <w:rsid w:val="002348FD"/>
    <w:rsid w:val="00234D2E"/>
    <w:rsid w:val="00235ADA"/>
    <w:rsid w:val="002369CF"/>
    <w:rsid w:val="00237B76"/>
    <w:rsid w:val="00240A77"/>
    <w:rsid w:val="00240BC8"/>
    <w:rsid w:val="00242CA4"/>
    <w:rsid w:val="00243FA8"/>
    <w:rsid w:val="00247620"/>
    <w:rsid w:val="00250F66"/>
    <w:rsid w:val="002518F8"/>
    <w:rsid w:val="002525D3"/>
    <w:rsid w:val="002534D8"/>
    <w:rsid w:val="002545F2"/>
    <w:rsid w:val="002552BB"/>
    <w:rsid w:val="0025580B"/>
    <w:rsid w:val="002631E6"/>
    <w:rsid w:val="00263AA1"/>
    <w:rsid w:val="00264776"/>
    <w:rsid w:val="00266485"/>
    <w:rsid w:val="00266505"/>
    <w:rsid w:val="002670FB"/>
    <w:rsid w:val="00272364"/>
    <w:rsid w:val="00272A18"/>
    <w:rsid w:val="00273047"/>
    <w:rsid w:val="00273067"/>
    <w:rsid w:val="0027452E"/>
    <w:rsid w:val="00274BDE"/>
    <w:rsid w:val="002764AB"/>
    <w:rsid w:val="002766A0"/>
    <w:rsid w:val="002768ED"/>
    <w:rsid w:val="00276917"/>
    <w:rsid w:val="00276C49"/>
    <w:rsid w:val="00280318"/>
    <w:rsid w:val="00281271"/>
    <w:rsid w:val="00282871"/>
    <w:rsid w:val="002841E0"/>
    <w:rsid w:val="00287D1A"/>
    <w:rsid w:val="0029004F"/>
    <w:rsid w:val="00292617"/>
    <w:rsid w:val="002928CC"/>
    <w:rsid w:val="00292919"/>
    <w:rsid w:val="0029358F"/>
    <w:rsid w:val="00294097"/>
    <w:rsid w:val="0029448F"/>
    <w:rsid w:val="00297224"/>
    <w:rsid w:val="0029731F"/>
    <w:rsid w:val="002978C7"/>
    <w:rsid w:val="002A01CC"/>
    <w:rsid w:val="002A09DE"/>
    <w:rsid w:val="002A14C6"/>
    <w:rsid w:val="002A1A6A"/>
    <w:rsid w:val="002A399A"/>
    <w:rsid w:val="002A4A14"/>
    <w:rsid w:val="002A64F8"/>
    <w:rsid w:val="002B0468"/>
    <w:rsid w:val="002B08DC"/>
    <w:rsid w:val="002B175F"/>
    <w:rsid w:val="002B248C"/>
    <w:rsid w:val="002B51FF"/>
    <w:rsid w:val="002B59EF"/>
    <w:rsid w:val="002B5DAD"/>
    <w:rsid w:val="002C23B3"/>
    <w:rsid w:val="002C3EF8"/>
    <w:rsid w:val="002C4060"/>
    <w:rsid w:val="002C4090"/>
    <w:rsid w:val="002C61CA"/>
    <w:rsid w:val="002C62D4"/>
    <w:rsid w:val="002C73A0"/>
    <w:rsid w:val="002C7D47"/>
    <w:rsid w:val="002D2043"/>
    <w:rsid w:val="002D26B0"/>
    <w:rsid w:val="002D6F48"/>
    <w:rsid w:val="002D76A5"/>
    <w:rsid w:val="002E0C21"/>
    <w:rsid w:val="002E1961"/>
    <w:rsid w:val="002E32B5"/>
    <w:rsid w:val="002E38A5"/>
    <w:rsid w:val="002E6D8F"/>
    <w:rsid w:val="002E6FC2"/>
    <w:rsid w:val="002F2F4F"/>
    <w:rsid w:val="002F4299"/>
    <w:rsid w:val="002F5AFD"/>
    <w:rsid w:val="00300714"/>
    <w:rsid w:val="003034A2"/>
    <w:rsid w:val="00303FA3"/>
    <w:rsid w:val="00306310"/>
    <w:rsid w:val="0030648E"/>
    <w:rsid w:val="00306CCB"/>
    <w:rsid w:val="00307811"/>
    <w:rsid w:val="00307D51"/>
    <w:rsid w:val="00310A41"/>
    <w:rsid w:val="00310D33"/>
    <w:rsid w:val="00312CEE"/>
    <w:rsid w:val="00315992"/>
    <w:rsid w:val="00315F09"/>
    <w:rsid w:val="00316333"/>
    <w:rsid w:val="003163E6"/>
    <w:rsid w:val="00317EB9"/>
    <w:rsid w:val="00320053"/>
    <w:rsid w:val="003204A8"/>
    <w:rsid w:val="00320D4E"/>
    <w:rsid w:val="00321822"/>
    <w:rsid w:val="00322080"/>
    <w:rsid w:val="00322242"/>
    <w:rsid w:val="00322A5A"/>
    <w:rsid w:val="0032377E"/>
    <w:rsid w:val="00325431"/>
    <w:rsid w:val="00325D2D"/>
    <w:rsid w:val="003262C6"/>
    <w:rsid w:val="00332004"/>
    <w:rsid w:val="003322D3"/>
    <w:rsid w:val="00333ED6"/>
    <w:rsid w:val="0033543B"/>
    <w:rsid w:val="00336977"/>
    <w:rsid w:val="00337F53"/>
    <w:rsid w:val="00342E16"/>
    <w:rsid w:val="00343907"/>
    <w:rsid w:val="00343BF5"/>
    <w:rsid w:val="00344224"/>
    <w:rsid w:val="00345CEF"/>
    <w:rsid w:val="003473B5"/>
    <w:rsid w:val="00351150"/>
    <w:rsid w:val="0035672D"/>
    <w:rsid w:val="003573A9"/>
    <w:rsid w:val="00360062"/>
    <w:rsid w:val="00367280"/>
    <w:rsid w:val="00367C95"/>
    <w:rsid w:val="003705D9"/>
    <w:rsid w:val="003721CF"/>
    <w:rsid w:val="003738F5"/>
    <w:rsid w:val="003742AB"/>
    <w:rsid w:val="00374702"/>
    <w:rsid w:val="003747A5"/>
    <w:rsid w:val="00376666"/>
    <w:rsid w:val="00377197"/>
    <w:rsid w:val="00380CF3"/>
    <w:rsid w:val="003818D9"/>
    <w:rsid w:val="0038232C"/>
    <w:rsid w:val="00384987"/>
    <w:rsid w:val="003857CB"/>
    <w:rsid w:val="00386A5B"/>
    <w:rsid w:val="00386AB6"/>
    <w:rsid w:val="00387064"/>
    <w:rsid w:val="00387074"/>
    <w:rsid w:val="00391A9B"/>
    <w:rsid w:val="00393E33"/>
    <w:rsid w:val="0039575C"/>
    <w:rsid w:val="003968E1"/>
    <w:rsid w:val="00397B07"/>
    <w:rsid w:val="003A23A5"/>
    <w:rsid w:val="003A28CF"/>
    <w:rsid w:val="003A2F86"/>
    <w:rsid w:val="003A31E3"/>
    <w:rsid w:val="003A380D"/>
    <w:rsid w:val="003A38E9"/>
    <w:rsid w:val="003A492A"/>
    <w:rsid w:val="003A5C09"/>
    <w:rsid w:val="003A777F"/>
    <w:rsid w:val="003B10AA"/>
    <w:rsid w:val="003B1A9E"/>
    <w:rsid w:val="003B270C"/>
    <w:rsid w:val="003B37D3"/>
    <w:rsid w:val="003B5327"/>
    <w:rsid w:val="003B6940"/>
    <w:rsid w:val="003C070E"/>
    <w:rsid w:val="003C17E8"/>
    <w:rsid w:val="003C434C"/>
    <w:rsid w:val="003C4A65"/>
    <w:rsid w:val="003C74A3"/>
    <w:rsid w:val="003D0438"/>
    <w:rsid w:val="003D16FE"/>
    <w:rsid w:val="003D4220"/>
    <w:rsid w:val="003D570C"/>
    <w:rsid w:val="003D61F6"/>
    <w:rsid w:val="003D66C6"/>
    <w:rsid w:val="003E353B"/>
    <w:rsid w:val="003E3732"/>
    <w:rsid w:val="003E3E44"/>
    <w:rsid w:val="003E3FB2"/>
    <w:rsid w:val="003E53B8"/>
    <w:rsid w:val="003E74FC"/>
    <w:rsid w:val="003E7629"/>
    <w:rsid w:val="003E7D11"/>
    <w:rsid w:val="003F24DB"/>
    <w:rsid w:val="003F5356"/>
    <w:rsid w:val="003F7CE1"/>
    <w:rsid w:val="004006E0"/>
    <w:rsid w:val="00400C32"/>
    <w:rsid w:val="00400D20"/>
    <w:rsid w:val="00402A75"/>
    <w:rsid w:val="004039A5"/>
    <w:rsid w:val="00406EB3"/>
    <w:rsid w:val="00406F24"/>
    <w:rsid w:val="00407894"/>
    <w:rsid w:val="00407FA7"/>
    <w:rsid w:val="00411FC4"/>
    <w:rsid w:val="0041219B"/>
    <w:rsid w:val="00412820"/>
    <w:rsid w:val="00412F09"/>
    <w:rsid w:val="00413171"/>
    <w:rsid w:val="0041377E"/>
    <w:rsid w:val="004138B0"/>
    <w:rsid w:val="00415324"/>
    <w:rsid w:val="00415476"/>
    <w:rsid w:val="004159F0"/>
    <w:rsid w:val="00416EC1"/>
    <w:rsid w:val="0042097D"/>
    <w:rsid w:val="00421781"/>
    <w:rsid w:val="00423297"/>
    <w:rsid w:val="004234C6"/>
    <w:rsid w:val="0042368D"/>
    <w:rsid w:val="00426FA1"/>
    <w:rsid w:val="004275C5"/>
    <w:rsid w:val="00427D7D"/>
    <w:rsid w:val="00427DF4"/>
    <w:rsid w:val="00431E16"/>
    <w:rsid w:val="0043566F"/>
    <w:rsid w:val="00435E05"/>
    <w:rsid w:val="00436B96"/>
    <w:rsid w:val="004370E4"/>
    <w:rsid w:val="00440B81"/>
    <w:rsid w:val="00440E0E"/>
    <w:rsid w:val="00443DC8"/>
    <w:rsid w:val="004443B6"/>
    <w:rsid w:val="00445031"/>
    <w:rsid w:val="0044560F"/>
    <w:rsid w:val="004479CE"/>
    <w:rsid w:val="00447EB0"/>
    <w:rsid w:val="00451DB5"/>
    <w:rsid w:val="00452DF8"/>
    <w:rsid w:val="00455015"/>
    <w:rsid w:val="00456950"/>
    <w:rsid w:val="0046178B"/>
    <w:rsid w:val="00462038"/>
    <w:rsid w:val="00462B4E"/>
    <w:rsid w:val="00462EDA"/>
    <w:rsid w:val="00463522"/>
    <w:rsid w:val="00466E43"/>
    <w:rsid w:val="00470087"/>
    <w:rsid w:val="004736C7"/>
    <w:rsid w:val="00473773"/>
    <w:rsid w:val="004751D9"/>
    <w:rsid w:val="00475A70"/>
    <w:rsid w:val="00475C3F"/>
    <w:rsid w:val="00480D30"/>
    <w:rsid w:val="004821B9"/>
    <w:rsid w:val="004822A8"/>
    <w:rsid w:val="00482941"/>
    <w:rsid w:val="00485594"/>
    <w:rsid w:val="00485CF4"/>
    <w:rsid w:val="00486007"/>
    <w:rsid w:val="0048622B"/>
    <w:rsid w:val="004868F5"/>
    <w:rsid w:val="004874A4"/>
    <w:rsid w:val="00487A48"/>
    <w:rsid w:val="0049096A"/>
    <w:rsid w:val="0049201A"/>
    <w:rsid w:val="00492411"/>
    <w:rsid w:val="00493E06"/>
    <w:rsid w:val="004940A4"/>
    <w:rsid w:val="00495BD7"/>
    <w:rsid w:val="00496592"/>
    <w:rsid w:val="0049717C"/>
    <w:rsid w:val="004A0B66"/>
    <w:rsid w:val="004A1B93"/>
    <w:rsid w:val="004A3A5C"/>
    <w:rsid w:val="004A537B"/>
    <w:rsid w:val="004A5E16"/>
    <w:rsid w:val="004A7065"/>
    <w:rsid w:val="004B0360"/>
    <w:rsid w:val="004B184C"/>
    <w:rsid w:val="004B1AD1"/>
    <w:rsid w:val="004B3A32"/>
    <w:rsid w:val="004C039B"/>
    <w:rsid w:val="004C073A"/>
    <w:rsid w:val="004C1066"/>
    <w:rsid w:val="004C1420"/>
    <w:rsid w:val="004C45C4"/>
    <w:rsid w:val="004C5497"/>
    <w:rsid w:val="004C59CB"/>
    <w:rsid w:val="004C6367"/>
    <w:rsid w:val="004C650E"/>
    <w:rsid w:val="004C6742"/>
    <w:rsid w:val="004C709F"/>
    <w:rsid w:val="004D185F"/>
    <w:rsid w:val="004D4B38"/>
    <w:rsid w:val="004D4CB7"/>
    <w:rsid w:val="004D4E68"/>
    <w:rsid w:val="004D55FF"/>
    <w:rsid w:val="004D5DF4"/>
    <w:rsid w:val="004E14EC"/>
    <w:rsid w:val="004E58AC"/>
    <w:rsid w:val="004E65D7"/>
    <w:rsid w:val="004E65DA"/>
    <w:rsid w:val="004E777E"/>
    <w:rsid w:val="004E7BC5"/>
    <w:rsid w:val="004F18BF"/>
    <w:rsid w:val="004F1AD4"/>
    <w:rsid w:val="004F24C7"/>
    <w:rsid w:val="004F2A8F"/>
    <w:rsid w:val="004F363A"/>
    <w:rsid w:val="004F3A2D"/>
    <w:rsid w:val="004F3B39"/>
    <w:rsid w:val="004F500D"/>
    <w:rsid w:val="004F5550"/>
    <w:rsid w:val="004F63AD"/>
    <w:rsid w:val="004F6EE7"/>
    <w:rsid w:val="004F78B2"/>
    <w:rsid w:val="005003F1"/>
    <w:rsid w:val="00500AA5"/>
    <w:rsid w:val="00500AD2"/>
    <w:rsid w:val="00500C26"/>
    <w:rsid w:val="005051BF"/>
    <w:rsid w:val="005052F4"/>
    <w:rsid w:val="005058A9"/>
    <w:rsid w:val="00506E62"/>
    <w:rsid w:val="005079ED"/>
    <w:rsid w:val="0051185C"/>
    <w:rsid w:val="00511C51"/>
    <w:rsid w:val="00513E5B"/>
    <w:rsid w:val="0051482B"/>
    <w:rsid w:val="005152BB"/>
    <w:rsid w:val="00515451"/>
    <w:rsid w:val="005155AF"/>
    <w:rsid w:val="00515992"/>
    <w:rsid w:val="00520B0C"/>
    <w:rsid w:val="005219F3"/>
    <w:rsid w:val="00521C0E"/>
    <w:rsid w:val="00522E3D"/>
    <w:rsid w:val="00523648"/>
    <w:rsid w:val="005258BF"/>
    <w:rsid w:val="00525F82"/>
    <w:rsid w:val="0052648D"/>
    <w:rsid w:val="00526705"/>
    <w:rsid w:val="0052796F"/>
    <w:rsid w:val="00530038"/>
    <w:rsid w:val="005302B0"/>
    <w:rsid w:val="00530C69"/>
    <w:rsid w:val="005313E1"/>
    <w:rsid w:val="00531990"/>
    <w:rsid w:val="00533668"/>
    <w:rsid w:val="00533685"/>
    <w:rsid w:val="00534AFE"/>
    <w:rsid w:val="005368CB"/>
    <w:rsid w:val="00536D63"/>
    <w:rsid w:val="0053720D"/>
    <w:rsid w:val="00540364"/>
    <w:rsid w:val="005425C6"/>
    <w:rsid w:val="0055043E"/>
    <w:rsid w:val="005506D7"/>
    <w:rsid w:val="00550AA7"/>
    <w:rsid w:val="00550B32"/>
    <w:rsid w:val="0055351B"/>
    <w:rsid w:val="005536A4"/>
    <w:rsid w:val="00554133"/>
    <w:rsid w:val="00555212"/>
    <w:rsid w:val="00566122"/>
    <w:rsid w:val="00566ABC"/>
    <w:rsid w:val="0056793E"/>
    <w:rsid w:val="00570802"/>
    <w:rsid w:val="005715B9"/>
    <w:rsid w:val="0057164F"/>
    <w:rsid w:val="005716FA"/>
    <w:rsid w:val="005730BF"/>
    <w:rsid w:val="00574632"/>
    <w:rsid w:val="0057471D"/>
    <w:rsid w:val="00575717"/>
    <w:rsid w:val="00576036"/>
    <w:rsid w:val="00576CD8"/>
    <w:rsid w:val="00577C2E"/>
    <w:rsid w:val="00580CD1"/>
    <w:rsid w:val="00582091"/>
    <w:rsid w:val="00583460"/>
    <w:rsid w:val="005868C8"/>
    <w:rsid w:val="00587810"/>
    <w:rsid w:val="00590292"/>
    <w:rsid w:val="00592647"/>
    <w:rsid w:val="00595143"/>
    <w:rsid w:val="005971D4"/>
    <w:rsid w:val="005A0422"/>
    <w:rsid w:val="005A08B3"/>
    <w:rsid w:val="005A2DC6"/>
    <w:rsid w:val="005A409C"/>
    <w:rsid w:val="005A46D2"/>
    <w:rsid w:val="005A5330"/>
    <w:rsid w:val="005A76ED"/>
    <w:rsid w:val="005A788B"/>
    <w:rsid w:val="005A7E4E"/>
    <w:rsid w:val="005B0854"/>
    <w:rsid w:val="005B26E0"/>
    <w:rsid w:val="005B333A"/>
    <w:rsid w:val="005B52FA"/>
    <w:rsid w:val="005B5A4E"/>
    <w:rsid w:val="005C2422"/>
    <w:rsid w:val="005C2A29"/>
    <w:rsid w:val="005C46B7"/>
    <w:rsid w:val="005C4E04"/>
    <w:rsid w:val="005C6AFA"/>
    <w:rsid w:val="005C76B2"/>
    <w:rsid w:val="005D27D7"/>
    <w:rsid w:val="005D39FE"/>
    <w:rsid w:val="005D4786"/>
    <w:rsid w:val="005D77A2"/>
    <w:rsid w:val="005E1B84"/>
    <w:rsid w:val="005F09B5"/>
    <w:rsid w:val="005F3EDE"/>
    <w:rsid w:val="005F4F49"/>
    <w:rsid w:val="005F6787"/>
    <w:rsid w:val="00602123"/>
    <w:rsid w:val="0060282D"/>
    <w:rsid w:val="00602EF9"/>
    <w:rsid w:val="0060415D"/>
    <w:rsid w:val="00604E2E"/>
    <w:rsid w:val="00605785"/>
    <w:rsid w:val="00605F97"/>
    <w:rsid w:val="006076C3"/>
    <w:rsid w:val="00610191"/>
    <w:rsid w:val="00611449"/>
    <w:rsid w:val="00611B0E"/>
    <w:rsid w:val="00612EA6"/>
    <w:rsid w:val="00616DAD"/>
    <w:rsid w:val="00616FC0"/>
    <w:rsid w:val="006175C2"/>
    <w:rsid w:val="0062027D"/>
    <w:rsid w:val="006234B0"/>
    <w:rsid w:val="0062374C"/>
    <w:rsid w:val="00624F39"/>
    <w:rsid w:val="006253FA"/>
    <w:rsid w:val="0062562B"/>
    <w:rsid w:val="00625912"/>
    <w:rsid w:val="00625DB5"/>
    <w:rsid w:val="00626189"/>
    <w:rsid w:val="0062672C"/>
    <w:rsid w:val="00627CA8"/>
    <w:rsid w:val="00630A0F"/>
    <w:rsid w:val="00631893"/>
    <w:rsid w:val="00632DAC"/>
    <w:rsid w:val="00632E8A"/>
    <w:rsid w:val="0063527A"/>
    <w:rsid w:val="00635B42"/>
    <w:rsid w:val="006369FC"/>
    <w:rsid w:val="006413D4"/>
    <w:rsid w:val="00641843"/>
    <w:rsid w:val="006418C7"/>
    <w:rsid w:val="00642625"/>
    <w:rsid w:val="00642E2F"/>
    <w:rsid w:val="006431B8"/>
    <w:rsid w:val="00643D79"/>
    <w:rsid w:val="0064455C"/>
    <w:rsid w:val="00644809"/>
    <w:rsid w:val="00644FDD"/>
    <w:rsid w:val="006466FB"/>
    <w:rsid w:val="00646AAA"/>
    <w:rsid w:val="006500DE"/>
    <w:rsid w:val="006537D5"/>
    <w:rsid w:val="00654271"/>
    <w:rsid w:val="006542F3"/>
    <w:rsid w:val="006545CD"/>
    <w:rsid w:val="00654A29"/>
    <w:rsid w:val="00655A53"/>
    <w:rsid w:val="00655D71"/>
    <w:rsid w:val="00655F97"/>
    <w:rsid w:val="0065682E"/>
    <w:rsid w:val="0066018D"/>
    <w:rsid w:val="006602FB"/>
    <w:rsid w:val="0066284D"/>
    <w:rsid w:val="00662D09"/>
    <w:rsid w:val="00663FB1"/>
    <w:rsid w:val="00664815"/>
    <w:rsid w:val="00664D9B"/>
    <w:rsid w:val="006651A0"/>
    <w:rsid w:val="00665D3B"/>
    <w:rsid w:val="00670755"/>
    <w:rsid w:val="006713F2"/>
    <w:rsid w:val="0067363E"/>
    <w:rsid w:val="0067471E"/>
    <w:rsid w:val="00675664"/>
    <w:rsid w:val="00677553"/>
    <w:rsid w:val="00677CD7"/>
    <w:rsid w:val="006819CA"/>
    <w:rsid w:val="006829BF"/>
    <w:rsid w:val="00682E2A"/>
    <w:rsid w:val="0068439C"/>
    <w:rsid w:val="0068655E"/>
    <w:rsid w:val="00686853"/>
    <w:rsid w:val="00687EE1"/>
    <w:rsid w:val="0069119F"/>
    <w:rsid w:val="006918F7"/>
    <w:rsid w:val="00692F00"/>
    <w:rsid w:val="00695807"/>
    <w:rsid w:val="006968E8"/>
    <w:rsid w:val="006A2D65"/>
    <w:rsid w:val="006A5B94"/>
    <w:rsid w:val="006A5D3E"/>
    <w:rsid w:val="006A5EA9"/>
    <w:rsid w:val="006B03CA"/>
    <w:rsid w:val="006B090D"/>
    <w:rsid w:val="006B0E21"/>
    <w:rsid w:val="006B15D5"/>
    <w:rsid w:val="006B1F02"/>
    <w:rsid w:val="006B2EF3"/>
    <w:rsid w:val="006B38C2"/>
    <w:rsid w:val="006B4A98"/>
    <w:rsid w:val="006B545D"/>
    <w:rsid w:val="006B61B2"/>
    <w:rsid w:val="006B62BF"/>
    <w:rsid w:val="006C0127"/>
    <w:rsid w:val="006C1DF2"/>
    <w:rsid w:val="006C2180"/>
    <w:rsid w:val="006C21DF"/>
    <w:rsid w:val="006C22CE"/>
    <w:rsid w:val="006C270C"/>
    <w:rsid w:val="006C2D4B"/>
    <w:rsid w:val="006C4334"/>
    <w:rsid w:val="006C5326"/>
    <w:rsid w:val="006C6CE0"/>
    <w:rsid w:val="006C7B37"/>
    <w:rsid w:val="006C7B92"/>
    <w:rsid w:val="006D069F"/>
    <w:rsid w:val="006D1E7C"/>
    <w:rsid w:val="006D429A"/>
    <w:rsid w:val="006D481A"/>
    <w:rsid w:val="006D5ED4"/>
    <w:rsid w:val="006D6A2C"/>
    <w:rsid w:val="006D75B1"/>
    <w:rsid w:val="006E0444"/>
    <w:rsid w:val="006E0586"/>
    <w:rsid w:val="006E2122"/>
    <w:rsid w:val="006E4A76"/>
    <w:rsid w:val="006E5126"/>
    <w:rsid w:val="006E65D8"/>
    <w:rsid w:val="006E68D0"/>
    <w:rsid w:val="006F0C1B"/>
    <w:rsid w:val="006F0FA3"/>
    <w:rsid w:val="006F30CE"/>
    <w:rsid w:val="006F531F"/>
    <w:rsid w:val="006F58B6"/>
    <w:rsid w:val="006F5999"/>
    <w:rsid w:val="006F5DAA"/>
    <w:rsid w:val="006F6233"/>
    <w:rsid w:val="00701DA2"/>
    <w:rsid w:val="007022EE"/>
    <w:rsid w:val="00702322"/>
    <w:rsid w:val="0070352B"/>
    <w:rsid w:val="00704AB7"/>
    <w:rsid w:val="00704B22"/>
    <w:rsid w:val="00704F27"/>
    <w:rsid w:val="00710AD9"/>
    <w:rsid w:val="0071212B"/>
    <w:rsid w:val="00712D20"/>
    <w:rsid w:val="00714829"/>
    <w:rsid w:val="007161D4"/>
    <w:rsid w:val="007203F7"/>
    <w:rsid w:val="00720800"/>
    <w:rsid w:val="00720ECA"/>
    <w:rsid w:val="00721103"/>
    <w:rsid w:val="007212B0"/>
    <w:rsid w:val="0072332C"/>
    <w:rsid w:val="00723A30"/>
    <w:rsid w:val="00726B1F"/>
    <w:rsid w:val="007274F4"/>
    <w:rsid w:val="00730583"/>
    <w:rsid w:val="007310ED"/>
    <w:rsid w:val="00734BE5"/>
    <w:rsid w:val="0073548E"/>
    <w:rsid w:val="00735C69"/>
    <w:rsid w:val="00735FB4"/>
    <w:rsid w:val="0073752E"/>
    <w:rsid w:val="007378DC"/>
    <w:rsid w:val="007416BE"/>
    <w:rsid w:val="00741A67"/>
    <w:rsid w:val="007429EC"/>
    <w:rsid w:val="00742D00"/>
    <w:rsid w:val="00744D4C"/>
    <w:rsid w:val="00746395"/>
    <w:rsid w:val="0074658A"/>
    <w:rsid w:val="007472E6"/>
    <w:rsid w:val="00750F69"/>
    <w:rsid w:val="00751130"/>
    <w:rsid w:val="00751872"/>
    <w:rsid w:val="00751C11"/>
    <w:rsid w:val="00753934"/>
    <w:rsid w:val="00754570"/>
    <w:rsid w:val="00754A54"/>
    <w:rsid w:val="00755EAA"/>
    <w:rsid w:val="007602C9"/>
    <w:rsid w:val="007604BA"/>
    <w:rsid w:val="00760B31"/>
    <w:rsid w:val="00762240"/>
    <w:rsid w:val="00763496"/>
    <w:rsid w:val="00763CFC"/>
    <w:rsid w:val="00764431"/>
    <w:rsid w:val="00765196"/>
    <w:rsid w:val="007658A5"/>
    <w:rsid w:val="00765CDB"/>
    <w:rsid w:val="0076781D"/>
    <w:rsid w:val="007678C4"/>
    <w:rsid w:val="00770E20"/>
    <w:rsid w:val="007725E6"/>
    <w:rsid w:val="00772FAE"/>
    <w:rsid w:val="007746B0"/>
    <w:rsid w:val="00775D25"/>
    <w:rsid w:val="007768CA"/>
    <w:rsid w:val="00776943"/>
    <w:rsid w:val="00776A99"/>
    <w:rsid w:val="0078061B"/>
    <w:rsid w:val="0078316C"/>
    <w:rsid w:val="00783AEE"/>
    <w:rsid w:val="007845D0"/>
    <w:rsid w:val="007867FD"/>
    <w:rsid w:val="0079036B"/>
    <w:rsid w:val="0079093F"/>
    <w:rsid w:val="00790E8C"/>
    <w:rsid w:val="007925C9"/>
    <w:rsid w:val="00793B86"/>
    <w:rsid w:val="007948D3"/>
    <w:rsid w:val="00795BD3"/>
    <w:rsid w:val="00796FF0"/>
    <w:rsid w:val="007976FF"/>
    <w:rsid w:val="00797D87"/>
    <w:rsid w:val="00797F94"/>
    <w:rsid w:val="007A35A9"/>
    <w:rsid w:val="007A3AF5"/>
    <w:rsid w:val="007A7E0F"/>
    <w:rsid w:val="007B1B4D"/>
    <w:rsid w:val="007B2D6C"/>
    <w:rsid w:val="007B317D"/>
    <w:rsid w:val="007B3517"/>
    <w:rsid w:val="007B598F"/>
    <w:rsid w:val="007B5BD9"/>
    <w:rsid w:val="007B642A"/>
    <w:rsid w:val="007B7CDB"/>
    <w:rsid w:val="007C015C"/>
    <w:rsid w:val="007C169B"/>
    <w:rsid w:val="007C2837"/>
    <w:rsid w:val="007C3A3A"/>
    <w:rsid w:val="007C3D3A"/>
    <w:rsid w:val="007C3E10"/>
    <w:rsid w:val="007C4B08"/>
    <w:rsid w:val="007C5F9C"/>
    <w:rsid w:val="007C67B8"/>
    <w:rsid w:val="007C68CA"/>
    <w:rsid w:val="007C69D5"/>
    <w:rsid w:val="007C6ED0"/>
    <w:rsid w:val="007D26F1"/>
    <w:rsid w:val="007D2C3B"/>
    <w:rsid w:val="007D2CB1"/>
    <w:rsid w:val="007D574D"/>
    <w:rsid w:val="007D68FB"/>
    <w:rsid w:val="007D6BD7"/>
    <w:rsid w:val="007D7550"/>
    <w:rsid w:val="007E19BB"/>
    <w:rsid w:val="007E1A50"/>
    <w:rsid w:val="007E2B43"/>
    <w:rsid w:val="007E2DD9"/>
    <w:rsid w:val="007E3209"/>
    <w:rsid w:val="007E3640"/>
    <w:rsid w:val="007E3932"/>
    <w:rsid w:val="007E62C5"/>
    <w:rsid w:val="007E721B"/>
    <w:rsid w:val="007E757E"/>
    <w:rsid w:val="007F0179"/>
    <w:rsid w:val="007F0807"/>
    <w:rsid w:val="007F14D0"/>
    <w:rsid w:val="007F14D9"/>
    <w:rsid w:val="007F2F62"/>
    <w:rsid w:val="007F4F47"/>
    <w:rsid w:val="007F5E01"/>
    <w:rsid w:val="007F634F"/>
    <w:rsid w:val="0080046E"/>
    <w:rsid w:val="0080155B"/>
    <w:rsid w:val="00801BBE"/>
    <w:rsid w:val="00801DAF"/>
    <w:rsid w:val="00803DAA"/>
    <w:rsid w:val="00804AE1"/>
    <w:rsid w:val="00805750"/>
    <w:rsid w:val="00806C79"/>
    <w:rsid w:val="00807985"/>
    <w:rsid w:val="008109DE"/>
    <w:rsid w:val="008110B5"/>
    <w:rsid w:val="0081152A"/>
    <w:rsid w:val="008115AF"/>
    <w:rsid w:val="00815925"/>
    <w:rsid w:val="008220FC"/>
    <w:rsid w:val="00822478"/>
    <w:rsid w:val="00822DA9"/>
    <w:rsid w:val="00823711"/>
    <w:rsid w:val="00823C39"/>
    <w:rsid w:val="0082617B"/>
    <w:rsid w:val="0082631A"/>
    <w:rsid w:val="00826FF5"/>
    <w:rsid w:val="00827D7B"/>
    <w:rsid w:val="0083220B"/>
    <w:rsid w:val="00832255"/>
    <w:rsid w:val="00833C0A"/>
    <w:rsid w:val="00834308"/>
    <w:rsid w:val="00834535"/>
    <w:rsid w:val="00834A49"/>
    <w:rsid w:val="00834C45"/>
    <w:rsid w:val="0083650D"/>
    <w:rsid w:val="00837763"/>
    <w:rsid w:val="00843656"/>
    <w:rsid w:val="00845A2C"/>
    <w:rsid w:val="00845BF0"/>
    <w:rsid w:val="00846BAF"/>
    <w:rsid w:val="00850350"/>
    <w:rsid w:val="00850FC7"/>
    <w:rsid w:val="008513E7"/>
    <w:rsid w:val="00851F71"/>
    <w:rsid w:val="00852CFC"/>
    <w:rsid w:val="00853029"/>
    <w:rsid w:val="00854036"/>
    <w:rsid w:val="00856DC9"/>
    <w:rsid w:val="00856DD0"/>
    <w:rsid w:val="00857172"/>
    <w:rsid w:val="00857E55"/>
    <w:rsid w:val="00860695"/>
    <w:rsid w:val="00860F07"/>
    <w:rsid w:val="00861E15"/>
    <w:rsid w:val="00862892"/>
    <w:rsid w:val="008630F8"/>
    <w:rsid w:val="00863654"/>
    <w:rsid w:val="00863DE7"/>
    <w:rsid w:val="00866118"/>
    <w:rsid w:val="00866537"/>
    <w:rsid w:val="008674E7"/>
    <w:rsid w:val="00870345"/>
    <w:rsid w:val="0087044B"/>
    <w:rsid w:val="0087178E"/>
    <w:rsid w:val="008736D7"/>
    <w:rsid w:val="00873A00"/>
    <w:rsid w:val="00875716"/>
    <w:rsid w:val="00875B1F"/>
    <w:rsid w:val="00877E57"/>
    <w:rsid w:val="00882273"/>
    <w:rsid w:val="00882A32"/>
    <w:rsid w:val="00882DB3"/>
    <w:rsid w:val="008832A7"/>
    <w:rsid w:val="00884E30"/>
    <w:rsid w:val="00884EF2"/>
    <w:rsid w:val="008856E7"/>
    <w:rsid w:val="00886244"/>
    <w:rsid w:val="008874E1"/>
    <w:rsid w:val="00887A12"/>
    <w:rsid w:val="008921A1"/>
    <w:rsid w:val="008923FA"/>
    <w:rsid w:val="0089306B"/>
    <w:rsid w:val="00893293"/>
    <w:rsid w:val="0089540A"/>
    <w:rsid w:val="00895594"/>
    <w:rsid w:val="00895B47"/>
    <w:rsid w:val="008A1A59"/>
    <w:rsid w:val="008A20F3"/>
    <w:rsid w:val="008A2D4E"/>
    <w:rsid w:val="008A2D83"/>
    <w:rsid w:val="008A434A"/>
    <w:rsid w:val="008A53A8"/>
    <w:rsid w:val="008A584A"/>
    <w:rsid w:val="008A6318"/>
    <w:rsid w:val="008A7E72"/>
    <w:rsid w:val="008B1C15"/>
    <w:rsid w:val="008B46D7"/>
    <w:rsid w:val="008B5F77"/>
    <w:rsid w:val="008B643C"/>
    <w:rsid w:val="008B6777"/>
    <w:rsid w:val="008B6FD1"/>
    <w:rsid w:val="008C1307"/>
    <w:rsid w:val="008C1642"/>
    <w:rsid w:val="008C1E8C"/>
    <w:rsid w:val="008C463C"/>
    <w:rsid w:val="008C48CD"/>
    <w:rsid w:val="008D192A"/>
    <w:rsid w:val="008D1DF5"/>
    <w:rsid w:val="008D348C"/>
    <w:rsid w:val="008D3C3F"/>
    <w:rsid w:val="008D5456"/>
    <w:rsid w:val="008D7216"/>
    <w:rsid w:val="008D7344"/>
    <w:rsid w:val="008E03F8"/>
    <w:rsid w:val="008E1177"/>
    <w:rsid w:val="008E36A7"/>
    <w:rsid w:val="008E3A82"/>
    <w:rsid w:val="008E52D1"/>
    <w:rsid w:val="008E5450"/>
    <w:rsid w:val="008E5F3F"/>
    <w:rsid w:val="008E728D"/>
    <w:rsid w:val="008F0A67"/>
    <w:rsid w:val="008F2006"/>
    <w:rsid w:val="008F2487"/>
    <w:rsid w:val="008F27B8"/>
    <w:rsid w:val="008F33A1"/>
    <w:rsid w:val="008F38D2"/>
    <w:rsid w:val="008F5895"/>
    <w:rsid w:val="008F5B5A"/>
    <w:rsid w:val="008F5B93"/>
    <w:rsid w:val="008F5C99"/>
    <w:rsid w:val="008F6A45"/>
    <w:rsid w:val="008F6A4E"/>
    <w:rsid w:val="00900B62"/>
    <w:rsid w:val="00901897"/>
    <w:rsid w:val="00903214"/>
    <w:rsid w:val="00903E68"/>
    <w:rsid w:val="00903FD1"/>
    <w:rsid w:val="00906E54"/>
    <w:rsid w:val="00906EAC"/>
    <w:rsid w:val="00907083"/>
    <w:rsid w:val="00907524"/>
    <w:rsid w:val="00907E7D"/>
    <w:rsid w:val="00911649"/>
    <w:rsid w:val="00914894"/>
    <w:rsid w:val="00915D8A"/>
    <w:rsid w:val="00917FD9"/>
    <w:rsid w:val="00920CEC"/>
    <w:rsid w:val="00921E9E"/>
    <w:rsid w:val="0092269C"/>
    <w:rsid w:val="00925E71"/>
    <w:rsid w:val="00927419"/>
    <w:rsid w:val="00927CCE"/>
    <w:rsid w:val="00931789"/>
    <w:rsid w:val="00934CE0"/>
    <w:rsid w:val="00935482"/>
    <w:rsid w:val="009372F9"/>
    <w:rsid w:val="009405A6"/>
    <w:rsid w:val="00940AB8"/>
    <w:rsid w:val="00940C6F"/>
    <w:rsid w:val="00941B40"/>
    <w:rsid w:val="00942065"/>
    <w:rsid w:val="00943024"/>
    <w:rsid w:val="00946941"/>
    <w:rsid w:val="009473D9"/>
    <w:rsid w:val="0094778F"/>
    <w:rsid w:val="00947F53"/>
    <w:rsid w:val="00950788"/>
    <w:rsid w:val="00950834"/>
    <w:rsid w:val="00950D4C"/>
    <w:rsid w:val="00955035"/>
    <w:rsid w:val="009550A2"/>
    <w:rsid w:val="00957B84"/>
    <w:rsid w:val="00957CDA"/>
    <w:rsid w:val="00963A23"/>
    <w:rsid w:val="0096459C"/>
    <w:rsid w:val="00964E59"/>
    <w:rsid w:val="009658A6"/>
    <w:rsid w:val="009662A6"/>
    <w:rsid w:val="009668DE"/>
    <w:rsid w:val="00972A37"/>
    <w:rsid w:val="009753BF"/>
    <w:rsid w:val="00976322"/>
    <w:rsid w:val="009770CC"/>
    <w:rsid w:val="009772EC"/>
    <w:rsid w:val="00977E32"/>
    <w:rsid w:val="009810B5"/>
    <w:rsid w:val="0098142E"/>
    <w:rsid w:val="0098198F"/>
    <w:rsid w:val="00981C98"/>
    <w:rsid w:val="0098641A"/>
    <w:rsid w:val="0099049F"/>
    <w:rsid w:val="009904C6"/>
    <w:rsid w:val="00990E0D"/>
    <w:rsid w:val="0099145F"/>
    <w:rsid w:val="00992756"/>
    <w:rsid w:val="00992DE0"/>
    <w:rsid w:val="009931B1"/>
    <w:rsid w:val="00994D2B"/>
    <w:rsid w:val="009971C4"/>
    <w:rsid w:val="00997EFF"/>
    <w:rsid w:val="009A3232"/>
    <w:rsid w:val="009A33B5"/>
    <w:rsid w:val="009A3D91"/>
    <w:rsid w:val="009A441D"/>
    <w:rsid w:val="009A4965"/>
    <w:rsid w:val="009A6A81"/>
    <w:rsid w:val="009A6E8B"/>
    <w:rsid w:val="009B0557"/>
    <w:rsid w:val="009B120B"/>
    <w:rsid w:val="009B156C"/>
    <w:rsid w:val="009B23A5"/>
    <w:rsid w:val="009B2772"/>
    <w:rsid w:val="009B3DB8"/>
    <w:rsid w:val="009B43EA"/>
    <w:rsid w:val="009C0228"/>
    <w:rsid w:val="009C0896"/>
    <w:rsid w:val="009C0B2C"/>
    <w:rsid w:val="009C3D10"/>
    <w:rsid w:val="009C47B9"/>
    <w:rsid w:val="009C5570"/>
    <w:rsid w:val="009C7C0A"/>
    <w:rsid w:val="009D1A7E"/>
    <w:rsid w:val="009D23B9"/>
    <w:rsid w:val="009D255F"/>
    <w:rsid w:val="009D2810"/>
    <w:rsid w:val="009D52C4"/>
    <w:rsid w:val="009D75B2"/>
    <w:rsid w:val="009D7F96"/>
    <w:rsid w:val="009E0430"/>
    <w:rsid w:val="009E1B28"/>
    <w:rsid w:val="009E3C89"/>
    <w:rsid w:val="009E4096"/>
    <w:rsid w:val="009E4833"/>
    <w:rsid w:val="009E5CFE"/>
    <w:rsid w:val="009E5D73"/>
    <w:rsid w:val="009E7394"/>
    <w:rsid w:val="009F012F"/>
    <w:rsid w:val="009F058A"/>
    <w:rsid w:val="009F2127"/>
    <w:rsid w:val="009F22E8"/>
    <w:rsid w:val="009F26E1"/>
    <w:rsid w:val="009F43E2"/>
    <w:rsid w:val="009F4703"/>
    <w:rsid w:val="009F53FE"/>
    <w:rsid w:val="009F6967"/>
    <w:rsid w:val="009F699A"/>
    <w:rsid w:val="009F69CD"/>
    <w:rsid w:val="009F6B5F"/>
    <w:rsid w:val="009F7070"/>
    <w:rsid w:val="00A0223C"/>
    <w:rsid w:val="00A02946"/>
    <w:rsid w:val="00A05443"/>
    <w:rsid w:val="00A056F2"/>
    <w:rsid w:val="00A06284"/>
    <w:rsid w:val="00A06F46"/>
    <w:rsid w:val="00A07116"/>
    <w:rsid w:val="00A07886"/>
    <w:rsid w:val="00A105A3"/>
    <w:rsid w:val="00A1090D"/>
    <w:rsid w:val="00A12518"/>
    <w:rsid w:val="00A13FEA"/>
    <w:rsid w:val="00A14E0E"/>
    <w:rsid w:val="00A16487"/>
    <w:rsid w:val="00A16BFC"/>
    <w:rsid w:val="00A20A30"/>
    <w:rsid w:val="00A22BEA"/>
    <w:rsid w:val="00A24B54"/>
    <w:rsid w:val="00A25A22"/>
    <w:rsid w:val="00A25FB2"/>
    <w:rsid w:val="00A262F3"/>
    <w:rsid w:val="00A30FFA"/>
    <w:rsid w:val="00A328DA"/>
    <w:rsid w:val="00A331AC"/>
    <w:rsid w:val="00A34BB4"/>
    <w:rsid w:val="00A40942"/>
    <w:rsid w:val="00A41803"/>
    <w:rsid w:val="00A45372"/>
    <w:rsid w:val="00A470B7"/>
    <w:rsid w:val="00A541B6"/>
    <w:rsid w:val="00A54B92"/>
    <w:rsid w:val="00A55B50"/>
    <w:rsid w:val="00A604DA"/>
    <w:rsid w:val="00A617A5"/>
    <w:rsid w:val="00A6590F"/>
    <w:rsid w:val="00A672A5"/>
    <w:rsid w:val="00A70DF9"/>
    <w:rsid w:val="00A729E6"/>
    <w:rsid w:val="00A73CFA"/>
    <w:rsid w:val="00A768DC"/>
    <w:rsid w:val="00A77E1E"/>
    <w:rsid w:val="00A81286"/>
    <w:rsid w:val="00A8144B"/>
    <w:rsid w:val="00A814B2"/>
    <w:rsid w:val="00A82F2D"/>
    <w:rsid w:val="00A85976"/>
    <w:rsid w:val="00A920FA"/>
    <w:rsid w:val="00A931E2"/>
    <w:rsid w:val="00A93E2F"/>
    <w:rsid w:val="00A9407F"/>
    <w:rsid w:val="00A94A0E"/>
    <w:rsid w:val="00A94ECE"/>
    <w:rsid w:val="00A96A83"/>
    <w:rsid w:val="00AA220E"/>
    <w:rsid w:val="00AA3A84"/>
    <w:rsid w:val="00AA5621"/>
    <w:rsid w:val="00AA6C7B"/>
    <w:rsid w:val="00AA6D65"/>
    <w:rsid w:val="00AA72F1"/>
    <w:rsid w:val="00AB20C7"/>
    <w:rsid w:val="00AB26E4"/>
    <w:rsid w:val="00AB38AA"/>
    <w:rsid w:val="00AB41B3"/>
    <w:rsid w:val="00AB60DC"/>
    <w:rsid w:val="00AC0733"/>
    <w:rsid w:val="00AC39BD"/>
    <w:rsid w:val="00AC4B2E"/>
    <w:rsid w:val="00AC6EDF"/>
    <w:rsid w:val="00AD021F"/>
    <w:rsid w:val="00AD4F7C"/>
    <w:rsid w:val="00AD5921"/>
    <w:rsid w:val="00AD6038"/>
    <w:rsid w:val="00AE2826"/>
    <w:rsid w:val="00AE4AF9"/>
    <w:rsid w:val="00AE55DD"/>
    <w:rsid w:val="00AE5A4D"/>
    <w:rsid w:val="00AE7791"/>
    <w:rsid w:val="00AE7BFE"/>
    <w:rsid w:val="00AF095F"/>
    <w:rsid w:val="00AF2F73"/>
    <w:rsid w:val="00AF4B3A"/>
    <w:rsid w:val="00AF5875"/>
    <w:rsid w:val="00AF63FD"/>
    <w:rsid w:val="00AF646F"/>
    <w:rsid w:val="00B02156"/>
    <w:rsid w:val="00B02532"/>
    <w:rsid w:val="00B02AB2"/>
    <w:rsid w:val="00B0594D"/>
    <w:rsid w:val="00B070DA"/>
    <w:rsid w:val="00B07973"/>
    <w:rsid w:val="00B1060A"/>
    <w:rsid w:val="00B112E1"/>
    <w:rsid w:val="00B13136"/>
    <w:rsid w:val="00B15708"/>
    <w:rsid w:val="00B16F49"/>
    <w:rsid w:val="00B20A7F"/>
    <w:rsid w:val="00B22437"/>
    <w:rsid w:val="00B23A0C"/>
    <w:rsid w:val="00B24313"/>
    <w:rsid w:val="00B24479"/>
    <w:rsid w:val="00B31899"/>
    <w:rsid w:val="00B33BB6"/>
    <w:rsid w:val="00B33D2A"/>
    <w:rsid w:val="00B340B7"/>
    <w:rsid w:val="00B3569C"/>
    <w:rsid w:val="00B357FF"/>
    <w:rsid w:val="00B3584A"/>
    <w:rsid w:val="00B360AA"/>
    <w:rsid w:val="00B40F92"/>
    <w:rsid w:val="00B42A91"/>
    <w:rsid w:val="00B4512C"/>
    <w:rsid w:val="00B45B8F"/>
    <w:rsid w:val="00B51502"/>
    <w:rsid w:val="00B51B2D"/>
    <w:rsid w:val="00B52640"/>
    <w:rsid w:val="00B52731"/>
    <w:rsid w:val="00B53202"/>
    <w:rsid w:val="00B56B10"/>
    <w:rsid w:val="00B576FF"/>
    <w:rsid w:val="00B6051D"/>
    <w:rsid w:val="00B60604"/>
    <w:rsid w:val="00B62702"/>
    <w:rsid w:val="00B63E11"/>
    <w:rsid w:val="00B64884"/>
    <w:rsid w:val="00B65437"/>
    <w:rsid w:val="00B679DA"/>
    <w:rsid w:val="00B67FEC"/>
    <w:rsid w:val="00B71C8D"/>
    <w:rsid w:val="00B72F14"/>
    <w:rsid w:val="00B73D23"/>
    <w:rsid w:val="00B7421D"/>
    <w:rsid w:val="00B76C87"/>
    <w:rsid w:val="00B81B32"/>
    <w:rsid w:val="00B83632"/>
    <w:rsid w:val="00B83AF9"/>
    <w:rsid w:val="00B84B92"/>
    <w:rsid w:val="00B84BE8"/>
    <w:rsid w:val="00B854D3"/>
    <w:rsid w:val="00B86C1E"/>
    <w:rsid w:val="00B877CB"/>
    <w:rsid w:val="00B90E18"/>
    <w:rsid w:val="00B92FE6"/>
    <w:rsid w:val="00B934A1"/>
    <w:rsid w:val="00B93B6A"/>
    <w:rsid w:val="00B93CB0"/>
    <w:rsid w:val="00B93D34"/>
    <w:rsid w:val="00B94881"/>
    <w:rsid w:val="00B95B48"/>
    <w:rsid w:val="00B95F21"/>
    <w:rsid w:val="00B97A55"/>
    <w:rsid w:val="00BA1156"/>
    <w:rsid w:val="00BA1933"/>
    <w:rsid w:val="00BA2DD9"/>
    <w:rsid w:val="00BA447F"/>
    <w:rsid w:val="00BA4C75"/>
    <w:rsid w:val="00BA645D"/>
    <w:rsid w:val="00BB0312"/>
    <w:rsid w:val="00BB1311"/>
    <w:rsid w:val="00BB3257"/>
    <w:rsid w:val="00BB33E2"/>
    <w:rsid w:val="00BC08ED"/>
    <w:rsid w:val="00BC2E29"/>
    <w:rsid w:val="00BC31B7"/>
    <w:rsid w:val="00BC4B88"/>
    <w:rsid w:val="00BC4D04"/>
    <w:rsid w:val="00BC5E0F"/>
    <w:rsid w:val="00BC7C01"/>
    <w:rsid w:val="00BD0C0F"/>
    <w:rsid w:val="00BD0C89"/>
    <w:rsid w:val="00BD3E22"/>
    <w:rsid w:val="00BD4834"/>
    <w:rsid w:val="00BD6A99"/>
    <w:rsid w:val="00BD6DDD"/>
    <w:rsid w:val="00BE004F"/>
    <w:rsid w:val="00BE0F2D"/>
    <w:rsid w:val="00BE0F49"/>
    <w:rsid w:val="00BE295A"/>
    <w:rsid w:val="00BE55E8"/>
    <w:rsid w:val="00BF0070"/>
    <w:rsid w:val="00BF1D56"/>
    <w:rsid w:val="00BF26CD"/>
    <w:rsid w:val="00BF326D"/>
    <w:rsid w:val="00BF42B2"/>
    <w:rsid w:val="00BF4CE5"/>
    <w:rsid w:val="00BF5531"/>
    <w:rsid w:val="00BF5E52"/>
    <w:rsid w:val="00BF6505"/>
    <w:rsid w:val="00BF755A"/>
    <w:rsid w:val="00C00542"/>
    <w:rsid w:val="00C00EC0"/>
    <w:rsid w:val="00C01A83"/>
    <w:rsid w:val="00C022F7"/>
    <w:rsid w:val="00C02342"/>
    <w:rsid w:val="00C050C4"/>
    <w:rsid w:val="00C051CB"/>
    <w:rsid w:val="00C06F5F"/>
    <w:rsid w:val="00C14265"/>
    <w:rsid w:val="00C1494B"/>
    <w:rsid w:val="00C14E2D"/>
    <w:rsid w:val="00C15A57"/>
    <w:rsid w:val="00C1666F"/>
    <w:rsid w:val="00C16944"/>
    <w:rsid w:val="00C16ECD"/>
    <w:rsid w:val="00C16F8D"/>
    <w:rsid w:val="00C17E6B"/>
    <w:rsid w:val="00C22BB2"/>
    <w:rsid w:val="00C236D1"/>
    <w:rsid w:val="00C245C9"/>
    <w:rsid w:val="00C2462A"/>
    <w:rsid w:val="00C24D08"/>
    <w:rsid w:val="00C25780"/>
    <w:rsid w:val="00C26394"/>
    <w:rsid w:val="00C266CD"/>
    <w:rsid w:val="00C30E47"/>
    <w:rsid w:val="00C30F13"/>
    <w:rsid w:val="00C31B93"/>
    <w:rsid w:val="00C321BB"/>
    <w:rsid w:val="00C326C2"/>
    <w:rsid w:val="00C32BAE"/>
    <w:rsid w:val="00C32C0D"/>
    <w:rsid w:val="00C333CA"/>
    <w:rsid w:val="00C33432"/>
    <w:rsid w:val="00C3369A"/>
    <w:rsid w:val="00C33A0E"/>
    <w:rsid w:val="00C372B3"/>
    <w:rsid w:val="00C40A4A"/>
    <w:rsid w:val="00C41206"/>
    <w:rsid w:val="00C41589"/>
    <w:rsid w:val="00C415EB"/>
    <w:rsid w:val="00C41957"/>
    <w:rsid w:val="00C43E4F"/>
    <w:rsid w:val="00C4650D"/>
    <w:rsid w:val="00C50993"/>
    <w:rsid w:val="00C52530"/>
    <w:rsid w:val="00C530D1"/>
    <w:rsid w:val="00C53D89"/>
    <w:rsid w:val="00C53EE8"/>
    <w:rsid w:val="00C55100"/>
    <w:rsid w:val="00C55142"/>
    <w:rsid w:val="00C557D1"/>
    <w:rsid w:val="00C55FBA"/>
    <w:rsid w:val="00C56180"/>
    <w:rsid w:val="00C56391"/>
    <w:rsid w:val="00C57414"/>
    <w:rsid w:val="00C6138A"/>
    <w:rsid w:val="00C62EF7"/>
    <w:rsid w:val="00C63896"/>
    <w:rsid w:val="00C6510A"/>
    <w:rsid w:val="00C653AA"/>
    <w:rsid w:val="00C65887"/>
    <w:rsid w:val="00C66759"/>
    <w:rsid w:val="00C6750B"/>
    <w:rsid w:val="00C71329"/>
    <w:rsid w:val="00C71874"/>
    <w:rsid w:val="00C7323D"/>
    <w:rsid w:val="00C733EE"/>
    <w:rsid w:val="00C735F5"/>
    <w:rsid w:val="00C742B3"/>
    <w:rsid w:val="00C76488"/>
    <w:rsid w:val="00C774F9"/>
    <w:rsid w:val="00C777EE"/>
    <w:rsid w:val="00C77C71"/>
    <w:rsid w:val="00C80C97"/>
    <w:rsid w:val="00C84550"/>
    <w:rsid w:val="00C85122"/>
    <w:rsid w:val="00C86139"/>
    <w:rsid w:val="00C87D26"/>
    <w:rsid w:val="00C90597"/>
    <w:rsid w:val="00C90B51"/>
    <w:rsid w:val="00C90FD6"/>
    <w:rsid w:val="00C913A1"/>
    <w:rsid w:val="00C9194C"/>
    <w:rsid w:val="00C91A4E"/>
    <w:rsid w:val="00C91B0C"/>
    <w:rsid w:val="00C939FF"/>
    <w:rsid w:val="00C9456A"/>
    <w:rsid w:val="00C9622C"/>
    <w:rsid w:val="00C975DA"/>
    <w:rsid w:val="00CA009E"/>
    <w:rsid w:val="00CA0B6E"/>
    <w:rsid w:val="00CA483C"/>
    <w:rsid w:val="00CA4BED"/>
    <w:rsid w:val="00CA58E7"/>
    <w:rsid w:val="00CA5E82"/>
    <w:rsid w:val="00CA5F8F"/>
    <w:rsid w:val="00CA6AA7"/>
    <w:rsid w:val="00CA74EA"/>
    <w:rsid w:val="00CA773D"/>
    <w:rsid w:val="00CB1DA7"/>
    <w:rsid w:val="00CB2DE2"/>
    <w:rsid w:val="00CB38D3"/>
    <w:rsid w:val="00CB4109"/>
    <w:rsid w:val="00CB4B12"/>
    <w:rsid w:val="00CB65F0"/>
    <w:rsid w:val="00CB7123"/>
    <w:rsid w:val="00CB7281"/>
    <w:rsid w:val="00CC005D"/>
    <w:rsid w:val="00CC0C80"/>
    <w:rsid w:val="00CC25A8"/>
    <w:rsid w:val="00CC35E5"/>
    <w:rsid w:val="00CC4998"/>
    <w:rsid w:val="00CC4E53"/>
    <w:rsid w:val="00CC5840"/>
    <w:rsid w:val="00CC7F5E"/>
    <w:rsid w:val="00CD08CD"/>
    <w:rsid w:val="00CD19BC"/>
    <w:rsid w:val="00CD1E63"/>
    <w:rsid w:val="00CD26B0"/>
    <w:rsid w:val="00CD31DE"/>
    <w:rsid w:val="00CD5A19"/>
    <w:rsid w:val="00CD604F"/>
    <w:rsid w:val="00CD62F3"/>
    <w:rsid w:val="00CD72C4"/>
    <w:rsid w:val="00CE0739"/>
    <w:rsid w:val="00CE2D8D"/>
    <w:rsid w:val="00CE59E8"/>
    <w:rsid w:val="00CE5C70"/>
    <w:rsid w:val="00CE735D"/>
    <w:rsid w:val="00CE7B5E"/>
    <w:rsid w:val="00CE7FEC"/>
    <w:rsid w:val="00CF1CCF"/>
    <w:rsid w:val="00CF3DFC"/>
    <w:rsid w:val="00CF3EBD"/>
    <w:rsid w:val="00CF4D5F"/>
    <w:rsid w:val="00CF506B"/>
    <w:rsid w:val="00CF588E"/>
    <w:rsid w:val="00CF5B67"/>
    <w:rsid w:val="00CF6E05"/>
    <w:rsid w:val="00CF7593"/>
    <w:rsid w:val="00D002E2"/>
    <w:rsid w:val="00D01E05"/>
    <w:rsid w:val="00D06010"/>
    <w:rsid w:val="00D101D5"/>
    <w:rsid w:val="00D12B6F"/>
    <w:rsid w:val="00D1324E"/>
    <w:rsid w:val="00D140CD"/>
    <w:rsid w:val="00D14527"/>
    <w:rsid w:val="00D156B2"/>
    <w:rsid w:val="00D159BD"/>
    <w:rsid w:val="00D162E1"/>
    <w:rsid w:val="00D31110"/>
    <w:rsid w:val="00D324CD"/>
    <w:rsid w:val="00D33705"/>
    <w:rsid w:val="00D34E34"/>
    <w:rsid w:val="00D367C0"/>
    <w:rsid w:val="00D37A7A"/>
    <w:rsid w:val="00D40214"/>
    <w:rsid w:val="00D43CFD"/>
    <w:rsid w:val="00D45FC2"/>
    <w:rsid w:val="00D46F22"/>
    <w:rsid w:val="00D50C38"/>
    <w:rsid w:val="00D51EE2"/>
    <w:rsid w:val="00D5217C"/>
    <w:rsid w:val="00D523EC"/>
    <w:rsid w:val="00D53214"/>
    <w:rsid w:val="00D53480"/>
    <w:rsid w:val="00D54965"/>
    <w:rsid w:val="00D54CA6"/>
    <w:rsid w:val="00D61762"/>
    <w:rsid w:val="00D631BB"/>
    <w:rsid w:val="00D6465B"/>
    <w:rsid w:val="00D65D1A"/>
    <w:rsid w:val="00D65DC3"/>
    <w:rsid w:val="00D673DF"/>
    <w:rsid w:val="00D67AE4"/>
    <w:rsid w:val="00D67E8F"/>
    <w:rsid w:val="00D73C77"/>
    <w:rsid w:val="00D75C6F"/>
    <w:rsid w:val="00D768CE"/>
    <w:rsid w:val="00D82E80"/>
    <w:rsid w:val="00D83603"/>
    <w:rsid w:val="00D83DD2"/>
    <w:rsid w:val="00D867BA"/>
    <w:rsid w:val="00D90D5A"/>
    <w:rsid w:val="00D914B0"/>
    <w:rsid w:val="00D91E2D"/>
    <w:rsid w:val="00D92991"/>
    <w:rsid w:val="00D92C36"/>
    <w:rsid w:val="00D93C51"/>
    <w:rsid w:val="00D944AC"/>
    <w:rsid w:val="00D9796B"/>
    <w:rsid w:val="00DA12F9"/>
    <w:rsid w:val="00DA163B"/>
    <w:rsid w:val="00DA1C01"/>
    <w:rsid w:val="00DA23B9"/>
    <w:rsid w:val="00DA3AA3"/>
    <w:rsid w:val="00DA3B5C"/>
    <w:rsid w:val="00DA3F09"/>
    <w:rsid w:val="00DA47BD"/>
    <w:rsid w:val="00DA4B64"/>
    <w:rsid w:val="00DA5EE9"/>
    <w:rsid w:val="00DB1D38"/>
    <w:rsid w:val="00DB208B"/>
    <w:rsid w:val="00DB317A"/>
    <w:rsid w:val="00DB372A"/>
    <w:rsid w:val="00DB4772"/>
    <w:rsid w:val="00DC2E5F"/>
    <w:rsid w:val="00DC6911"/>
    <w:rsid w:val="00DC6A6C"/>
    <w:rsid w:val="00DC6C22"/>
    <w:rsid w:val="00DC721A"/>
    <w:rsid w:val="00DC74C0"/>
    <w:rsid w:val="00DC78C6"/>
    <w:rsid w:val="00DD0280"/>
    <w:rsid w:val="00DD06A2"/>
    <w:rsid w:val="00DD1338"/>
    <w:rsid w:val="00DD262D"/>
    <w:rsid w:val="00DD2FA5"/>
    <w:rsid w:val="00DD3501"/>
    <w:rsid w:val="00DD3BE8"/>
    <w:rsid w:val="00DD4883"/>
    <w:rsid w:val="00DD4C5C"/>
    <w:rsid w:val="00DD5510"/>
    <w:rsid w:val="00DD57C5"/>
    <w:rsid w:val="00DD782D"/>
    <w:rsid w:val="00DE2FBA"/>
    <w:rsid w:val="00DE47FE"/>
    <w:rsid w:val="00DE4838"/>
    <w:rsid w:val="00DE561D"/>
    <w:rsid w:val="00DE6D4F"/>
    <w:rsid w:val="00DF0E76"/>
    <w:rsid w:val="00DF13A8"/>
    <w:rsid w:val="00DF2C93"/>
    <w:rsid w:val="00DF3CAC"/>
    <w:rsid w:val="00DF3CE9"/>
    <w:rsid w:val="00DF5F3C"/>
    <w:rsid w:val="00DF66D9"/>
    <w:rsid w:val="00DF7EA0"/>
    <w:rsid w:val="00E014AA"/>
    <w:rsid w:val="00E04401"/>
    <w:rsid w:val="00E04B56"/>
    <w:rsid w:val="00E04C38"/>
    <w:rsid w:val="00E075B5"/>
    <w:rsid w:val="00E10711"/>
    <w:rsid w:val="00E12066"/>
    <w:rsid w:val="00E129B7"/>
    <w:rsid w:val="00E161EF"/>
    <w:rsid w:val="00E16694"/>
    <w:rsid w:val="00E16FB4"/>
    <w:rsid w:val="00E20065"/>
    <w:rsid w:val="00E20893"/>
    <w:rsid w:val="00E221E6"/>
    <w:rsid w:val="00E267B2"/>
    <w:rsid w:val="00E27888"/>
    <w:rsid w:val="00E316BE"/>
    <w:rsid w:val="00E32E22"/>
    <w:rsid w:val="00E33545"/>
    <w:rsid w:val="00E35F1D"/>
    <w:rsid w:val="00E46800"/>
    <w:rsid w:val="00E46C20"/>
    <w:rsid w:val="00E47A38"/>
    <w:rsid w:val="00E51222"/>
    <w:rsid w:val="00E543BA"/>
    <w:rsid w:val="00E55CB7"/>
    <w:rsid w:val="00E563C8"/>
    <w:rsid w:val="00E564AC"/>
    <w:rsid w:val="00E60DE0"/>
    <w:rsid w:val="00E61A41"/>
    <w:rsid w:val="00E620FF"/>
    <w:rsid w:val="00E62153"/>
    <w:rsid w:val="00E62B24"/>
    <w:rsid w:val="00E64EB5"/>
    <w:rsid w:val="00E66E72"/>
    <w:rsid w:val="00E700DA"/>
    <w:rsid w:val="00E71B5C"/>
    <w:rsid w:val="00E73A87"/>
    <w:rsid w:val="00E75173"/>
    <w:rsid w:val="00E75664"/>
    <w:rsid w:val="00E76604"/>
    <w:rsid w:val="00E80058"/>
    <w:rsid w:val="00E804D0"/>
    <w:rsid w:val="00E816FA"/>
    <w:rsid w:val="00E83DCE"/>
    <w:rsid w:val="00E8409E"/>
    <w:rsid w:val="00E85BEB"/>
    <w:rsid w:val="00E86B53"/>
    <w:rsid w:val="00E929B0"/>
    <w:rsid w:val="00E930B6"/>
    <w:rsid w:val="00E961ED"/>
    <w:rsid w:val="00E96F7E"/>
    <w:rsid w:val="00E9780F"/>
    <w:rsid w:val="00E97E4E"/>
    <w:rsid w:val="00EA0346"/>
    <w:rsid w:val="00EA0D9C"/>
    <w:rsid w:val="00EA4BD8"/>
    <w:rsid w:val="00EA63D5"/>
    <w:rsid w:val="00EA7E16"/>
    <w:rsid w:val="00EB23AC"/>
    <w:rsid w:val="00EB3756"/>
    <w:rsid w:val="00EB3BF2"/>
    <w:rsid w:val="00EB4C9D"/>
    <w:rsid w:val="00EB5267"/>
    <w:rsid w:val="00EB5850"/>
    <w:rsid w:val="00EB6169"/>
    <w:rsid w:val="00ED0568"/>
    <w:rsid w:val="00ED0D0D"/>
    <w:rsid w:val="00ED0E17"/>
    <w:rsid w:val="00ED25D4"/>
    <w:rsid w:val="00ED422B"/>
    <w:rsid w:val="00ED66CE"/>
    <w:rsid w:val="00ED6D72"/>
    <w:rsid w:val="00ED7650"/>
    <w:rsid w:val="00EE0985"/>
    <w:rsid w:val="00EE3786"/>
    <w:rsid w:val="00EE474D"/>
    <w:rsid w:val="00EE4860"/>
    <w:rsid w:val="00EE4D88"/>
    <w:rsid w:val="00EE57C2"/>
    <w:rsid w:val="00EE59A3"/>
    <w:rsid w:val="00EE5DF6"/>
    <w:rsid w:val="00EF233F"/>
    <w:rsid w:val="00EF24EF"/>
    <w:rsid w:val="00EF412A"/>
    <w:rsid w:val="00EF68F2"/>
    <w:rsid w:val="00F01EF0"/>
    <w:rsid w:val="00F0228F"/>
    <w:rsid w:val="00F0283F"/>
    <w:rsid w:val="00F02C2A"/>
    <w:rsid w:val="00F03C8D"/>
    <w:rsid w:val="00F041C7"/>
    <w:rsid w:val="00F04FB1"/>
    <w:rsid w:val="00F06B8D"/>
    <w:rsid w:val="00F11867"/>
    <w:rsid w:val="00F124FB"/>
    <w:rsid w:val="00F13164"/>
    <w:rsid w:val="00F14686"/>
    <w:rsid w:val="00F160D5"/>
    <w:rsid w:val="00F17E03"/>
    <w:rsid w:val="00F20872"/>
    <w:rsid w:val="00F21594"/>
    <w:rsid w:val="00F22AD3"/>
    <w:rsid w:val="00F23340"/>
    <w:rsid w:val="00F23BC1"/>
    <w:rsid w:val="00F2446C"/>
    <w:rsid w:val="00F24785"/>
    <w:rsid w:val="00F273E8"/>
    <w:rsid w:val="00F3279D"/>
    <w:rsid w:val="00F32F06"/>
    <w:rsid w:val="00F330D7"/>
    <w:rsid w:val="00F35107"/>
    <w:rsid w:val="00F36493"/>
    <w:rsid w:val="00F37C82"/>
    <w:rsid w:val="00F42572"/>
    <w:rsid w:val="00F435BA"/>
    <w:rsid w:val="00F435EC"/>
    <w:rsid w:val="00F43AEF"/>
    <w:rsid w:val="00F44E60"/>
    <w:rsid w:val="00F5226A"/>
    <w:rsid w:val="00F52610"/>
    <w:rsid w:val="00F53218"/>
    <w:rsid w:val="00F54F28"/>
    <w:rsid w:val="00F563DD"/>
    <w:rsid w:val="00F61E12"/>
    <w:rsid w:val="00F636B8"/>
    <w:rsid w:val="00F64D98"/>
    <w:rsid w:val="00F65414"/>
    <w:rsid w:val="00F71CCE"/>
    <w:rsid w:val="00F73CDB"/>
    <w:rsid w:val="00F740BA"/>
    <w:rsid w:val="00F7603E"/>
    <w:rsid w:val="00F76AB2"/>
    <w:rsid w:val="00F817E1"/>
    <w:rsid w:val="00F81A5B"/>
    <w:rsid w:val="00F82A54"/>
    <w:rsid w:val="00F831FE"/>
    <w:rsid w:val="00F87C36"/>
    <w:rsid w:val="00F93A36"/>
    <w:rsid w:val="00F93C5D"/>
    <w:rsid w:val="00F95AFB"/>
    <w:rsid w:val="00F97306"/>
    <w:rsid w:val="00F97310"/>
    <w:rsid w:val="00F97B4C"/>
    <w:rsid w:val="00FA1207"/>
    <w:rsid w:val="00FA262F"/>
    <w:rsid w:val="00FA2707"/>
    <w:rsid w:val="00FA2B2E"/>
    <w:rsid w:val="00FA37D9"/>
    <w:rsid w:val="00FA591B"/>
    <w:rsid w:val="00FA5D6C"/>
    <w:rsid w:val="00FA676E"/>
    <w:rsid w:val="00FA6B59"/>
    <w:rsid w:val="00FA6FD9"/>
    <w:rsid w:val="00FA73F0"/>
    <w:rsid w:val="00FB0594"/>
    <w:rsid w:val="00FB17FF"/>
    <w:rsid w:val="00FB216B"/>
    <w:rsid w:val="00FB235D"/>
    <w:rsid w:val="00FB39C9"/>
    <w:rsid w:val="00FC028C"/>
    <w:rsid w:val="00FC0D85"/>
    <w:rsid w:val="00FC2E81"/>
    <w:rsid w:val="00FC6666"/>
    <w:rsid w:val="00FC7109"/>
    <w:rsid w:val="00FC7C93"/>
    <w:rsid w:val="00FD4D14"/>
    <w:rsid w:val="00FD66ED"/>
    <w:rsid w:val="00FD787F"/>
    <w:rsid w:val="00FE0954"/>
    <w:rsid w:val="00FE10E4"/>
    <w:rsid w:val="00FE3064"/>
    <w:rsid w:val="00FE30FF"/>
    <w:rsid w:val="00FE43C1"/>
    <w:rsid w:val="00FE4839"/>
    <w:rsid w:val="00FE62C9"/>
    <w:rsid w:val="00FE6D61"/>
    <w:rsid w:val="00FF215C"/>
    <w:rsid w:val="00FF227F"/>
    <w:rsid w:val="00FF44E9"/>
    <w:rsid w:val="00FF50FD"/>
    <w:rsid w:val="00FF516D"/>
    <w:rsid w:val="00FF5482"/>
    <w:rsid w:val="01632263"/>
    <w:rsid w:val="01D91790"/>
    <w:rsid w:val="024A060A"/>
    <w:rsid w:val="02D2344E"/>
    <w:rsid w:val="049C252C"/>
    <w:rsid w:val="05300FE9"/>
    <w:rsid w:val="057A1E0E"/>
    <w:rsid w:val="05935805"/>
    <w:rsid w:val="05C8508C"/>
    <w:rsid w:val="06D815BD"/>
    <w:rsid w:val="07B249AE"/>
    <w:rsid w:val="07E749F0"/>
    <w:rsid w:val="07E84C3D"/>
    <w:rsid w:val="090C72CE"/>
    <w:rsid w:val="0A552447"/>
    <w:rsid w:val="0B3B731D"/>
    <w:rsid w:val="0B6C14F6"/>
    <w:rsid w:val="0BDD3F27"/>
    <w:rsid w:val="0BE91E34"/>
    <w:rsid w:val="0C501DF6"/>
    <w:rsid w:val="0CBC09F9"/>
    <w:rsid w:val="0DB65C7D"/>
    <w:rsid w:val="0FE602F0"/>
    <w:rsid w:val="109D4460"/>
    <w:rsid w:val="11390F9E"/>
    <w:rsid w:val="12B01DA6"/>
    <w:rsid w:val="147904E4"/>
    <w:rsid w:val="15C209A9"/>
    <w:rsid w:val="16704366"/>
    <w:rsid w:val="174F3E5C"/>
    <w:rsid w:val="178503DD"/>
    <w:rsid w:val="18256C30"/>
    <w:rsid w:val="1AA936AB"/>
    <w:rsid w:val="1AAE53D3"/>
    <w:rsid w:val="1BF26E5F"/>
    <w:rsid w:val="1C055FBD"/>
    <w:rsid w:val="1CD76417"/>
    <w:rsid w:val="1E254E7B"/>
    <w:rsid w:val="1E3A661D"/>
    <w:rsid w:val="1E591314"/>
    <w:rsid w:val="1EC132F1"/>
    <w:rsid w:val="20255540"/>
    <w:rsid w:val="211E0BBD"/>
    <w:rsid w:val="24806B89"/>
    <w:rsid w:val="2503742B"/>
    <w:rsid w:val="25062702"/>
    <w:rsid w:val="25495A0F"/>
    <w:rsid w:val="25CD289C"/>
    <w:rsid w:val="2682062E"/>
    <w:rsid w:val="28BF09AC"/>
    <w:rsid w:val="28E83A63"/>
    <w:rsid w:val="2BC17642"/>
    <w:rsid w:val="2CF34626"/>
    <w:rsid w:val="2D2541D1"/>
    <w:rsid w:val="2D3750DA"/>
    <w:rsid w:val="2DAB52BF"/>
    <w:rsid w:val="2E111007"/>
    <w:rsid w:val="2E4611B1"/>
    <w:rsid w:val="2FEE1E92"/>
    <w:rsid w:val="302F50A2"/>
    <w:rsid w:val="311A23E3"/>
    <w:rsid w:val="31794FBD"/>
    <w:rsid w:val="31BF152B"/>
    <w:rsid w:val="3349332D"/>
    <w:rsid w:val="346906A4"/>
    <w:rsid w:val="36110E71"/>
    <w:rsid w:val="37F27B44"/>
    <w:rsid w:val="391A630C"/>
    <w:rsid w:val="3A0D46D3"/>
    <w:rsid w:val="3B557A1D"/>
    <w:rsid w:val="3B6F617C"/>
    <w:rsid w:val="3BD37BCD"/>
    <w:rsid w:val="3CD92262"/>
    <w:rsid w:val="3E5C49C7"/>
    <w:rsid w:val="3F84171B"/>
    <w:rsid w:val="3FA813DE"/>
    <w:rsid w:val="400D5C35"/>
    <w:rsid w:val="40755C83"/>
    <w:rsid w:val="44D3395F"/>
    <w:rsid w:val="45841EA0"/>
    <w:rsid w:val="47C40BAE"/>
    <w:rsid w:val="487B7B43"/>
    <w:rsid w:val="48C37F80"/>
    <w:rsid w:val="490603D2"/>
    <w:rsid w:val="4BAB7FC7"/>
    <w:rsid w:val="4C847B1B"/>
    <w:rsid w:val="4C9E3944"/>
    <w:rsid w:val="51F70932"/>
    <w:rsid w:val="541D61DE"/>
    <w:rsid w:val="56717A3F"/>
    <w:rsid w:val="5682126C"/>
    <w:rsid w:val="584E26F3"/>
    <w:rsid w:val="59622997"/>
    <w:rsid w:val="5A8427AB"/>
    <w:rsid w:val="5B0101B0"/>
    <w:rsid w:val="5F371DE2"/>
    <w:rsid w:val="612B1004"/>
    <w:rsid w:val="623B2263"/>
    <w:rsid w:val="62C66FAC"/>
    <w:rsid w:val="631852EF"/>
    <w:rsid w:val="64854FAB"/>
    <w:rsid w:val="64C434E1"/>
    <w:rsid w:val="65091597"/>
    <w:rsid w:val="653D3B9C"/>
    <w:rsid w:val="68B60F74"/>
    <w:rsid w:val="69453CBC"/>
    <w:rsid w:val="69FD4D23"/>
    <w:rsid w:val="6B081B5C"/>
    <w:rsid w:val="6B6E6AEB"/>
    <w:rsid w:val="6DA6180E"/>
    <w:rsid w:val="6FEE3C18"/>
    <w:rsid w:val="70B1678F"/>
    <w:rsid w:val="71F57405"/>
    <w:rsid w:val="72851C73"/>
    <w:rsid w:val="728D4EB6"/>
    <w:rsid w:val="771005DC"/>
    <w:rsid w:val="77C637F7"/>
    <w:rsid w:val="7DEE549F"/>
    <w:rsid w:val="7F347F03"/>
    <w:rsid w:val="7F9125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C171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Document Map" w:semiHidden="0" w:qFormat="1"/>
    <w:lsdException w:name="Table Grid" w:semiHidden="0"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02FB"/>
    <w:rPr>
      <w:rFonts w:ascii="Times New Roman" w:hAnsi="Times New Roman" w:cs="Times New Roman"/>
      <w:sz w:val="24"/>
      <w:szCs w:val="24"/>
    </w:rPr>
  </w:style>
  <w:style w:type="paragraph" w:styleId="1">
    <w:name w:val="heading 1"/>
    <w:basedOn w:val="a"/>
    <w:next w:val="a"/>
    <w:link w:val="1Char"/>
    <w:uiPriority w:val="9"/>
    <w:qFormat/>
    <w:pPr>
      <w:spacing w:before="100" w:beforeAutospacing="1" w:after="100" w:afterAutospacing="1"/>
      <w:outlineLvl w:val="0"/>
    </w:pPr>
    <w:rPr>
      <w:rFonts w:eastAsia="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pPr>
      <w:widowControl w:val="0"/>
      <w:jc w:val="both"/>
    </w:pPr>
    <w:rPr>
      <w:rFonts w:ascii="宋体" w:eastAsia="宋体" w:hAnsiTheme="minorHAnsi" w:cstheme="minorBidi"/>
      <w:kern w:val="2"/>
    </w:rPr>
  </w:style>
  <w:style w:type="paragraph" w:styleId="a4">
    <w:name w:val="footer"/>
    <w:basedOn w:val="a"/>
    <w:link w:val="Char0"/>
    <w:uiPriority w:val="99"/>
    <w:unhideWhenUsed/>
    <w:qFormat/>
    <w:pPr>
      <w:widowControl w:val="0"/>
      <w:tabs>
        <w:tab w:val="center" w:pos="4153"/>
        <w:tab w:val="right" w:pos="8306"/>
      </w:tabs>
      <w:snapToGrid w:val="0"/>
    </w:pPr>
    <w:rPr>
      <w:rFonts w:asciiTheme="minorHAnsi" w:hAnsiTheme="minorHAnsi" w:cstheme="minorBidi"/>
      <w:kern w:val="2"/>
      <w:sz w:val="18"/>
      <w:szCs w:val="18"/>
    </w:rPr>
  </w:style>
  <w:style w:type="paragraph" w:styleId="a5">
    <w:name w:val="header"/>
    <w:basedOn w:val="a"/>
    <w:link w:val="Char1"/>
    <w:uiPriority w:val="99"/>
    <w:unhideWhenUsed/>
    <w:qFormat/>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table" w:styleId="a6">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page number"/>
    <w:basedOn w:val="a0"/>
    <w:uiPriority w:val="99"/>
    <w:unhideWhenUsed/>
    <w:qFormat/>
  </w:style>
  <w:style w:type="character" w:styleId="a8">
    <w:name w:val="Hyperlink"/>
    <w:basedOn w:val="a0"/>
    <w:uiPriority w:val="99"/>
    <w:unhideWhenUsed/>
    <w:qFormat/>
    <w:rPr>
      <w:color w:val="0000FF"/>
      <w:u w:val="single"/>
    </w:rPr>
  </w:style>
  <w:style w:type="paragraph" w:customStyle="1" w:styleId="10">
    <w:name w:val="列出段落1"/>
    <w:basedOn w:val="a"/>
    <w:uiPriority w:val="34"/>
    <w:qFormat/>
    <w:pPr>
      <w:widowControl w:val="0"/>
      <w:ind w:firstLineChars="200" w:firstLine="420"/>
      <w:jc w:val="both"/>
    </w:pPr>
    <w:rPr>
      <w:rFonts w:asciiTheme="minorHAnsi" w:hAnsiTheme="minorHAnsi" w:cstheme="minorBidi"/>
      <w:kern w:val="2"/>
    </w:rPr>
  </w:style>
  <w:style w:type="character" w:customStyle="1" w:styleId="Char">
    <w:name w:val="文档结构图 Char"/>
    <w:basedOn w:val="a0"/>
    <w:link w:val="a3"/>
    <w:uiPriority w:val="99"/>
    <w:semiHidden/>
    <w:qFormat/>
    <w:rPr>
      <w:rFonts w:ascii="宋体" w:eastAsia="宋体"/>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styleId="a9">
    <w:name w:val="List Paragraph"/>
    <w:basedOn w:val="a"/>
    <w:uiPriority w:val="99"/>
    <w:qFormat/>
    <w:pPr>
      <w:widowControl w:val="0"/>
      <w:ind w:firstLineChars="200" w:firstLine="420"/>
      <w:jc w:val="both"/>
    </w:pPr>
    <w:rPr>
      <w:rFonts w:asciiTheme="minorHAnsi" w:hAnsiTheme="minorHAnsi" w:cstheme="minorBidi"/>
      <w:kern w:val="2"/>
    </w:rPr>
  </w:style>
  <w:style w:type="character" w:customStyle="1" w:styleId="1Char">
    <w:name w:val="标题 1 Char"/>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jc w:val="both"/>
    </w:pPr>
    <w:rPr>
      <w:rFonts w:ascii="宋体" w:eastAsia="宋体" w:hAnsi="宋体"/>
      <w:sz w:val="16"/>
      <w:szCs w:val="16"/>
    </w:rPr>
  </w:style>
  <w:style w:type="character" w:customStyle="1" w:styleId="s1">
    <w:name w:val="s1"/>
    <w:basedOn w:val="a0"/>
    <w:rPr>
      <w:rFonts w:ascii="Times New Roman" w:hAnsi="Times New Roman" w:cs="Times New Roman" w:hint="default"/>
      <w:sz w:val="16"/>
      <w:szCs w:val="16"/>
    </w:rPr>
  </w:style>
  <w:style w:type="paragraph" w:styleId="aa">
    <w:name w:val="Title"/>
    <w:basedOn w:val="a"/>
    <w:next w:val="a"/>
    <w:link w:val="Char2"/>
    <w:uiPriority w:val="10"/>
    <w:qFormat/>
    <w:rsid w:val="004443B6"/>
    <w:pPr>
      <w:widowControl w:val="0"/>
      <w:spacing w:before="240" w:after="60"/>
      <w:jc w:val="center"/>
      <w:outlineLvl w:val="0"/>
    </w:pPr>
    <w:rPr>
      <w:rFonts w:asciiTheme="majorHAnsi" w:eastAsia="宋体" w:hAnsiTheme="majorHAnsi" w:cstheme="majorBidi"/>
      <w:b/>
      <w:bCs/>
      <w:kern w:val="2"/>
      <w:szCs w:val="32"/>
    </w:rPr>
  </w:style>
  <w:style w:type="character" w:customStyle="1" w:styleId="Char2">
    <w:name w:val="标题 Char"/>
    <w:basedOn w:val="a0"/>
    <w:link w:val="aa"/>
    <w:uiPriority w:val="10"/>
    <w:rsid w:val="004443B6"/>
    <w:rPr>
      <w:rFonts w:asciiTheme="majorHAnsi" w:eastAsia="宋体" w:hAnsiTheme="majorHAnsi" w:cstheme="majorBidi"/>
      <w:b/>
      <w:bCs/>
      <w:kern w:val="2"/>
      <w:sz w:val="24"/>
      <w:szCs w:val="32"/>
    </w:rPr>
  </w:style>
  <w:style w:type="paragraph" w:styleId="ab">
    <w:name w:val="Balloon Text"/>
    <w:basedOn w:val="a"/>
    <w:link w:val="Char3"/>
    <w:uiPriority w:val="99"/>
    <w:semiHidden/>
    <w:unhideWhenUsed/>
    <w:rsid w:val="000C1D37"/>
    <w:pPr>
      <w:widowControl w:val="0"/>
      <w:jc w:val="both"/>
    </w:pPr>
    <w:rPr>
      <w:rFonts w:asciiTheme="minorHAnsi" w:hAnsiTheme="minorHAnsi" w:cstheme="minorBidi"/>
      <w:kern w:val="2"/>
      <w:sz w:val="18"/>
      <w:szCs w:val="18"/>
    </w:rPr>
  </w:style>
  <w:style w:type="character" w:customStyle="1" w:styleId="Char3">
    <w:name w:val="批注框文本 Char"/>
    <w:basedOn w:val="a0"/>
    <w:link w:val="ab"/>
    <w:uiPriority w:val="99"/>
    <w:semiHidden/>
    <w:rsid w:val="000C1D37"/>
    <w:rPr>
      <w:kern w:val="2"/>
      <w:sz w:val="18"/>
      <w:szCs w:val="18"/>
    </w:rPr>
  </w:style>
  <w:style w:type="character" w:styleId="ac">
    <w:name w:val="annotation reference"/>
    <w:basedOn w:val="a0"/>
    <w:uiPriority w:val="99"/>
    <w:semiHidden/>
    <w:unhideWhenUsed/>
    <w:rsid w:val="000C1D37"/>
    <w:rPr>
      <w:sz w:val="21"/>
      <w:szCs w:val="21"/>
    </w:rPr>
  </w:style>
  <w:style w:type="paragraph" w:styleId="ad">
    <w:name w:val="annotation text"/>
    <w:basedOn w:val="a"/>
    <w:link w:val="Char4"/>
    <w:uiPriority w:val="99"/>
    <w:semiHidden/>
    <w:unhideWhenUsed/>
    <w:rsid w:val="000C1D37"/>
    <w:pPr>
      <w:widowControl w:val="0"/>
    </w:pPr>
    <w:rPr>
      <w:rFonts w:asciiTheme="minorHAnsi" w:hAnsiTheme="minorHAnsi" w:cstheme="minorBidi"/>
      <w:kern w:val="2"/>
    </w:rPr>
  </w:style>
  <w:style w:type="character" w:customStyle="1" w:styleId="Char4">
    <w:name w:val="批注文字 Char"/>
    <w:basedOn w:val="a0"/>
    <w:link w:val="ad"/>
    <w:uiPriority w:val="99"/>
    <w:semiHidden/>
    <w:rsid w:val="000C1D37"/>
    <w:rPr>
      <w:kern w:val="2"/>
      <w:sz w:val="24"/>
      <w:szCs w:val="24"/>
    </w:rPr>
  </w:style>
  <w:style w:type="paragraph" w:styleId="ae">
    <w:name w:val="annotation subject"/>
    <w:basedOn w:val="ad"/>
    <w:next w:val="ad"/>
    <w:link w:val="Char5"/>
    <w:uiPriority w:val="99"/>
    <w:semiHidden/>
    <w:unhideWhenUsed/>
    <w:rsid w:val="000C1D37"/>
    <w:rPr>
      <w:b/>
      <w:bCs/>
    </w:rPr>
  </w:style>
  <w:style w:type="character" w:customStyle="1" w:styleId="Char5">
    <w:name w:val="批注主题 Char"/>
    <w:basedOn w:val="Char4"/>
    <w:link w:val="ae"/>
    <w:uiPriority w:val="99"/>
    <w:semiHidden/>
    <w:rsid w:val="000C1D37"/>
    <w:rPr>
      <w:b/>
      <w:bCs/>
      <w:kern w:val="2"/>
      <w:sz w:val="24"/>
      <w:szCs w:val="24"/>
    </w:rPr>
  </w:style>
  <w:style w:type="paragraph" w:styleId="af">
    <w:name w:val="Revision"/>
    <w:hidden/>
    <w:uiPriority w:val="99"/>
    <w:semiHidden/>
    <w:rsid w:val="00203BFB"/>
    <w:rPr>
      <w:kern w:val="2"/>
      <w:sz w:val="24"/>
      <w:szCs w:val="24"/>
    </w:rPr>
  </w:style>
  <w:style w:type="paragraph" w:styleId="af0">
    <w:name w:val="Normal (Web)"/>
    <w:basedOn w:val="a"/>
    <w:uiPriority w:val="99"/>
    <w:semiHidden/>
    <w:unhideWhenUsed/>
    <w:rsid w:val="00A920FA"/>
    <w:pPr>
      <w:widowControl w:val="0"/>
      <w:jc w:val="both"/>
    </w:pPr>
    <w:rPr>
      <w:kern w:val="2"/>
    </w:rPr>
  </w:style>
  <w:style w:type="character" w:styleId="af1">
    <w:name w:val="FollowedHyperlink"/>
    <w:basedOn w:val="a0"/>
    <w:uiPriority w:val="99"/>
    <w:semiHidden/>
    <w:unhideWhenUsed/>
    <w:rsid w:val="00367C95"/>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page number" w:semiHidden="0"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Document Map" w:semiHidden="0" w:qFormat="1"/>
    <w:lsdException w:name="Table Grid" w:semiHidden="0"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602FB"/>
    <w:rPr>
      <w:rFonts w:ascii="Times New Roman" w:hAnsi="Times New Roman" w:cs="Times New Roman"/>
      <w:sz w:val="24"/>
      <w:szCs w:val="24"/>
    </w:rPr>
  </w:style>
  <w:style w:type="paragraph" w:styleId="1">
    <w:name w:val="heading 1"/>
    <w:basedOn w:val="a"/>
    <w:next w:val="a"/>
    <w:link w:val="1Char"/>
    <w:uiPriority w:val="9"/>
    <w:qFormat/>
    <w:pPr>
      <w:spacing w:before="100" w:beforeAutospacing="1" w:after="100" w:afterAutospacing="1"/>
      <w:outlineLvl w:val="0"/>
    </w:pPr>
    <w:rPr>
      <w:rFonts w:eastAsia="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pPr>
      <w:widowControl w:val="0"/>
      <w:jc w:val="both"/>
    </w:pPr>
    <w:rPr>
      <w:rFonts w:ascii="宋体" w:eastAsia="宋体" w:hAnsiTheme="minorHAnsi" w:cstheme="minorBidi"/>
      <w:kern w:val="2"/>
    </w:rPr>
  </w:style>
  <w:style w:type="paragraph" w:styleId="a4">
    <w:name w:val="footer"/>
    <w:basedOn w:val="a"/>
    <w:link w:val="Char0"/>
    <w:uiPriority w:val="99"/>
    <w:unhideWhenUsed/>
    <w:qFormat/>
    <w:pPr>
      <w:widowControl w:val="0"/>
      <w:tabs>
        <w:tab w:val="center" w:pos="4153"/>
        <w:tab w:val="right" w:pos="8306"/>
      </w:tabs>
      <w:snapToGrid w:val="0"/>
    </w:pPr>
    <w:rPr>
      <w:rFonts w:asciiTheme="minorHAnsi" w:hAnsiTheme="minorHAnsi" w:cstheme="minorBidi"/>
      <w:kern w:val="2"/>
      <w:sz w:val="18"/>
      <w:szCs w:val="18"/>
    </w:rPr>
  </w:style>
  <w:style w:type="paragraph" w:styleId="a5">
    <w:name w:val="header"/>
    <w:basedOn w:val="a"/>
    <w:link w:val="Char1"/>
    <w:uiPriority w:val="99"/>
    <w:unhideWhenUsed/>
    <w:qFormat/>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table" w:styleId="a6">
    <w:name w:val="Table Grid"/>
    <w:basedOn w:val="a1"/>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page number"/>
    <w:basedOn w:val="a0"/>
    <w:uiPriority w:val="99"/>
    <w:unhideWhenUsed/>
    <w:qFormat/>
  </w:style>
  <w:style w:type="character" w:styleId="a8">
    <w:name w:val="Hyperlink"/>
    <w:basedOn w:val="a0"/>
    <w:uiPriority w:val="99"/>
    <w:unhideWhenUsed/>
    <w:qFormat/>
    <w:rPr>
      <w:color w:val="0000FF"/>
      <w:u w:val="single"/>
    </w:rPr>
  </w:style>
  <w:style w:type="paragraph" w:customStyle="1" w:styleId="10">
    <w:name w:val="列出段落1"/>
    <w:basedOn w:val="a"/>
    <w:uiPriority w:val="34"/>
    <w:qFormat/>
    <w:pPr>
      <w:widowControl w:val="0"/>
      <w:ind w:firstLineChars="200" w:firstLine="420"/>
      <w:jc w:val="both"/>
    </w:pPr>
    <w:rPr>
      <w:rFonts w:asciiTheme="minorHAnsi" w:hAnsiTheme="minorHAnsi" w:cstheme="minorBidi"/>
      <w:kern w:val="2"/>
    </w:rPr>
  </w:style>
  <w:style w:type="character" w:customStyle="1" w:styleId="Char">
    <w:name w:val="文档结构图 Char"/>
    <w:basedOn w:val="a0"/>
    <w:link w:val="a3"/>
    <w:uiPriority w:val="99"/>
    <w:semiHidden/>
    <w:qFormat/>
    <w:rPr>
      <w:rFonts w:ascii="宋体" w:eastAsia="宋体"/>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styleId="a9">
    <w:name w:val="List Paragraph"/>
    <w:basedOn w:val="a"/>
    <w:uiPriority w:val="99"/>
    <w:qFormat/>
    <w:pPr>
      <w:widowControl w:val="0"/>
      <w:ind w:firstLineChars="200" w:firstLine="420"/>
      <w:jc w:val="both"/>
    </w:pPr>
    <w:rPr>
      <w:rFonts w:asciiTheme="minorHAnsi" w:hAnsiTheme="minorHAnsi" w:cstheme="minorBidi"/>
      <w:kern w:val="2"/>
    </w:rPr>
  </w:style>
  <w:style w:type="character" w:customStyle="1" w:styleId="1Char">
    <w:name w:val="标题 1 Char"/>
    <w:basedOn w:val="a0"/>
    <w:link w:val="1"/>
    <w:uiPriority w:val="9"/>
    <w:rPr>
      <w:b/>
      <w:bCs/>
      <w:kern w:val="36"/>
      <w:sz w:val="48"/>
      <w:szCs w:val="48"/>
    </w:rPr>
  </w:style>
  <w:style w:type="character" w:customStyle="1" w:styleId="apple-converted-space">
    <w:name w:val="apple-converted-space"/>
    <w:basedOn w:val="a0"/>
  </w:style>
  <w:style w:type="paragraph" w:customStyle="1" w:styleId="p1">
    <w:name w:val="p1"/>
    <w:basedOn w:val="a"/>
    <w:qFormat/>
    <w:pPr>
      <w:jc w:val="both"/>
    </w:pPr>
    <w:rPr>
      <w:rFonts w:ascii="宋体" w:eastAsia="宋体" w:hAnsi="宋体"/>
      <w:sz w:val="16"/>
      <w:szCs w:val="16"/>
    </w:rPr>
  </w:style>
  <w:style w:type="character" w:customStyle="1" w:styleId="s1">
    <w:name w:val="s1"/>
    <w:basedOn w:val="a0"/>
    <w:rPr>
      <w:rFonts w:ascii="Times New Roman" w:hAnsi="Times New Roman" w:cs="Times New Roman" w:hint="default"/>
      <w:sz w:val="16"/>
      <w:szCs w:val="16"/>
    </w:rPr>
  </w:style>
  <w:style w:type="paragraph" w:styleId="aa">
    <w:name w:val="Title"/>
    <w:basedOn w:val="a"/>
    <w:next w:val="a"/>
    <w:link w:val="Char2"/>
    <w:uiPriority w:val="10"/>
    <w:qFormat/>
    <w:rsid w:val="004443B6"/>
    <w:pPr>
      <w:widowControl w:val="0"/>
      <w:spacing w:before="240" w:after="60"/>
      <w:jc w:val="center"/>
      <w:outlineLvl w:val="0"/>
    </w:pPr>
    <w:rPr>
      <w:rFonts w:asciiTheme="majorHAnsi" w:eastAsia="宋体" w:hAnsiTheme="majorHAnsi" w:cstheme="majorBidi"/>
      <w:b/>
      <w:bCs/>
      <w:kern w:val="2"/>
      <w:szCs w:val="32"/>
    </w:rPr>
  </w:style>
  <w:style w:type="character" w:customStyle="1" w:styleId="Char2">
    <w:name w:val="标题 Char"/>
    <w:basedOn w:val="a0"/>
    <w:link w:val="aa"/>
    <w:uiPriority w:val="10"/>
    <w:rsid w:val="004443B6"/>
    <w:rPr>
      <w:rFonts w:asciiTheme="majorHAnsi" w:eastAsia="宋体" w:hAnsiTheme="majorHAnsi" w:cstheme="majorBidi"/>
      <w:b/>
      <w:bCs/>
      <w:kern w:val="2"/>
      <w:sz w:val="24"/>
      <w:szCs w:val="32"/>
    </w:rPr>
  </w:style>
  <w:style w:type="paragraph" w:styleId="ab">
    <w:name w:val="Balloon Text"/>
    <w:basedOn w:val="a"/>
    <w:link w:val="Char3"/>
    <w:uiPriority w:val="99"/>
    <w:semiHidden/>
    <w:unhideWhenUsed/>
    <w:rsid w:val="000C1D37"/>
    <w:pPr>
      <w:widowControl w:val="0"/>
      <w:jc w:val="both"/>
    </w:pPr>
    <w:rPr>
      <w:rFonts w:asciiTheme="minorHAnsi" w:hAnsiTheme="minorHAnsi" w:cstheme="minorBidi"/>
      <w:kern w:val="2"/>
      <w:sz w:val="18"/>
      <w:szCs w:val="18"/>
    </w:rPr>
  </w:style>
  <w:style w:type="character" w:customStyle="1" w:styleId="Char3">
    <w:name w:val="批注框文本 Char"/>
    <w:basedOn w:val="a0"/>
    <w:link w:val="ab"/>
    <w:uiPriority w:val="99"/>
    <w:semiHidden/>
    <w:rsid w:val="000C1D37"/>
    <w:rPr>
      <w:kern w:val="2"/>
      <w:sz w:val="18"/>
      <w:szCs w:val="18"/>
    </w:rPr>
  </w:style>
  <w:style w:type="character" w:styleId="ac">
    <w:name w:val="annotation reference"/>
    <w:basedOn w:val="a0"/>
    <w:uiPriority w:val="99"/>
    <w:semiHidden/>
    <w:unhideWhenUsed/>
    <w:rsid w:val="000C1D37"/>
    <w:rPr>
      <w:sz w:val="21"/>
      <w:szCs w:val="21"/>
    </w:rPr>
  </w:style>
  <w:style w:type="paragraph" w:styleId="ad">
    <w:name w:val="annotation text"/>
    <w:basedOn w:val="a"/>
    <w:link w:val="Char4"/>
    <w:uiPriority w:val="99"/>
    <w:semiHidden/>
    <w:unhideWhenUsed/>
    <w:rsid w:val="000C1D37"/>
    <w:pPr>
      <w:widowControl w:val="0"/>
    </w:pPr>
    <w:rPr>
      <w:rFonts w:asciiTheme="minorHAnsi" w:hAnsiTheme="minorHAnsi" w:cstheme="minorBidi"/>
      <w:kern w:val="2"/>
    </w:rPr>
  </w:style>
  <w:style w:type="character" w:customStyle="1" w:styleId="Char4">
    <w:name w:val="批注文字 Char"/>
    <w:basedOn w:val="a0"/>
    <w:link w:val="ad"/>
    <w:uiPriority w:val="99"/>
    <w:semiHidden/>
    <w:rsid w:val="000C1D37"/>
    <w:rPr>
      <w:kern w:val="2"/>
      <w:sz w:val="24"/>
      <w:szCs w:val="24"/>
    </w:rPr>
  </w:style>
  <w:style w:type="paragraph" w:styleId="ae">
    <w:name w:val="annotation subject"/>
    <w:basedOn w:val="ad"/>
    <w:next w:val="ad"/>
    <w:link w:val="Char5"/>
    <w:uiPriority w:val="99"/>
    <w:semiHidden/>
    <w:unhideWhenUsed/>
    <w:rsid w:val="000C1D37"/>
    <w:rPr>
      <w:b/>
      <w:bCs/>
    </w:rPr>
  </w:style>
  <w:style w:type="character" w:customStyle="1" w:styleId="Char5">
    <w:name w:val="批注主题 Char"/>
    <w:basedOn w:val="Char4"/>
    <w:link w:val="ae"/>
    <w:uiPriority w:val="99"/>
    <w:semiHidden/>
    <w:rsid w:val="000C1D37"/>
    <w:rPr>
      <w:b/>
      <w:bCs/>
      <w:kern w:val="2"/>
      <w:sz w:val="24"/>
      <w:szCs w:val="24"/>
    </w:rPr>
  </w:style>
  <w:style w:type="paragraph" w:styleId="af">
    <w:name w:val="Revision"/>
    <w:hidden/>
    <w:uiPriority w:val="99"/>
    <w:semiHidden/>
    <w:rsid w:val="00203BFB"/>
    <w:rPr>
      <w:kern w:val="2"/>
      <w:sz w:val="24"/>
      <w:szCs w:val="24"/>
    </w:rPr>
  </w:style>
  <w:style w:type="paragraph" w:styleId="af0">
    <w:name w:val="Normal (Web)"/>
    <w:basedOn w:val="a"/>
    <w:uiPriority w:val="99"/>
    <w:semiHidden/>
    <w:unhideWhenUsed/>
    <w:rsid w:val="00A920FA"/>
    <w:pPr>
      <w:widowControl w:val="0"/>
      <w:jc w:val="both"/>
    </w:pPr>
    <w:rPr>
      <w:kern w:val="2"/>
    </w:rPr>
  </w:style>
  <w:style w:type="character" w:styleId="af1">
    <w:name w:val="FollowedHyperlink"/>
    <w:basedOn w:val="a0"/>
    <w:uiPriority w:val="99"/>
    <w:semiHidden/>
    <w:unhideWhenUsed/>
    <w:rsid w:val="00367C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297581">
      <w:bodyDiv w:val="1"/>
      <w:marLeft w:val="0"/>
      <w:marRight w:val="0"/>
      <w:marTop w:val="0"/>
      <w:marBottom w:val="0"/>
      <w:divBdr>
        <w:top w:val="none" w:sz="0" w:space="0" w:color="auto"/>
        <w:left w:val="none" w:sz="0" w:space="0" w:color="auto"/>
        <w:bottom w:val="none" w:sz="0" w:space="0" w:color="auto"/>
        <w:right w:val="none" w:sz="0" w:space="0" w:color="auto"/>
      </w:divBdr>
    </w:div>
    <w:div w:id="311833674">
      <w:bodyDiv w:val="1"/>
      <w:marLeft w:val="0"/>
      <w:marRight w:val="0"/>
      <w:marTop w:val="0"/>
      <w:marBottom w:val="0"/>
      <w:divBdr>
        <w:top w:val="none" w:sz="0" w:space="0" w:color="auto"/>
        <w:left w:val="none" w:sz="0" w:space="0" w:color="auto"/>
        <w:bottom w:val="none" w:sz="0" w:space="0" w:color="auto"/>
        <w:right w:val="none" w:sz="0" w:space="0" w:color="auto"/>
      </w:divBdr>
    </w:div>
    <w:div w:id="445084838">
      <w:bodyDiv w:val="1"/>
      <w:marLeft w:val="0"/>
      <w:marRight w:val="0"/>
      <w:marTop w:val="0"/>
      <w:marBottom w:val="0"/>
      <w:divBdr>
        <w:top w:val="none" w:sz="0" w:space="0" w:color="auto"/>
        <w:left w:val="none" w:sz="0" w:space="0" w:color="auto"/>
        <w:bottom w:val="none" w:sz="0" w:space="0" w:color="auto"/>
        <w:right w:val="none" w:sz="0" w:space="0" w:color="auto"/>
      </w:divBdr>
    </w:div>
    <w:div w:id="596137244">
      <w:bodyDiv w:val="1"/>
      <w:marLeft w:val="0"/>
      <w:marRight w:val="0"/>
      <w:marTop w:val="0"/>
      <w:marBottom w:val="0"/>
      <w:divBdr>
        <w:top w:val="none" w:sz="0" w:space="0" w:color="auto"/>
        <w:left w:val="none" w:sz="0" w:space="0" w:color="auto"/>
        <w:bottom w:val="none" w:sz="0" w:space="0" w:color="auto"/>
        <w:right w:val="none" w:sz="0" w:space="0" w:color="auto"/>
      </w:divBdr>
    </w:div>
    <w:div w:id="599795669">
      <w:bodyDiv w:val="1"/>
      <w:marLeft w:val="0"/>
      <w:marRight w:val="0"/>
      <w:marTop w:val="0"/>
      <w:marBottom w:val="0"/>
      <w:divBdr>
        <w:top w:val="none" w:sz="0" w:space="0" w:color="auto"/>
        <w:left w:val="none" w:sz="0" w:space="0" w:color="auto"/>
        <w:bottom w:val="none" w:sz="0" w:space="0" w:color="auto"/>
        <w:right w:val="none" w:sz="0" w:space="0" w:color="auto"/>
      </w:divBdr>
    </w:div>
    <w:div w:id="620185527">
      <w:bodyDiv w:val="1"/>
      <w:marLeft w:val="0"/>
      <w:marRight w:val="0"/>
      <w:marTop w:val="0"/>
      <w:marBottom w:val="0"/>
      <w:divBdr>
        <w:top w:val="none" w:sz="0" w:space="0" w:color="auto"/>
        <w:left w:val="none" w:sz="0" w:space="0" w:color="auto"/>
        <w:bottom w:val="none" w:sz="0" w:space="0" w:color="auto"/>
        <w:right w:val="none" w:sz="0" w:space="0" w:color="auto"/>
      </w:divBdr>
    </w:div>
    <w:div w:id="628249331">
      <w:bodyDiv w:val="1"/>
      <w:marLeft w:val="0"/>
      <w:marRight w:val="0"/>
      <w:marTop w:val="0"/>
      <w:marBottom w:val="0"/>
      <w:divBdr>
        <w:top w:val="none" w:sz="0" w:space="0" w:color="auto"/>
        <w:left w:val="none" w:sz="0" w:space="0" w:color="auto"/>
        <w:bottom w:val="none" w:sz="0" w:space="0" w:color="auto"/>
        <w:right w:val="none" w:sz="0" w:space="0" w:color="auto"/>
      </w:divBdr>
    </w:div>
    <w:div w:id="729308317">
      <w:bodyDiv w:val="1"/>
      <w:marLeft w:val="0"/>
      <w:marRight w:val="0"/>
      <w:marTop w:val="0"/>
      <w:marBottom w:val="0"/>
      <w:divBdr>
        <w:top w:val="none" w:sz="0" w:space="0" w:color="auto"/>
        <w:left w:val="none" w:sz="0" w:space="0" w:color="auto"/>
        <w:bottom w:val="none" w:sz="0" w:space="0" w:color="auto"/>
        <w:right w:val="none" w:sz="0" w:space="0" w:color="auto"/>
      </w:divBdr>
    </w:div>
    <w:div w:id="866522003">
      <w:bodyDiv w:val="1"/>
      <w:marLeft w:val="0"/>
      <w:marRight w:val="0"/>
      <w:marTop w:val="0"/>
      <w:marBottom w:val="0"/>
      <w:divBdr>
        <w:top w:val="none" w:sz="0" w:space="0" w:color="auto"/>
        <w:left w:val="none" w:sz="0" w:space="0" w:color="auto"/>
        <w:bottom w:val="none" w:sz="0" w:space="0" w:color="auto"/>
        <w:right w:val="none" w:sz="0" w:space="0" w:color="auto"/>
      </w:divBdr>
    </w:div>
    <w:div w:id="1104615372">
      <w:bodyDiv w:val="1"/>
      <w:marLeft w:val="0"/>
      <w:marRight w:val="0"/>
      <w:marTop w:val="0"/>
      <w:marBottom w:val="0"/>
      <w:divBdr>
        <w:top w:val="none" w:sz="0" w:space="0" w:color="auto"/>
        <w:left w:val="none" w:sz="0" w:space="0" w:color="auto"/>
        <w:bottom w:val="none" w:sz="0" w:space="0" w:color="auto"/>
        <w:right w:val="none" w:sz="0" w:space="0" w:color="auto"/>
      </w:divBdr>
    </w:div>
    <w:div w:id="1108083341">
      <w:bodyDiv w:val="1"/>
      <w:marLeft w:val="0"/>
      <w:marRight w:val="0"/>
      <w:marTop w:val="0"/>
      <w:marBottom w:val="0"/>
      <w:divBdr>
        <w:top w:val="none" w:sz="0" w:space="0" w:color="auto"/>
        <w:left w:val="none" w:sz="0" w:space="0" w:color="auto"/>
        <w:bottom w:val="none" w:sz="0" w:space="0" w:color="auto"/>
        <w:right w:val="none" w:sz="0" w:space="0" w:color="auto"/>
      </w:divBdr>
    </w:div>
    <w:div w:id="1284506752">
      <w:bodyDiv w:val="1"/>
      <w:marLeft w:val="0"/>
      <w:marRight w:val="0"/>
      <w:marTop w:val="0"/>
      <w:marBottom w:val="0"/>
      <w:divBdr>
        <w:top w:val="none" w:sz="0" w:space="0" w:color="auto"/>
        <w:left w:val="none" w:sz="0" w:space="0" w:color="auto"/>
        <w:bottom w:val="none" w:sz="0" w:space="0" w:color="auto"/>
        <w:right w:val="none" w:sz="0" w:space="0" w:color="auto"/>
      </w:divBdr>
    </w:div>
    <w:div w:id="1373115210">
      <w:bodyDiv w:val="1"/>
      <w:marLeft w:val="0"/>
      <w:marRight w:val="0"/>
      <w:marTop w:val="0"/>
      <w:marBottom w:val="0"/>
      <w:divBdr>
        <w:top w:val="none" w:sz="0" w:space="0" w:color="auto"/>
        <w:left w:val="none" w:sz="0" w:space="0" w:color="auto"/>
        <w:bottom w:val="none" w:sz="0" w:space="0" w:color="auto"/>
        <w:right w:val="none" w:sz="0" w:space="0" w:color="auto"/>
      </w:divBdr>
    </w:div>
    <w:div w:id="1459837642">
      <w:bodyDiv w:val="1"/>
      <w:marLeft w:val="0"/>
      <w:marRight w:val="0"/>
      <w:marTop w:val="0"/>
      <w:marBottom w:val="0"/>
      <w:divBdr>
        <w:top w:val="none" w:sz="0" w:space="0" w:color="auto"/>
        <w:left w:val="none" w:sz="0" w:space="0" w:color="auto"/>
        <w:bottom w:val="none" w:sz="0" w:space="0" w:color="auto"/>
        <w:right w:val="none" w:sz="0" w:space="0" w:color="auto"/>
      </w:divBdr>
    </w:div>
    <w:div w:id="1501240104">
      <w:bodyDiv w:val="1"/>
      <w:marLeft w:val="0"/>
      <w:marRight w:val="0"/>
      <w:marTop w:val="0"/>
      <w:marBottom w:val="0"/>
      <w:divBdr>
        <w:top w:val="none" w:sz="0" w:space="0" w:color="auto"/>
        <w:left w:val="none" w:sz="0" w:space="0" w:color="auto"/>
        <w:bottom w:val="none" w:sz="0" w:space="0" w:color="auto"/>
        <w:right w:val="none" w:sz="0" w:space="0" w:color="auto"/>
      </w:divBdr>
    </w:div>
    <w:div w:id="1566529956">
      <w:bodyDiv w:val="1"/>
      <w:marLeft w:val="0"/>
      <w:marRight w:val="0"/>
      <w:marTop w:val="0"/>
      <w:marBottom w:val="0"/>
      <w:divBdr>
        <w:top w:val="none" w:sz="0" w:space="0" w:color="auto"/>
        <w:left w:val="none" w:sz="0" w:space="0" w:color="auto"/>
        <w:bottom w:val="none" w:sz="0" w:space="0" w:color="auto"/>
        <w:right w:val="none" w:sz="0" w:space="0" w:color="auto"/>
      </w:divBdr>
    </w:div>
    <w:div w:id="1610043520">
      <w:bodyDiv w:val="1"/>
      <w:marLeft w:val="0"/>
      <w:marRight w:val="0"/>
      <w:marTop w:val="0"/>
      <w:marBottom w:val="0"/>
      <w:divBdr>
        <w:top w:val="none" w:sz="0" w:space="0" w:color="auto"/>
        <w:left w:val="none" w:sz="0" w:space="0" w:color="auto"/>
        <w:bottom w:val="none" w:sz="0" w:space="0" w:color="auto"/>
        <w:right w:val="none" w:sz="0" w:space="0" w:color="auto"/>
      </w:divBdr>
    </w:div>
    <w:div w:id="1899784380">
      <w:bodyDiv w:val="1"/>
      <w:marLeft w:val="0"/>
      <w:marRight w:val="0"/>
      <w:marTop w:val="0"/>
      <w:marBottom w:val="0"/>
      <w:divBdr>
        <w:top w:val="none" w:sz="0" w:space="0" w:color="auto"/>
        <w:left w:val="none" w:sz="0" w:space="0" w:color="auto"/>
        <w:bottom w:val="none" w:sz="0" w:space="0" w:color="auto"/>
        <w:right w:val="none" w:sz="0" w:space="0" w:color="auto"/>
      </w:divBdr>
    </w:div>
    <w:div w:id="1984040534">
      <w:bodyDiv w:val="1"/>
      <w:marLeft w:val="0"/>
      <w:marRight w:val="0"/>
      <w:marTop w:val="0"/>
      <w:marBottom w:val="0"/>
      <w:divBdr>
        <w:top w:val="none" w:sz="0" w:space="0" w:color="auto"/>
        <w:left w:val="none" w:sz="0" w:space="0" w:color="auto"/>
        <w:bottom w:val="none" w:sz="0" w:space="0" w:color="auto"/>
        <w:right w:val="none" w:sz="0" w:space="0" w:color="auto"/>
      </w:divBdr>
    </w:div>
    <w:div w:id="2021613394">
      <w:bodyDiv w:val="1"/>
      <w:marLeft w:val="0"/>
      <w:marRight w:val="0"/>
      <w:marTop w:val="0"/>
      <w:marBottom w:val="0"/>
      <w:divBdr>
        <w:top w:val="none" w:sz="0" w:space="0" w:color="auto"/>
        <w:left w:val="none" w:sz="0" w:space="0" w:color="auto"/>
        <w:bottom w:val="none" w:sz="0" w:space="0" w:color="auto"/>
        <w:right w:val="none" w:sz="0" w:space="0" w:color="auto"/>
      </w:divBdr>
    </w:div>
    <w:div w:id="2028406980">
      <w:bodyDiv w:val="1"/>
      <w:marLeft w:val="0"/>
      <w:marRight w:val="0"/>
      <w:marTop w:val="0"/>
      <w:marBottom w:val="0"/>
      <w:divBdr>
        <w:top w:val="none" w:sz="0" w:space="0" w:color="auto"/>
        <w:left w:val="none" w:sz="0" w:space="0" w:color="auto"/>
        <w:bottom w:val="none" w:sz="0" w:space="0" w:color="auto"/>
        <w:right w:val="none" w:sz="0" w:space="0" w:color="auto"/>
      </w:divBdr>
    </w:div>
    <w:div w:id="2035958019">
      <w:bodyDiv w:val="1"/>
      <w:marLeft w:val="0"/>
      <w:marRight w:val="0"/>
      <w:marTop w:val="0"/>
      <w:marBottom w:val="0"/>
      <w:divBdr>
        <w:top w:val="none" w:sz="0" w:space="0" w:color="auto"/>
        <w:left w:val="none" w:sz="0" w:space="0" w:color="auto"/>
        <w:bottom w:val="none" w:sz="0" w:space="0" w:color="auto"/>
        <w:right w:val="none" w:sz="0" w:space="0" w:color="auto"/>
      </w:divBdr>
    </w:div>
    <w:div w:id="2044280333">
      <w:bodyDiv w:val="1"/>
      <w:marLeft w:val="0"/>
      <w:marRight w:val="0"/>
      <w:marTop w:val="0"/>
      <w:marBottom w:val="0"/>
      <w:divBdr>
        <w:top w:val="none" w:sz="0" w:space="0" w:color="auto"/>
        <w:left w:val="none" w:sz="0" w:space="0" w:color="auto"/>
        <w:bottom w:val="none" w:sz="0" w:space="0" w:color="auto"/>
        <w:right w:val="none" w:sz="0" w:space="0" w:color="auto"/>
      </w:divBdr>
    </w:div>
    <w:div w:id="2047363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iki.mbalib.com/wiki/%E5%B8%82%E5%9C%BA" TargetMode="External"/><Relationship Id="rId26" Type="http://schemas.openxmlformats.org/officeDocument/2006/relationships/image" Target="media/image7.png"/><Relationship Id="rId39" Type="http://schemas.openxmlformats.org/officeDocument/2006/relationships/chart" Target="charts/chart2.xml"/><Relationship Id="rId21" Type="http://schemas.openxmlformats.org/officeDocument/2006/relationships/hyperlink" Target="https://wiki.mbalib.com/wiki/%E5%B8%82%E5%9C%BA%E7%BB%86%E5%88%86" TargetMode="External"/><Relationship Id="rId34" Type="http://schemas.openxmlformats.org/officeDocument/2006/relationships/hyperlink" Target="https://wiki.mbalib.com/wiki/%E7%AB%9E%E4%BA%89%E5%9C%B0%E4%BD%8D" TargetMode="External"/><Relationship Id="rId42" Type="http://schemas.openxmlformats.org/officeDocument/2006/relationships/image" Target="media/image12.png"/><Relationship Id="rId47" Type="http://schemas.openxmlformats.org/officeDocument/2006/relationships/image" Target="media/image17.emf"/><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chart" Target="charts/chart5.xml"/><Relationship Id="rId76"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iki.mbalib.com/wiki/%E9%A1%BE%E5%AE%A2%E9%9C%80%E6%B1%82" TargetMode="External"/><Relationship Id="rId11" Type="http://schemas.openxmlformats.org/officeDocument/2006/relationships/image" Target="media/image1.png"/><Relationship Id="rId24" Type="http://schemas.openxmlformats.org/officeDocument/2006/relationships/hyperlink" Target="https://wiki.mbalib.com/wiki/%E4%BA%A7%E5%93%81%E5%AE%9A%E4%BD%8D" TargetMode="External"/><Relationship Id="rId32" Type="http://schemas.openxmlformats.org/officeDocument/2006/relationships/hyperlink" Target="https://wiki.mbalib.com/wiki/%E5%B8%82%E5%9C%BA%E5%AE%9A%E4%BD%8D" TargetMode="External"/><Relationship Id="rId37" Type="http://schemas.openxmlformats.org/officeDocument/2006/relationships/image" Target="media/image10.png"/><Relationship Id="rId40" Type="http://schemas.openxmlformats.org/officeDocument/2006/relationships/chart" Target="charts/chart3.xm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1.png"/><Relationship Id="rId79" Type="http://schemas.openxmlformats.org/officeDocument/2006/relationships/footer" Target="footer2.xml"/><Relationship Id="rId5" Type="http://schemas.microsoft.com/office/2007/relationships/stylesWithEffects" Target="stylesWithEffects.xml"/><Relationship Id="rId61" Type="http://schemas.openxmlformats.org/officeDocument/2006/relationships/image" Target="media/image31.png"/><Relationship Id="rId10" Type="http://schemas.openxmlformats.org/officeDocument/2006/relationships/comments" Target="comments.xml"/><Relationship Id="rId19" Type="http://schemas.openxmlformats.org/officeDocument/2006/relationships/hyperlink" Target="https://wiki.mbalib.com/wiki/%E6%B6%88%E8%B4%B9%E9%9C%80%E6%B1%82" TargetMode="External"/><Relationship Id="rId31" Type="http://schemas.openxmlformats.org/officeDocument/2006/relationships/hyperlink" Target="https://wiki.mbalib.com/wiki/%E7%BB%86%E5%88%86%E5%B8%82%E5%9C%BA"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wiki.mbalib.com/wiki/%E7%BB%86%E5%88%86%E5%B8%82%E5%9C%BA" TargetMode="External"/><Relationship Id="rId27" Type="http://schemas.openxmlformats.org/officeDocument/2006/relationships/image" Target="media/image8.png"/><Relationship Id="rId30" Type="http://schemas.openxmlformats.org/officeDocument/2006/relationships/hyperlink" Target="https://wiki.mbalib.com/wiki/%E7%9B%AE%E6%A0%87%E5%B8%82%E5%9C%BA" TargetMode="External"/><Relationship Id="rId35" Type="http://schemas.openxmlformats.org/officeDocument/2006/relationships/hyperlink" Target="https://wiki.mbalib.com/wiki/%E7%AB%9E%E4%BA%89%E6%80%A7%E5%AE%9A%E4%BD%8D"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chart" Target="charts/chart6.xml"/><Relationship Id="rId77"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21.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iki.mbalib.com/wiki/%E5%B8%82%E5%9C%BA%E5%AE%9A%E4%BD%8D%E7%90%86%E8%AE%BA" TargetMode="External"/><Relationship Id="rId25" Type="http://schemas.openxmlformats.org/officeDocument/2006/relationships/hyperlink" Target="https://wiki.mbalib.com/wiki/%E5%93%81%E7%89%8C" TargetMode="External"/><Relationship Id="rId33" Type="http://schemas.openxmlformats.org/officeDocument/2006/relationships/hyperlink" Target="https://wiki.mbalib.com/wiki/%E7%9B%AE%E6%A0%87%E5%B8%82%E5%9C%BA" TargetMode="External"/><Relationship Id="rId38" Type="http://schemas.openxmlformats.org/officeDocument/2006/relationships/chart" Target="charts/chart1.xm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4.xml"/><Relationship Id="rId20" Type="http://schemas.openxmlformats.org/officeDocument/2006/relationships/hyperlink" Target="https://wiki.mbalib.com/wiki/%E8%B4%AD%E4%B9%B0%E5%8A%9B"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iki.mbalib.com/wiki/%E7%9B%AE%E6%A0%87%E5%B8%82%E5%9C%BA" TargetMode="External"/><Relationship Id="rId28" Type="http://schemas.openxmlformats.org/officeDocument/2006/relationships/hyperlink" Target="https://wiki.mbalib.com/wiki/%E5%B8%82%E5%9C%BA%E7%BB%86%E5%88%86" TargetMode="External"/><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image" Target="media/image27.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qiujf\Desktop\&#38451;&#26790;&#33298;\&#26234;&#33021;&#23478;&#30005;&#29616;&#29366;&#21644;&#21457;&#23637;&#36235;&#21183;.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D:\QIU-&#30003;&#19975;&#23439;&#28304;&#30740;&#31350;\SWS%20RESEARCH\QIU_&#31572;&#36777;+&#20837;&#32844;+&#25191;&#19994;\QIU-&#36716;&#27491;&#31572;&#36777;&#65288;CH&#38598;&#22242;&#65289;\&#21457;&#30740;&#31350;&#31649;&#29702;&#37096;\&#27714;&#20339;&#23792;&#65306;2019&#24180;7&#26376;&#36716;&#27491;&#31572;&#36777;-&#25968;&#25454;&#24213;&#31295;-2019071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qiujf\Desktop\&#38451;&#26790;&#33298;\&#29289;&#32852;&#32593;&#30456;&#20851;&#25968;&#2545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Users\kimi\Downloads\&#27983;&#35272;&#22120;&#19979;&#36733;\A%25E5%2585%25AC%25E5%258F%25B8%25E6%2599%25BA%25E8%2583%25BD%25E5%25AD%25A6%25E7%2594%259F%25E5%258D%25A1-%25E6%259C%2589%25E5%2585%25B3%25E9%259C%2580%25E6%25B1%2582%25E6%2594%25B6%25E9%259B%2586%25E7%259A%2584%25E9%2597%25AE%25E5%258D%25B7%25E8%25B0%2583%25E6%259F%25A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Users\kimi\Documents\GitHub\lunwen\A&#20844;&#21496;&#20135;&#21697;&#35268;&#21010;&#20998;&#26512;-&#25968;&#25454;&#20998;&#26512;090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6066614554536597E-2"/>
          <c:y val="0.169535872574089"/>
          <c:w val="0.84311166612648003"/>
          <c:h val="0.62284059108491197"/>
        </c:manualLayout>
      </c:layout>
      <c:barChart>
        <c:barDir val="col"/>
        <c:grouping val="clustered"/>
        <c:varyColors val="0"/>
        <c:ser>
          <c:idx val="0"/>
          <c:order val="0"/>
          <c:tx>
            <c:strRef>
              <c:f>'图20-全球物联网设备的安装基数-申万格式'!$C$4</c:f>
              <c:strCache>
                <c:ptCount val="1"/>
                <c:pt idx="0">
                  <c:v>全球物联网设备安装基数（亿件）</c:v>
                </c:pt>
              </c:strCache>
            </c:strRef>
          </c:tx>
          <c:spPr>
            <a:solidFill>
              <a:sysClr val="windowText" lastClr="000000"/>
            </a:solidFill>
            <a:ln w="25400">
              <a:noFill/>
            </a:ln>
          </c:spPr>
          <c:invertIfNegative val="0"/>
          <c:dLbls>
            <c:dLbl>
              <c:idx val="9"/>
              <c:layout>
                <c:manualLayout>
                  <c:x val="5.8296431386246801E-3"/>
                  <c:y val="8.2254044960434897E-3"/>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'图20-全球物联网设备的安装基数-申万格式'!$D$4:$N$4</c:f>
              <c:numCache>
                <c:formatCode>General</c:formatCode>
                <c:ptCount val="11"/>
                <c:pt idx="0">
                  <c:v>154.1</c:v>
                </c:pt>
                <c:pt idx="1">
                  <c:v>176.8</c:v>
                </c:pt>
                <c:pt idx="2">
                  <c:v>203.5</c:v>
                </c:pt>
                <c:pt idx="3">
                  <c:v>231.4</c:v>
                </c:pt>
                <c:pt idx="4">
                  <c:v>266.60000000000002</c:v>
                </c:pt>
                <c:pt idx="5">
                  <c:v>307.3</c:v>
                </c:pt>
                <c:pt idx="6">
                  <c:v>358.2</c:v>
                </c:pt>
                <c:pt idx="7">
                  <c:v>426.2</c:v>
                </c:pt>
                <c:pt idx="8">
                  <c:v>511.1</c:v>
                </c:pt>
                <c:pt idx="9">
                  <c:v>621.20000000000005</c:v>
                </c:pt>
                <c:pt idx="10">
                  <c:v>754.4</c:v>
                </c:pt>
              </c:numCache>
            </c:numRef>
          </c:val>
        </c:ser>
        <c:dLbls>
          <c:showLegendKey val="0"/>
          <c:showVal val="1"/>
          <c:showCatName val="0"/>
          <c:showSerName val="0"/>
          <c:showPercent val="0"/>
          <c:showBubbleSize val="0"/>
        </c:dLbls>
        <c:gapWidth val="150"/>
        <c:axId val="344711168"/>
        <c:axId val="344713088"/>
      </c:barChart>
      <c:lineChart>
        <c:grouping val="standard"/>
        <c:varyColors val="0"/>
        <c:ser>
          <c:idx val="1"/>
          <c:order val="1"/>
          <c:tx>
            <c:strRef>
              <c:f>'图20-全球物联网设备的安装基数-申万格式'!$C$5</c:f>
              <c:strCache>
                <c:ptCount val="1"/>
                <c:pt idx="0">
                  <c:v>同比增长率（右轴）</c:v>
                </c:pt>
              </c:strCache>
            </c:strRef>
          </c:tx>
          <c:spPr>
            <a:ln w="25400" cap="rnd" cmpd="sng" algn="ctr">
              <a:solidFill>
                <a:srgbClr val="00B0F0"/>
              </a:solidFill>
              <a:prstDash val="solid"/>
              <a:round/>
            </a:ln>
          </c:spPr>
          <c:marker>
            <c:spPr>
              <a:noFill/>
              <a:ln w="9525" cap="flat" cmpd="sng" algn="ctr">
                <a:noFill/>
                <a:prstDash val="solid"/>
                <a:round/>
              </a:ln>
            </c:spPr>
          </c:marker>
          <c:dLbls>
            <c:delete val="1"/>
          </c:dLbls>
          <c:cat>
            <c:strRef>
              <c:f>'图20-全球物联网设备的安装基数-申万格式'!$D$3:$N$3</c:f>
              <c:strCache>
                <c:ptCount val="11"/>
                <c:pt idx="0">
                  <c:v>2015</c:v>
                </c:pt>
                <c:pt idx="1">
                  <c:v>2016E</c:v>
                </c:pt>
                <c:pt idx="2">
                  <c:v>2017E</c:v>
                </c:pt>
                <c:pt idx="3">
                  <c:v>2018E</c:v>
                </c:pt>
                <c:pt idx="4">
                  <c:v>2019E</c:v>
                </c:pt>
                <c:pt idx="5">
                  <c:v>2020E</c:v>
                </c:pt>
                <c:pt idx="6">
                  <c:v>2021E</c:v>
                </c:pt>
                <c:pt idx="7">
                  <c:v>2022E</c:v>
                </c:pt>
                <c:pt idx="8">
                  <c:v>2023E</c:v>
                </c:pt>
                <c:pt idx="9">
                  <c:v>2024E</c:v>
                </c:pt>
                <c:pt idx="10">
                  <c:v>2025E</c:v>
                </c:pt>
              </c:strCache>
            </c:strRef>
          </c:cat>
          <c:val>
            <c:numRef>
              <c:f>'图20-全球物联网设备的安装基数-申万格式'!$D$5:$N$5</c:f>
              <c:numCache>
                <c:formatCode>0.00%</c:formatCode>
                <c:ptCount val="11"/>
                <c:pt idx="1">
                  <c:v>0.14730694354315399</c:v>
                </c:pt>
                <c:pt idx="2">
                  <c:v>0.151018099547511</c:v>
                </c:pt>
                <c:pt idx="3">
                  <c:v>0.137100737100737</c:v>
                </c:pt>
                <c:pt idx="4">
                  <c:v>0.152117545375972</c:v>
                </c:pt>
                <c:pt idx="5">
                  <c:v>0.15266316579144801</c:v>
                </c:pt>
                <c:pt idx="6">
                  <c:v>0.165636186137325</c:v>
                </c:pt>
                <c:pt idx="7">
                  <c:v>0.18983807928531499</c:v>
                </c:pt>
                <c:pt idx="8">
                  <c:v>0.19920225246363199</c:v>
                </c:pt>
                <c:pt idx="9">
                  <c:v>0.215417726472315</c:v>
                </c:pt>
                <c:pt idx="10">
                  <c:v>0.214423696072118</c:v>
                </c:pt>
              </c:numCache>
            </c:numRef>
          </c:val>
          <c:smooth val="0"/>
        </c:ser>
        <c:dLbls>
          <c:showLegendKey val="0"/>
          <c:showVal val="1"/>
          <c:showCatName val="0"/>
          <c:showSerName val="0"/>
          <c:showPercent val="0"/>
          <c:showBubbleSize val="0"/>
        </c:dLbls>
        <c:marker val="1"/>
        <c:smooth val="0"/>
        <c:axId val="344714624"/>
        <c:axId val="344716416"/>
      </c:lineChart>
      <c:catAx>
        <c:axId val="344711168"/>
        <c:scaling>
          <c:orientation val="minMax"/>
        </c:scaling>
        <c:delete val="0"/>
        <c:axPos val="b"/>
        <c:numFmt formatCode="General" sourceLinked="0"/>
        <c:majorTickMark val="in"/>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344713088"/>
        <c:crosses val="autoZero"/>
        <c:auto val="0"/>
        <c:lblAlgn val="ctr"/>
        <c:lblOffset val="100"/>
        <c:noMultiLvlLbl val="0"/>
      </c:catAx>
      <c:valAx>
        <c:axId val="344713088"/>
        <c:scaling>
          <c:orientation val="minMax"/>
        </c:scaling>
        <c:delete val="0"/>
        <c:axPos val="l"/>
        <c:numFmt formatCode="General"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344711168"/>
        <c:crosses val="autoZero"/>
        <c:crossBetween val="between"/>
      </c:valAx>
      <c:catAx>
        <c:axId val="344714624"/>
        <c:scaling>
          <c:orientation val="minMax"/>
        </c:scaling>
        <c:delete val="1"/>
        <c:axPos val="b"/>
        <c:numFmt formatCode="General" sourceLinked="1"/>
        <c:majorTickMark val="out"/>
        <c:minorTickMark val="none"/>
        <c:tickLblPos val="none"/>
        <c:crossAx val="344716416"/>
        <c:crosses val="autoZero"/>
        <c:auto val="1"/>
        <c:lblAlgn val="ctr"/>
        <c:lblOffset val="100"/>
        <c:noMultiLvlLbl val="0"/>
      </c:catAx>
      <c:valAx>
        <c:axId val="344716416"/>
        <c:scaling>
          <c:orientation val="minMax"/>
        </c:scaling>
        <c:delete val="0"/>
        <c:axPos val="r"/>
        <c:numFmt formatCode="0%" sourceLinked="0"/>
        <c:majorTickMark val="out"/>
        <c:minorTickMark val="none"/>
        <c:tickLblPos val="nextTo"/>
        <c:spPr>
          <a:ln w="3175" cap="flat" cmpd="sng" algn="ctr">
            <a:solidFill>
              <a:srgbClr val="003399"/>
            </a:solidFill>
            <a:prstDash val="solid"/>
            <a:round/>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344714624"/>
        <c:crosses val="max"/>
        <c:crossBetween val="between"/>
      </c:valAx>
      <c:spPr>
        <a:noFill/>
        <a:ln w="25400">
          <a:noFill/>
        </a:ln>
      </c:spPr>
    </c:plotArea>
    <c:legend>
      <c:legendPos val="b"/>
      <c:layout>
        <c:manualLayout>
          <c:xMode val="edge"/>
          <c:yMode val="edge"/>
          <c:x val="9.9455040871934602E-2"/>
          <c:y val="0.89007468522889899"/>
          <c:w val="0.78474114441416898"/>
          <c:h val="7.5191319332694406E-2"/>
        </c:manualLayout>
      </c:layout>
      <c:overlay val="0"/>
      <c:spPr>
        <a:solidFill>
          <a:srgbClr val="FFFFFF"/>
        </a:solidFill>
        <a:ln w="25400">
          <a:noFill/>
        </a:ln>
      </c:spPr>
      <c:txPr>
        <a:bodyPr rot="0" spcFirstLastPara="0"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rgbClr val="FFFFFF"/>
    </a:solidFill>
    <a:ln w="25400" cap="flat" cmpd="sng" algn="ctr">
      <a:noFill/>
      <a:prstDash val="solid"/>
      <a:round/>
    </a:ln>
  </c:spPr>
  <c:txPr>
    <a:bodyPr/>
    <a:lstStyle/>
    <a:p>
      <a:pPr>
        <a:defRPr lang="zh-CN" sz="800" b="0" i="0" u="none" strike="noStrike" baseline="0">
          <a:solidFill>
            <a:srgbClr val="000000"/>
          </a:solidFill>
          <a:latin typeface="Arial" panose="020B0604020202020204" pitchFamily="2"/>
          <a:ea typeface="Arial" panose="020B0604020202020204" pitchFamily="2"/>
          <a:cs typeface="Arial" panose="020B0604020202020204" pitchFamily="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996974504153501"/>
          <c:y val="1.6575252207104901E-2"/>
          <c:w val="0.79265387853279201"/>
          <c:h val="0.85016980350598903"/>
        </c:manualLayout>
      </c:layout>
      <c:barChart>
        <c:barDir val="col"/>
        <c:grouping val="stacked"/>
        <c:varyColors val="0"/>
        <c:ser>
          <c:idx val="0"/>
          <c:order val="0"/>
          <c:tx>
            <c:strRef>
              <c:f>图15!$I$2</c:f>
              <c:strCache>
                <c:ptCount val="1"/>
                <c:pt idx="0">
                  <c:v>蜂窝类（2/3/4/5G/NB-IoT/eMtc）</c:v>
                </c:pt>
              </c:strCache>
            </c:strRef>
          </c:tx>
          <c:spPr>
            <a:solidFill>
              <a:srgbClr val="003296"/>
            </a:solidFill>
            <a:ln w="25400">
              <a:noFill/>
            </a:ln>
            <a:effectLst/>
          </c:spPr>
          <c:invertIfNegative val="0"/>
          <c:dLbls>
            <c:dLbl>
              <c:idx val="0"/>
              <c:layout>
                <c:manualLayout>
                  <c:x val="-2.49770048331728E-17"/>
                  <c:y val="-7.0653831642219101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2.72479564032703E-3"/>
                  <c:y val="5.2544043900062598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635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图15!$J$2:$M$2</c:f>
              <c:numCache>
                <c:formatCode>0.00_ </c:formatCode>
                <c:ptCount val="4"/>
                <c:pt idx="0">
                  <c:v>3.45</c:v>
                </c:pt>
                <c:pt idx="1">
                  <c:v>7.2</c:v>
                </c:pt>
                <c:pt idx="2">
                  <c:v>12.96</c:v>
                </c:pt>
                <c:pt idx="3">
                  <c:v>20.74</c:v>
                </c:pt>
              </c:numCache>
            </c:numRef>
          </c:val>
        </c:ser>
        <c:ser>
          <c:idx val="1"/>
          <c:order val="1"/>
          <c:tx>
            <c:strRef>
              <c:f>图15!$I$3</c:f>
              <c:strCache>
                <c:ptCount val="1"/>
                <c:pt idx="0">
                  <c:v>非蜂窝LPWAN</c:v>
                </c:pt>
              </c:strCache>
            </c:strRef>
          </c:tx>
          <c:spPr>
            <a:solidFill>
              <a:srgbClr val="E65F5F"/>
            </a:solidFill>
            <a:ln w="25400">
              <a:noFill/>
            </a:ln>
            <a:effectLst/>
          </c:spPr>
          <c:invertIfNegative val="0"/>
          <c:dLbls>
            <c:dLbl>
              <c:idx val="0"/>
              <c:layout>
                <c:manualLayout>
                  <c:x val="-2.49770048331728E-17"/>
                  <c:y val="-1.5216052550549201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
                  <c:y val="-1.2264460931838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
                  <c:y val="3.6519538043203298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602E-17"/>
                  <c:y val="1.8163997843159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图15!$J$3:$M$3</c:f>
              <c:numCache>
                <c:formatCode>0.00_ </c:formatCode>
                <c:ptCount val="4"/>
                <c:pt idx="0">
                  <c:v>0.54</c:v>
                </c:pt>
                <c:pt idx="1">
                  <c:v>1.99</c:v>
                </c:pt>
                <c:pt idx="2">
                  <c:v>4.3199999999999976</c:v>
                </c:pt>
                <c:pt idx="3">
                  <c:v>7.46</c:v>
                </c:pt>
              </c:numCache>
            </c:numRef>
          </c:val>
        </c:ser>
        <c:ser>
          <c:idx val="2"/>
          <c:order val="2"/>
          <c:tx>
            <c:strRef>
              <c:f>图15!$I$4</c:f>
              <c:strCache>
                <c:ptCount val="1"/>
                <c:pt idx="0">
                  <c:v>短距类（Wi-Fi/蓝牙/PLC等）</c:v>
                </c:pt>
              </c:strCache>
            </c:strRef>
          </c:tx>
          <c:spPr>
            <a:solidFill>
              <a:srgbClr val="64D7FF"/>
            </a:solidFill>
            <a:ln w="25400">
              <a:noFill/>
            </a:ln>
            <a:effectLst/>
          </c:spPr>
          <c:invertIfNegative val="0"/>
          <c:dLbls>
            <c:dLbl>
              <c:idx val="0"/>
              <c:layout>
                <c:manualLayout>
                  <c:x val="-2.7247956403269801E-3"/>
                  <c:y val="-6.0473174673619902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4.9954009666345501E-17"/>
                  <c:y val="-2.42138451153204E-5"/>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
                  <c:y val="-4.1510481342328896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602E-17"/>
                  <c:y val="1.9425286193192799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0">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图15!$J$4:$M$4</c:f>
              <c:numCache>
                <c:formatCode>0.00_ </c:formatCode>
                <c:ptCount val="4"/>
                <c:pt idx="0">
                  <c:v>11.01</c:v>
                </c:pt>
                <c:pt idx="1">
                  <c:v>19.760000000000002</c:v>
                </c:pt>
                <c:pt idx="2">
                  <c:v>34.020000000000003</c:v>
                </c:pt>
                <c:pt idx="3">
                  <c:v>50.6</c:v>
                </c:pt>
              </c:numCache>
            </c:numRef>
          </c:val>
        </c:ser>
        <c:ser>
          <c:idx val="3"/>
          <c:order val="3"/>
          <c:tx>
            <c:strRef>
              <c:f>图15!$I$5</c:f>
              <c:strCache>
                <c:ptCount val="1"/>
                <c:pt idx="0">
                  <c:v>其它（卫星/光纤等）</c:v>
                </c:pt>
              </c:strCache>
            </c:strRef>
          </c:tx>
          <c:spPr>
            <a:solidFill>
              <a:srgbClr val="FAD5D5"/>
            </a:solidFill>
            <a:ln w="25400">
              <a:noFill/>
            </a:ln>
            <a:effectLst/>
          </c:spPr>
          <c:invertIfNegative val="0"/>
          <c:dLbls>
            <c:dLbl>
              <c:idx val="0"/>
              <c:layout>
                <c:manualLayout>
                  <c:x val="-5.4495912806539802E-3"/>
                  <c:y val="-1.2099694544151E-2"/>
                </c:manualLayout>
              </c:layout>
              <c:dLblPos val="ctr"/>
              <c:showLegendKey val="0"/>
              <c:showVal val="1"/>
              <c:showCatName val="0"/>
              <c:showSerName val="0"/>
              <c:showPercent val="0"/>
              <c:showBubbleSize val="0"/>
              <c:extLst>
                <c:ext xmlns:c15="http://schemas.microsoft.com/office/drawing/2012/chart" uri="{CE6537A1-D6FC-4f65-9D91-7224C49458BB}"/>
              </c:extLst>
            </c:dLbl>
            <c:dLbl>
              <c:idx val="1"/>
              <c:layout>
                <c:manualLayout>
                  <c:x val="0"/>
                  <c:y val="-8.9121406051003804E-4"/>
                </c:manualLayout>
              </c:layout>
              <c:dLblPos val="ctr"/>
              <c:showLegendKey val="0"/>
              <c:showVal val="1"/>
              <c:showCatName val="0"/>
              <c:showSerName val="0"/>
              <c:showPercent val="0"/>
              <c:showBubbleSize val="0"/>
              <c:extLst>
                <c:ext xmlns:c15="http://schemas.microsoft.com/office/drawing/2012/chart" uri="{CE6537A1-D6FC-4f65-9D91-7224C49458BB}"/>
              </c:extLst>
            </c:dLbl>
            <c:dLbl>
              <c:idx val="2"/>
              <c:layout>
                <c:manualLayout>
                  <c:x val="0"/>
                  <c:y val="4.7455522419129403E-3"/>
                </c:manualLayout>
              </c:layout>
              <c:dLblPos val="ctr"/>
              <c:showLegendKey val="0"/>
              <c:showVal val="1"/>
              <c:showCatName val="0"/>
              <c:showSerName val="0"/>
              <c:showPercent val="0"/>
              <c:showBubbleSize val="0"/>
              <c:extLst>
                <c:ext xmlns:c15="http://schemas.microsoft.com/office/drawing/2012/chart" uri="{CE6537A1-D6FC-4f65-9D91-7224C49458BB}"/>
              </c:extLst>
            </c:dLbl>
            <c:dLbl>
              <c:idx val="3"/>
              <c:layout>
                <c:manualLayout>
                  <c:x val="-9.9908019332694602E-17"/>
                  <c:y val="8.8033590024184892E-3"/>
                </c:manualLayout>
              </c:layout>
              <c:dLblPos val="ct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tx1"/>
                      </a:solidFill>
                    </a:ln>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图15!$J$5:$M$5</c:f>
              <c:numCache>
                <c:formatCode>0.00_ </c:formatCode>
                <c:ptCount val="4"/>
                <c:pt idx="0">
                  <c:v>0.96</c:v>
                </c:pt>
                <c:pt idx="1">
                  <c:v>1.69</c:v>
                </c:pt>
                <c:pt idx="2">
                  <c:v>2.7</c:v>
                </c:pt>
                <c:pt idx="3">
                  <c:v>4.1599999999999966</c:v>
                </c:pt>
              </c:numCache>
            </c:numRef>
          </c:val>
        </c:ser>
        <c:dLbls>
          <c:showLegendKey val="0"/>
          <c:showVal val="1"/>
          <c:showCatName val="0"/>
          <c:showSerName val="0"/>
          <c:showPercent val="0"/>
          <c:showBubbleSize val="0"/>
        </c:dLbls>
        <c:gapWidth val="150"/>
        <c:overlap val="100"/>
        <c:axId val="280020096"/>
        <c:axId val="280027136"/>
      </c:barChart>
      <c:lineChart>
        <c:grouping val="standard"/>
        <c:varyColors val="0"/>
        <c:ser>
          <c:idx val="4"/>
          <c:order val="4"/>
          <c:tx>
            <c:strRef>
              <c:f>图15!$I$6</c:f>
              <c:strCache>
                <c:ptCount val="1"/>
                <c:pt idx="0">
                  <c:v>合计</c:v>
                </c:pt>
              </c:strCache>
            </c:strRef>
          </c:tx>
          <c:spPr>
            <a:ln w="28575" cap="rnd">
              <a:solidFill>
                <a:schemeClr val="accent5"/>
              </a:solidFill>
              <a:round/>
            </a:ln>
            <a:effectLst/>
          </c:spPr>
          <c:marker>
            <c:symbol val="none"/>
          </c:marker>
          <c:dLbls>
            <c:spPr>
              <a:solidFill>
                <a:schemeClr val="tx1">
                  <a:lumMod val="75000"/>
                  <a:lumOff val="25000"/>
                </a:schemeClr>
              </a:solid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ln w="3175">
                      <a:solidFill>
                        <a:schemeClr val="bg1"/>
                      </a:solidFill>
                    </a:ln>
                    <a:solidFill>
                      <a:schemeClr val="bg1"/>
                    </a:solidFill>
                    <a:latin typeface="Arial" panose="020B0604020202020204" pitchFamily="2"/>
                    <a:ea typeface="Arial" panose="020B0604020202020204" pitchFamily="2"/>
                    <a:cs typeface="Arial" panose="020B0604020202020204" pitchFamily="2"/>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图15!$J$1:$M$1</c:f>
              <c:strCache>
                <c:ptCount val="4"/>
                <c:pt idx="0">
                  <c:v>2017</c:v>
                </c:pt>
                <c:pt idx="1">
                  <c:v>2018E</c:v>
                </c:pt>
                <c:pt idx="2">
                  <c:v>2019E</c:v>
                </c:pt>
                <c:pt idx="3">
                  <c:v>2020E</c:v>
                </c:pt>
              </c:strCache>
            </c:strRef>
          </c:cat>
          <c:val>
            <c:numRef>
              <c:f>图15!$J$6:$M$6</c:f>
              <c:numCache>
                <c:formatCode>0.00_ </c:formatCode>
                <c:ptCount val="4"/>
                <c:pt idx="0">
                  <c:v>15.96</c:v>
                </c:pt>
                <c:pt idx="1">
                  <c:v>30.64</c:v>
                </c:pt>
                <c:pt idx="2">
                  <c:v>54</c:v>
                </c:pt>
                <c:pt idx="3">
                  <c:v>82.96</c:v>
                </c:pt>
              </c:numCache>
            </c:numRef>
          </c:val>
          <c:smooth val="0"/>
        </c:ser>
        <c:dLbls>
          <c:showLegendKey val="0"/>
          <c:showVal val="1"/>
          <c:showCatName val="0"/>
          <c:showSerName val="0"/>
          <c:showPercent val="0"/>
          <c:showBubbleSize val="0"/>
        </c:dLbls>
        <c:marker val="1"/>
        <c:smooth val="0"/>
        <c:axId val="280020096"/>
        <c:axId val="280027136"/>
      </c:lineChart>
      <c:catAx>
        <c:axId val="280020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80027136"/>
        <c:crosses val="autoZero"/>
        <c:auto val="1"/>
        <c:lblAlgn val="ctr"/>
        <c:lblOffset val="100"/>
        <c:noMultiLvlLbl val="0"/>
      </c:catAx>
      <c:valAx>
        <c:axId val="280027136"/>
        <c:scaling>
          <c:orientation val="minMax"/>
          <c:max val="100"/>
        </c:scaling>
        <c:delete val="0"/>
        <c:axPos val="l"/>
        <c:numFmt formatCode="0_ "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80020096"/>
        <c:crosses val="autoZero"/>
        <c:crossBetween val="between"/>
        <c:majorUnit val="20"/>
      </c:valAx>
      <c:spPr>
        <a:noFill/>
        <a:ln w="25400">
          <a:noFill/>
        </a:ln>
        <a:effectLst/>
      </c:spPr>
    </c:plotArea>
    <c:legend>
      <c:legendPos val="b"/>
      <c:layout>
        <c:manualLayout>
          <c:xMode val="edge"/>
          <c:yMode val="edge"/>
          <c:x val="6.2346339516481102E-2"/>
          <c:y val="0.13248530207008399"/>
          <c:w val="0.59733164067403299"/>
          <c:h val="0.26601165446803798"/>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chemeClr val="tx1"/>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835932974318299E-2"/>
          <c:y val="6.5838487483402E-2"/>
          <c:w val="0.83494110579501801"/>
          <c:h val="0.69376818541637697"/>
        </c:manualLayout>
      </c:layout>
      <c:barChart>
        <c:barDir val="col"/>
        <c:grouping val="clustered"/>
        <c:varyColors val="0"/>
        <c:ser>
          <c:idx val="0"/>
          <c:order val="0"/>
          <c:tx>
            <c:strRef>
              <c:f>'中国物联网模组 芯片市场规模（亿元）'!$D$5</c:f>
              <c:strCache>
                <c:ptCount val="1"/>
                <c:pt idx="0">
                  <c:v>IoT模组（亿元）</c:v>
                </c:pt>
              </c:strCache>
            </c:strRef>
          </c:tx>
          <c:spPr>
            <a:solidFill>
              <a:schemeClr val="bg2">
                <a:lumMod val="25000"/>
              </a:schemeClr>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芯片市场规模（亿元）'!$E$5:$J$5</c:f>
              <c:numCache>
                <c:formatCode>General</c:formatCode>
                <c:ptCount val="6"/>
                <c:pt idx="0">
                  <c:v>51</c:v>
                </c:pt>
                <c:pt idx="1">
                  <c:v>90</c:v>
                </c:pt>
                <c:pt idx="2">
                  <c:v>177</c:v>
                </c:pt>
                <c:pt idx="3">
                  <c:v>217</c:v>
                </c:pt>
                <c:pt idx="4">
                  <c:v>239</c:v>
                </c:pt>
                <c:pt idx="5">
                  <c:v>296</c:v>
                </c:pt>
              </c:numCache>
            </c:numRef>
          </c:val>
        </c:ser>
        <c:ser>
          <c:idx val="2"/>
          <c:order val="2"/>
          <c:tx>
            <c:strRef>
              <c:f>'中国物联网模组 芯片市场规模（亿元）'!$D$7</c:f>
              <c:strCache>
                <c:ptCount val="1"/>
                <c:pt idx="0">
                  <c:v>IoT芯片（亿元）</c:v>
                </c:pt>
              </c:strCache>
            </c:strRef>
          </c:tx>
          <c:spPr>
            <a:solidFill>
              <a:srgbClr val="64D7FF"/>
            </a:soli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Arial" panose="020B0604020202020204" pitchFamily="2"/>
                    <a:ea typeface="Arial" panose="020B0604020202020204" pitchFamily="2"/>
                    <a:cs typeface="Arial" panose="020B0604020202020204" pitchFamily="2"/>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芯片市场规模（亿元）'!$E$7:$J$7</c:f>
              <c:numCache>
                <c:formatCode>General</c:formatCode>
                <c:ptCount val="6"/>
                <c:pt idx="0">
                  <c:v>96</c:v>
                </c:pt>
                <c:pt idx="1">
                  <c:v>152</c:v>
                </c:pt>
                <c:pt idx="2">
                  <c:v>259</c:v>
                </c:pt>
                <c:pt idx="3">
                  <c:v>287</c:v>
                </c:pt>
                <c:pt idx="4">
                  <c:v>303</c:v>
                </c:pt>
                <c:pt idx="5">
                  <c:v>338</c:v>
                </c:pt>
              </c:numCache>
            </c:numRef>
          </c:val>
        </c:ser>
        <c:dLbls>
          <c:showLegendKey val="0"/>
          <c:showVal val="1"/>
          <c:showCatName val="0"/>
          <c:showSerName val="0"/>
          <c:showPercent val="0"/>
          <c:showBubbleSize val="0"/>
        </c:dLbls>
        <c:gapWidth val="219"/>
        <c:overlap val="-27"/>
        <c:axId val="280203648"/>
        <c:axId val="280205568"/>
      </c:barChart>
      <c:lineChart>
        <c:grouping val="standard"/>
        <c:varyColors val="0"/>
        <c:ser>
          <c:idx val="1"/>
          <c:order val="1"/>
          <c:tx>
            <c:strRef>
              <c:f>'中国物联网模组 芯片市场规模（亿元）'!$D$6</c:f>
              <c:strCache>
                <c:ptCount val="1"/>
                <c:pt idx="0">
                  <c:v>IoT模组-YoY（%）</c:v>
                </c:pt>
              </c:strCache>
            </c:strRef>
          </c:tx>
          <c:spPr>
            <a:ln w="25400" cap="rnd">
              <a:solidFill>
                <a:srgbClr val="E65F5F"/>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芯片市场规模（亿元）'!$E$6:$J$6</c:f>
              <c:numCache>
                <c:formatCode>0%</c:formatCode>
                <c:ptCount val="6"/>
                <c:pt idx="1">
                  <c:v>0.76470588235294101</c:v>
                </c:pt>
                <c:pt idx="2">
                  <c:v>0.96666666666666701</c:v>
                </c:pt>
                <c:pt idx="3">
                  <c:v>0.225988700564972</c:v>
                </c:pt>
                <c:pt idx="4">
                  <c:v>0.101382488479263</c:v>
                </c:pt>
                <c:pt idx="5">
                  <c:v>0.23849372384937201</c:v>
                </c:pt>
              </c:numCache>
            </c:numRef>
          </c:val>
          <c:smooth val="0"/>
        </c:ser>
        <c:ser>
          <c:idx val="3"/>
          <c:order val="3"/>
          <c:tx>
            <c:strRef>
              <c:f>'中国物联网模组 芯片市场规模（亿元）'!$D$8</c:f>
              <c:strCache>
                <c:ptCount val="1"/>
                <c:pt idx="0">
                  <c:v>IoT芯片-YoY（%）</c:v>
                </c:pt>
              </c:strCache>
            </c:strRef>
          </c:tx>
          <c:spPr>
            <a:ln w="25400" cap="rnd">
              <a:solidFill>
                <a:srgbClr val="FAD5D5"/>
              </a:solidFill>
              <a:prstDash val="solid"/>
              <a:round/>
            </a:ln>
            <a:effectLst/>
          </c:spPr>
          <c:marker>
            <c:symbol val="circle"/>
            <c:size val="5"/>
            <c:spPr>
              <a:noFill/>
              <a:ln w="25400">
                <a:noFill/>
              </a:ln>
              <a:effectLst/>
            </c:spPr>
          </c:marker>
          <c:dLbls>
            <c:delete val="1"/>
          </c:dLbls>
          <c:cat>
            <c:strRef>
              <c:f>'中国物联网模组 芯片市场规模（亿元）'!$E$4:$J$4</c:f>
              <c:strCache>
                <c:ptCount val="6"/>
                <c:pt idx="0">
                  <c:v>2015</c:v>
                </c:pt>
                <c:pt idx="1">
                  <c:v>2016</c:v>
                </c:pt>
                <c:pt idx="2">
                  <c:v>2017</c:v>
                </c:pt>
                <c:pt idx="3">
                  <c:v>2018E</c:v>
                </c:pt>
                <c:pt idx="4">
                  <c:v>2019E</c:v>
                </c:pt>
                <c:pt idx="5">
                  <c:v>2020E</c:v>
                </c:pt>
              </c:strCache>
            </c:strRef>
          </c:cat>
          <c:val>
            <c:numRef>
              <c:f>'中国物联网模组 芯片市场规模（亿元）'!$E$8:$J$8</c:f>
              <c:numCache>
                <c:formatCode>0%</c:formatCode>
                <c:ptCount val="6"/>
                <c:pt idx="1">
                  <c:v>0.58333333333333304</c:v>
                </c:pt>
                <c:pt idx="2">
                  <c:v>0.70394736842105299</c:v>
                </c:pt>
                <c:pt idx="3">
                  <c:v>0.108108108108108</c:v>
                </c:pt>
                <c:pt idx="4">
                  <c:v>5.5749128919860599E-2</c:v>
                </c:pt>
                <c:pt idx="5">
                  <c:v>0.11551155115511499</c:v>
                </c:pt>
              </c:numCache>
            </c:numRef>
          </c:val>
          <c:smooth val="0"/>
        </c:ser>
        <c:dLbls>
          <c:showLegendKey val="0"/>
          <c:showVal val="1"/>
          <c:showCatName val="0"/>
          <c:showSerName val="0"/>
          <c:showPercent val="0"/>
          <c:showBubbleSize val="0"/>
        </c:dLbls>
        <c:marker val="1"/>
        <c:smooth val="0"/>
        <c:axId val="280206720"/>
        <c:axId val="280212608"/>
      </c:lineChart>
      <c:catAx>
        <c:axId val="280203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80205568"/>
        <c:crosses val="autoZero"/>
        <c:auto val="1"/>
        <c:lblAlgn val="ctr"/>
        <c:lblOffset val="100"/>
        <c:noMultiLvlLbl val="0"/>
      </c:catAx>
      <c:valAx>
        <c:axId val="28020556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80203648"/>
        <c:crosses val="autoZero"/>
        <c:crossBetween val="between"/>
      </c:valAx>
      <c:catAx>
        <c:axId val="280206720"/>
        <c:scaling>
          <c:orientation val="minMax"/>
        </c:scaling>
        <c:delete val="1"/>
        <c:axPos val="b"/>
        <c:numFmt formatCode="General" sourceLinked="1"/>
        <c:majorTickMark val="none"/>
        <c:minorTickMark val="none"/>
        <c:tickLblPos val="none"/>
        <c:crossAx val="280212608"/>
        <c:crosses val="autoZero"/>
        <c:auto val="1"/>
        <c:lblAlgn val="ctr"/>
        <c:lblOffset val="100"/>
        <c:noMultiLvlLbl val="0"/>
      </c:catAx>
      <c:valAx>
        <c:axId val="280212608"/>
        <c:scaling>
          <c:orientation val="minMax"/>
        </c:scaling>
        <c:delete val="0"/>
        <c:axPos val="r"/>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solidFill>
                <a:latin typeface="Arial" panose="020B0604020202020204" pitchFamily="2"/>
                <a:ea typeface="Arial" panose="020B0604020202020204" pitchFamily="2"/>
                <a:cs typeface="Arial" panose="020B0604020202020204" pitchFamily="2"/>
              </a:defRPr>
            </a:pPr>
            <a:endParaRPr lang="zh-CN"/>
          </a:p>
        </c:txPr>
        <c:crossAx val="280206720"/>
        <c:crosses val="max"/>
        <c:crossBetween val="between"/>
      </c:valAx>
      <c:spPr>
        <a:noFill/>
        <a:ln w="25400">
          <a:noFill/>
        </a:ln>
        <a:effectLst/>
      </c:spPr>
    </c:plotArea>
    <c:legend>
      <c:legendPos val="l"/>
      <c:layout>
        <c:manualLayout>
          <c:xMode val="edge"/>
          <c:yMode val="edge"/>
          <c:x val="7.3873304142326304E-2"/>
          <c:y val="5.0547832706748203E-2"/>
          <c:w val="0.29094262103413798"/>
          <c:h val="0.421043346211394"/>
        </c:manualLayout>
      </c:layout>
      <c:overlay val="0"/>
      <c:spPr>
        <a:noFill/>
        <a:ln w="25400">
          <a:noFill/>
        </a:ln>
        <a:effectLst/>
      </c:spPr>
      <c:txPr>
        <a:bodyPr rot="0" spcFirstLastPara="1" vertOverflow="ellipsis" vert="horz" wrap="square" anchor="ctr" anchorCtr="1"/>
        <a:lstStyle/>
        <a:p>
          <a:pPr>
            <a:defRPr lang="zh-CN" sz="800" b="0" i="0" u="none" strike="noStrike" kern="1200" baseline="0">
              <a:solidFill>
                <a:srgbClr val="003296"/>
              </a:solidFill>
              <a:latin typeface="Arial" panose="020B0604020202020204" pitchFamily="34" charset="0"/>
              <a:ea typeface="微软雅黑" panose="020B0503020204020204" pitchFamily="34" charset="-122"/>
              <a:cs typeface="Arial" panose="020B0604020202020204" pitchFamily="2"/>
            </a:defRPr>
          </a:pPr>
          <a:endParaRPr lang="zh-CN"/>
        </a:p>
      </c:txPr>
    </c:legend>
    <c:plotVisOnly val="1"/>
    <c:dispBlanksAs val="gap"/>
    <c:showDLblsOverMax val="0"/>
  </c:chart>
  <c:spPr>
    <a:solidFill>
      <a:schemeClr val="bg1"/>
    </a:solidFill>
    <a:ln w="25400" cap="flat" cmpd="sng" algn="ctr">
      <a:noFill/>
      <a:round/>
    </a:ln>
    <a:effectLst/>
  </c:spPr>
  <c:txPr>
    <a:bodyPr/>
    <a:lstStyle/>
    <a:p>
      <a:pPr>
        <a:defRPr lang="zh-CN" sz="800">
          <a:latin typeface="Arial" panose="020B0604020202020204" pitchFamily="2"/>
          <a:ea typeface="Arial" panose="020B0604020202020204" pitchFamily="2"/>
          <a:cs typeface="Arial" panose="020B0604020202020204" pitchFamily="2"/>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'Q9'!$B$20:$B$26</c:f>
              <c:strCache>
                <c:ptCount val="7"/>
                <c:pt idx="0">
                  <c:v>接收学校通知</c:v>
                </c:pt>
                <c:pt idx="1">
                  <c:v>接收孩子进出校打卡通知</c:v>
                </c:pt>
                <c:pt idx="2">
                  <c:v>接收老师通知</c:v>
                </c:pt>
                <c:pt idx="3">
                  <c:v>接收老师作业推送</c:v>
                </c:pt>
                <c:pt idx="4">
                  <c:v>和其他家长互动沟通</c:v>
                </c:pt>
                <c:pt idx="5">
                  <c:v>对孩子进行实时定位</c:v>
                </c:pt>
                <c:pt idx="6">
                  <c:v>智能卡余额查询和充值</c:v>
                </c:pt>
              </c:strCache>
            </c:strRef>
          </c:cat>
          <c:val>
            <c:numRef>
              <c:f>'Q9'!$C$20:$C$26</c:f>
              <c:numCache>
                <c:formatCode>General</c:formatCode>
                <c:ptCount val="7"/>
                <c:pt idx="0">
                  <c:v>39</c:v>
                </c:pt>
                <c:pt idx="1">
                  <c:v>30</c:v>
                </c:pt>
                <c:pt idx="2">
                  <c:v>38</c:v>
                </c:pt>
                <c:pt idx="3">
                  <c:v>34</c:v>
                </c:pt>
                <c:pt idx="4">
                  <c:v>17</c:v>
                </c:pt>
                <c:pt idx="5">
                  <c:v>30</c:v>
                </c:pt>
                <c:pt idx="6">
                  <c:v>24</c:v>
                </c:pt>
              </c:numCache>
            </c:numRef>
          </c:val>
        </c:ser>
        <c:dLbls>
          <c:showLegendKey val="0"/>
          <c:showVal val="0"/>
          <c:showCatName val="0"/>
          <c:showSerName val="0"/>
          <c:showPercent val="0"/>
          <c:showBubbleSize val="0"/>
        </c:dLbls>
        <c:gapWidth val="150"/>
        <c:axId val="281683072"/>
        <c:axId val="281684608"/>
      </c:barChart>
      <c:catAx>
        <c:axId val="281683072"/>
        <c:scaling>
          <c:orientation val="minMax"/>
        </c:scaling>
        <c:delete val="0"/>
        <c:axPos val="l"/>
        <c:numFmt formatCode="General" sourceLinked="0"/>
        <c:majorTickMark val="out"/>
        <c:minorTickMark val="none"/>
        <c:tickLblPos val="nextTo"/>
        <c:crossAx val="281684608"/>
        <c:crosses val="autoZero"/>
        <c:auto val="1"/>
        <c:lblAlgn val="ctr"/>
        <c:lblOffset val="100"/>
        <c:noMultiLvlLbl val="0"/>
      </c:catAx>
      <c:valAx>
        <c:axId val="281684608"/>
        <c:scaling>
          <c:orientation val="minMax"/>
        </c:scaling>
        <c:delete val="0"/>
        <c:axPos val="b"/>
        <c:majorGridlines/>
        <c:numFmt formatCode="General" sourceLinked="1"/>
        <c:majorTickMark val="out"/>
        <c:minorTickMark val="none"/>
        <c:tickLblPos val="nextTo"/>
        <c:crossAx val="281683072"/>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'Q10'!$B$20:$B$24</c:f>
              <c:strCache>
                <c:ptCount val="5"/>
                <c:pt idx="0">
                  <c:v>初高中学校的升学录取信息</c:v>
                </c:pt>
                <c:pt idx="1">
                  <c:v>教育局的政策信息</c:v>
                </c:pt>
                <c:pt idx="2">
                  <c:v>学位房信息</c:v>
                </c:pt>
                <c:pt idx="3">
                  <c:v>家庭教育和孩子管理知识方法</c:v>
                </c:pt>
                <c:pt idx="4">
                  <c:v>孩子学习资料的网络下载</c:v>
                </c:pt>
              </c:strCache>
            </c:strRef>
          </c:cat>
          <c:val>
            <c:numRef>
              <c:f>'Q10'!$C$20:$C$24</c:f>
              <c:numCache>
                <c:formatCode>General</c:formatCode>
                <c:ptCount val="5"/>
                <c:pt idx="0">
                  <c:v>30</c:v>
                </c:pt>
                <c:pt idx="1">
                  <c:v>28</c:v>
                </c:pt>
                <c:pt idx="2">
                  <c:v>14</c:v>
                </c:pt>
                <c:pt idx="3">
                  <c:v>29</c:v>
                </c:pt>
                <c:pt idx="4">
                  <c:v>36</c:v>
                </c:pt>
              </c:numCache>
            </c:numRef>
          </c:val>
        </c:ser>
        <c:dLbls>
          <c:showLegendKey val="0"/>
          <c:showVal val="0"/>
          <c:showCatName val="0"/>
          <c:showSerName val="0"/>
          <c:showPercent val="0"/>
          <c:showBubbleSize val="0"/>
        </c:dLbls>
        <c:gapWidth val="150"/>
        <c:axId val="281699840"/>
        <c:axId val="281701376"/>
      </c:barChart>
      <c:catAx>
        <c:axId val="281699840"/>
        <c:scaling>
          <c:orientation val="minMax"/>
        </c:scaling>
        <c:delete val="0"/>
        <c:axPos val="l"/>
        <c:numFmt formatCode="General" sourceLinked="0"/>
        <c:majorTickMark val="out"/>
        <c:minorTickMark val="none"/>
        <c:tickLblPos val="nextTo"/>
        <c:crossAx val="281701376"/>
        <c:crosses val="autoZero"/>
        <c:auto val="1"/>
        <c:lblAlgn val="ctr"/>
        <c:lblOffset val="100"/>
        <c:noMultiLvlLbl val="0"/>
      </c:catAx>
      <c:valAx>
        <c:axId val="281701376"/>
        <c:scaling>
          <c:orientation val="minMax"/>
        </c:scaling>
        <c:delete val="0"/>
        <c:axPos val="b"/>
        <c:majorGridlines/>
        <c:numFmt formatCode="General" sourceLinked="1"/>
        <c:majorTickMark val="out"/>
        <c:minorTickMark val="none"/>
        <c:tickLblPos val="nextTo"/>
        <c:crossAx val="281699840"/>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clustered"/>
        <c:varyColors val="0"/>
        <c:ser>
          <c:idx val="0"/>
          <c:order val="0"/>
          <c:spPr>
            <a:solidFill>
              <a:srgbClr val="016886"/>
            </a:solidFill>
            <a:ln>
              <a:solidFill>
                <a:srgbClr val="016886"/>
              </a:solidFill>
            </a:ln>
          </c:spPr>
          <c:invertIfNegative val="0"/>
          <c:cat>
            <c:strRef>
              <c:f>[1]Q11!$B$20:$B$24</c:f>
              <c:strCache>
                <c:ptCount val="5"/>
                <c:pt idx="0">
                  <c:v>公交一卡通功能</c:v>
                </c:pt>
                <c:pt idx="1">
                  <c:v>小区门禁卡功能</c:v>
                </c:pt>
                <c:pt idx="2">
                  <c:v>电子录音笔功能</c:v>
                </c:pt>
                <c:pt idx="3">
                  <c:v>校园一卡通功能</c:v>
                </c:pt>
                <c:pt idx="4">
                  <c:v>学校老师通知的语音播报功能</c:v>
                </c:pt>
              </c:strCache>
            </c:strRef>
          </c:cat>
          <c:val>
            <c:numRef>
              <c:f>[1]Q11!$C$20:$C$24</c:f>
              <c:numCache>
                <c:formatCode>General</c:formatCode>
                <c:ptCount val="5"/>
                <c:pt idx="0">
                  <c:v>35</c:v>
                </c:pt>
                <c:pt idx="1">
                  <c:v>25</c:v>
                </c:pt>
                <c:pt idx="2">
                  <c:v>21</c:v>
                </c:pt>
                <c:pt idx="3">
                  <c:v>32</c:v>
                </c:pt>
                <c:pt idx="4">
                  <c:v>20</c:v>
                </c:pt>
              </c:numCache>
            </c:numRef>
          </c:val>
        </c:ser>
        <c:dLbls>
          <c:showLegendKey val="0"/>
          <c:showVal val="0"/>
          <c:showCatName val="0"/>
          <c:showSerName val="0"/>
          <c:showPercent val="0"/>
          <c:showBubbleSize val="0"/>
        </c:dLbls>
        <c:gapWidth val="150"/>
        <c:axId val="281712896"/>
        <c:axId val="281726976"/>
      </c:barChart>
      <c:catAx>
        <c:axId val="281712896"/>
        <c:scaling>
          <c:orientation val="minMax"/>
        </c:scaling>
        <c:delete val="0"/>
        <c:axPos val="l"/>
        <c:numFmt formatCode="General" sourceLinked="0"/>
        <c:majorTickMark val="out"/>
        <c:minorTickMark val="none"/>
        <c:tickLblPos val="nextTo"/>
        <c:crossAx val="281726976"/>
        <c:crosses val="autoZero"/>
        <c:auto val="1"/>
        <c:lblAlgn val="ctr"/>
        <c:lblOffset val="100"/>
        <c:noMultiLvlLbl val="0"/>
      </c:catAx>
      <c:valAx>
        <c:axId val="281726976"/>
        <c:scaling>
          <c:orientation val="minMax"/>
        </c:scaling>
        <c:delete val="0"/>
        <c:axPos val="b"/>
        <c:majorGridlines/>
        <c:numFmt formatCode="General" sourceLinked="1"/>
        <c:majorTickMark val="out"/>
        <c:minorTickMark val="none"/>
        <c:tickLblPos val="nextTo"/>
        <c:crossAx val="28171289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C13A08-481B-491A-A334-B009764A7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118</Pages>
  <Words>29872</Words>
  <Characters>33160</Characters>
  <Application>Microsoft Office Word</Application>
  <DocSecurity>0</DocSecurity>
  <Lines>1579</Lines>
  <Paragraphs>1125</Paragraphs>
  <ScaleCrop>false</ScaleCrop>
  <Company>China</Company>
  <LinksUpToDate>false</LinksUpToDate>
  <CharactersWithSpaces>61907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kimi_zj@sina.com</dc:creator>
  <cp:lastModifiedBy>User</cp:lastModifiedBy>
  <cp:revision>13</cp:revision>
  <cp:lastPrinted>2019-07-08T06:23:00Z</cp:lastPrinted>
  <dcterms:created xsi:type="dcterms:W3CDTF">2019-09-20T07:40:00Z</dcterms:created>
  <dcterms:modified xsi:type="dcterms:W3CDTF">2019-09-22T08:11:00Z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