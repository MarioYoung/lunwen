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2.xml" ContentType="application/vnd.openxmlformats-officedocument.themeOverride+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8C389" w14:textId="77777777" w:rsidR="00DD57C5" w:rsidRPr="005058A9" w:rsidRDefault="00076025">
      <w:pPr>
        <w:jc w:val="center"/>
        <w:rPr>
          <w:rFonts w:ascii="宋体" w:eastAsia="宋体" w:hAnsi="宋体"/>
          <w:b/>
          <w:bCs/>
          <w:color w:val="000000" w:themeColor="text1"/>
          <w:sz w:val="44"/>
        </w:rPr>
      </w:pPr>
      <w:r w:rsidRPr="005058A9">
        <w:rPr>
          <w:rFonts w:ascii="宋体" w:eastAsia="宋体" w:hAnsi="宋体" w:hint="eastAsia"/>
          <w:b/>
          <w:bCs/>
          <w:color w:val="000000" w:themeColor="text1"/>
          <w:sz w:val="44"/>
        </w:rPr>
        <w:t>工商管理硕士（MBA）学位论文</w:t>
      </w:r>
    </w:p>
    <w:p w14:paraId="4B924160" w14:textId="77777777" w:rsidR="00DD57C5" w:rsidRPr="005058A9" w:rsidRDefault="00DD57C5">
      <w:pPr>
        <w:jc w:val="center"/>
        <w:rPr>
          <w:rFonts w:ascii="宋体" w:eastAsia="宋体" w:hAnsi="宋体"/>
          <w:b/>
          <w:bCs/>
          <w:color w:val="000000" w:themeColor="text1"/>
          <w:sz w:val="52"/>
        </w:rPr>
      </w:pPr>
    </w:p>
    <w:p w14:paraId="44E2DB36" w14:textId="77777777" w:rsidR="00DD57C5" w:rsidRPr="005058A9" w:rsidRDefault="00DD57C5">
      <w:pPr>
        <w:jc w:val="center"/>
        <w:rPr>
          <w:rFonts w:ascii="宋体" w:eastAsia="宋体" w:hAnsi="宋体"/>
          <w:b/>
          <w:bCs/>
          <w:color w:val="000000" w:themeColor="text1"/>
          <w:sz w:val="52"/>
        </w:rPr>
      </w:pPr>
    </w:p>
    <w:p w14:paraId="4E009091" w14:textId="62DC5EB9" w:rsidR="00DD57C5" w:rsidRPr="005058A9" w:rsidRDefault="00076025">
      <w:pPr>
        <w:jc w:val="center"/>
        <w:rPr>
          <w:rFonts w:ascii="宋体" w:eastAsia="宋体" w:hAnsi="宋体"/>
          <w:color w:val="000000" w:themeColor="text1"/>
        </w:rPr>
      </w:pPr>
      <w:r w:rsidRPr="005058A9">
        <w:rPr>
          <w:rFonts w:ascii="宋体" w:eastAsia="宋体" w:hAnsi="宋体" w:hint="eastAsia"/>
          <w:b/>
          <w:bCs/>
          <w:color w:val="000000" w:themeColor="text1"/>
          <w:sz w:val="52"/>
        </w:rPr>
        <w:t>A公司产品规划管理</w:t>
      </w:r>
      <w:r w:rsidR="00C91A4E">
        <w:rPr>
          <w:rFonts w:ascii="宋体" w:eastAsia="宋体" w:hAnsi="宋体" w:hint="eastAsia"/>
          <w:b/>
          <w:bCs/>
          <w:color w:val="000000" w:themeColor="text1"/>
          <w:sz w:val="52"/>
        </w:rPr>
        <w:t>的</w:t>
      </w:r>
      <w:r w:rsidRPr="005058A9">
        <w:rPr>
          <w:rFonts w:ascii="宋体" w:eastAsia="宋体" w:hAnsi="宋体" w:hint="eastAsia"/>
          <w:b/>
          <w:bCs/>
          <w:color w:val="000000" w:themeColor="text1"/>
          <w:sz w:val="52"/>
        </w:rPr>
        <w:t>分析和研究</w:t>
      </w:r>
    </w:p>
    <w:p w14:paraId="06B6DE60" w14:textId="77777777" w:rsidR="00DD57C5" w:rsidRPr="005058A9" w:rsidRDefault="00DD57C5">
      <w:pPr>
        <w:rPr>
          <w:rFonts w:ascii="宋体" w:eastAsia="宋体" w:hAnsi="宋体"/>
          <w:color w:val="000000" w:themeColor="text1"/>
        </w:rPr>
      </w:pPr>
    </w:p>
    <w:p w14:paraId="307DB83B" w14:textId="77777777" w:rsidR="00DD57C5" w:rsidRPr="005058A9" w:rsidRDefault="00DD57C5">
      <w:pPr>
        <w:rPr>
          <w:rFonts w:ascii="宋体" w:eastAsia="宋体" w:hAnsi="宋体"/>
          <w:color w:val="000000" w:themeColor="text1"/>
        </w:rPr>
      </w:pPr>
    </w:p>
    <w:p w14:paraId="6211817A" w14:textId="77777777" w:rsidR="00DD57C5" w:rsidRPr="005058A9" w:rsidRDefault="00DD57C5">
      <w:pPr>
        <w:rPr>
          <w:rFonts w:ascii="宋体" w:eastAsia="宋体" w:hAnsi="宋体"/>
          <w:color w:val="000000" w:themeColor="text1"/>
        </w:rPr>
      </w:pPr>
    </w:p>
    <w:p w14:paraId="54A1218D" w14:textId="77777777" w:rsidR="00DD57C5" w:rsidRPr="005058A9" w:rsidRDefault="00DD57C5">
      <w:pPr>
        <w:rPr>
          <w:rFonts w:ascii="宋体" w:eastAsia="宋体" w:hAnsi="宋体"/>
          <w:color w:val="000000" w:themeColor="text1"/>
          <w:sz w:val="36"/>
        </w:rPr>
      </w:pPr>
    </w:p>
    <w:p w14:paraId="4490FE3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    号：</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6</w:t>
      </w:r>
      <w:r w:rsidRPr="005058A9">
        <w:rPr>
          <w:rFonts w:ascii="宋体" w:eastAsia="宋体" w:hAnsi="宋体"/>
          <w:color w:val="000000" w:themeColor="text1"/>
          <w:sz w:val="36"/>
          <w:u w:val="single"/>
        </w:rPr>
        <w:t>32110363</w:t>
      </w:r>
      <w:r w:rsidRPr="005058A9">
        <w:rPr>
          <w:rFonts w:ascii="宋体" w:eastAsia="宋体" w:hAnsi="宋体" w:hint="eastAsia"/>
          <w:color w:val="000000" w:themeColor="text1"/>
          <w:sz w:val="36"/>
          <w:u w:val="single"/>
        </w:rPr>
        <w:t xml:space="preserve">   </w:t>
      </w:r>
    </w:p>
    <w:p w14:paraId="097504E2" w14:textId="77777777" w:rsidR="00DD57C5" w:rsidRPr="005058A9" w:rsidRDefault="00DD57C5">
      <w:pPr>
        <w:rPr>
          <w:rFonts w:ascii="宋体" w:eastAsia="宋体" w:hAnsi="宋体"/>
          <w:color w:val="000000" w:themeColor="text1"/>
          <w:sz w:val="36"/>
        </w:rPr>
      </w:pPr>
    </w:p>
    <w:p w14:paraId="69490C78" w14:textId="77777777" w:rsidR="00DD57C5" w:rsidRPr="005058A9" w:rsidRDefault="00076025">
      <w:pPr>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学生姓名：</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祝</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阳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3270448A" w14:textId="77777777" w:rsidR="00DD57C5" w:rsidRPr="005058A9" w:rsidRDefault="00DD57C5">
      <w:pPr>
        <w:ind w:firstLineChars="500" w:firstLine="1800"/>
        <w:rPr>
          <w:rFonts w:ascii="宋体" w:eastAsia="宋体" w:hAnsi="宋体"/>
          <w:color w:val="000000" w:themeColor="text1"/>
          <w:sz w:val="36"/>
        </w:rPr>
      </w:pPr>
    </w:p>
    <w:p w14:paraId="1802400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指导老师：</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王 敏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295ECA26" w14:textId="77777777" w:rsidR="00DD57C5" w:rsidRPr="005058A9" w:rsidRDefault="00DD57C5">
      <w:pPr>
        <w:rPr>
          <w:rFonts w:ascii="宋体" w:eastAsia="宋体" w:hAnsi="宋体"/>
          <w:color w:val="000000" w:themeColor="text1"/>
          <w:sz w:val="36"/>
        </w:rPr>
      </w:pPr>
    </w:p>
    <w:p w14:paraId="347DCE79"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color w:val="000000" w:themeColor="text1"/>
          <w:sz w:val="36"/>
        </w:rPr>
        <w:t>所在班级</w:t>
      </w:r>
      <w:r w:rsidRPr="005058A9">
        <w:rPr>
          <w:rFonts w:ascii="宋体" w:eastAsia="宋体" w:hAnsi="宋体" w:hint="eastAsia"/>
          <w:color w:val="000000" w:themeColor="text1"/>
          <w:sz w:val="36"/>
        </w:rPr>
        <w:t>：</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201</w:t>
      </w:r>
      <w:r w:rsidRPr="005058A9">
        <w:rPr>
          <w:rFonts w:ascii="宋体" w:eastAsia="宋体" w:hAnsi="宋体" w:hint="eastAsia"/>
          <w:color w:val="000000" w:themeColor="text1"/>
          <w:sz w:val="36"/>
          <w:u w:val="single"/>
        </w:rPr>
        <w:t>6级3</w:t>
      </w:r>
      <w:r w:rsidRPr="005058A9">
        <w:rPr>
          <w:rFonts w:ascii="宋体" w:eastAsia="宋体" w:hAnsi="宋体"/>
          <w:color w:val="000000" w:themeColor="text1"/>
          <w:sz w:val="36"/>
          <w:u w:val="single"/>
        </w:rPr>
        <w:t xml:space="preserve">班  </w:t>
      </w:r>
      <w:r w:rsidRPr="005058A9">
        <w:rPr>
          <w:rFonts w:ascii="宋体" w:eastAsia="宋体" w:hAnsi="宋体" w:hint="eastAsia"/>
          <w:color w:val="000000" w:themeColor="text1"/>
          <w:sz w:val="36"/>
          <w:u w:val="single"/>
        </w:rPr>
        <w:t xml:space="preserve">  </w:t>
      </w:r>
    </w:p>
    <w:p w14:paraId="5966DA69" w14:textId="77777777" w:rsidR="00DD57C5" w:rsidRPr="005058A9" w:rsidRDefault="00DD57C5">
      <w:pPr>
        <w:rPr>
          <w:rFonts w:ascii="宋体" w:eastAsia="宋体" w:hAnsi="宋体"/>
          <w:color w:val="000000" w:themeColor="text1"/>
          <w:sz w:val="36"/>
        </w:rPr>
      </w:pPr>
    </w:p>
    <w:p w14:paraId="59D5E1E8" w14:textId="77777777" w:rsidR="00DD57C5" w:rsidRPr="005058A9" w:rsidRDefault="00076025">
      <w:pPr>
        <w:tabs>
          <w:tab w:val="left" w:pos="6480"/>
        </w:tabs>
        <w:ind w:firstLineChars="500" w:firstLine="1800"/>
        <w:rPr>
          <w:rFonts w:ascii="宋体" w:eastAsia="宋体" w:hAnsi="宋体"/>
          <w:color w:val="000000" w:themeColor="text1"/>
          <w:u w:val="single"/>
        </w:rPr>
      </w:pPr>
      <w:r w:rsidRPr="005058A9">
        <w:rPr>
          <w:rFonts w:ascii="宋体" w:eastAsia="宋体" w:hAnsi="宋体" w:hint="eastAsia"/>
          <w:color w:val="000000" w:themeColor="text1"/>
          <w:sz w:val="36"/>
        </w:rPr>
        <w:t xml:space="preserve"> 申请时间：</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8</w:t>
      </w:r>
      <w:r w:rsidRPr="005058A9">
        <w:rPr>
          <w:rFonts w:ascii="宋体" w:eastAsia="宋体" w:hAnsi="宋体"/>
          <w:color w:val="000000" w:themeColor="text1"/>
          <w:sz w:val="36"/>
          <w:u w:val="single"/>
        </w:rPr>
        <w:t>年</w:t>
      </w:r>
      <w:r w:rsidRPr="005058A9">
        <w:rPr>
          <w:rFonts w:ascii="宋体" w:eastAsia="宋体" w:hAnsi="宋体" w:hint="eastAsia"/>
          <w:color w:val="000000" w:themeColor="text1"/>
          <w:sz w:val="36"/>
          <w:u w:val="single"/>
        </w:rPr>
        <w:t xml:space="preserve">3月   </w:t>
      </w:r>
    </w:p>
    <w:p w14:paraId="7D487378"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sz w:val="36"/>
        </w:rPr>
        <w:t xml:space="preserve">  电子科技大学经济与管理学院</w:t>
      </w:r>
    </w:p>
    <w:p w14:paraId="5F82BBE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5058A9" w:rsidRPr="005058A9" w14:paraId="1D39B75F" w14:textId="77777777">
        <w:trPr>
          <w:cantSplit/>
          <w:trHeight w:val="570"/>
        </w:trPr>
        <w:tc>
          <w:tcPr>
            <w:tcW w:w="2088" w:type="dxa"/>
            <w:vAlign w:val="center"/>
          </w:tcPr>
          <w:p w14:paraId="356F69C1"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最低学分要求</w:t>
            </w:r>
          </w:p>
        </w:tc>
        <w:tc>
          <w:tcPr>
            <w:tcW w:w="1080" w:type="dxa"/>
            <w:vAlign w:val="center"/>
          </w:tcPr>
          <w:p w14:paraId="0E38ECFB" w14:textId="77777777" w:rsidR="00DD57C5" w:rsidRPr="005058A9" w:rsidRDefault="00DD57C5">
            <w:pPr>
              <w:rPr>
                <w:rFonts w:ascii="宋体" w:eastAsia="宋体" w:hAnsi="宋体"/>
                <w:color w:val="000000" w:themeColor="text1"/>
              </w:rPr>
            </w:pPr>
          </w:p>
        </w:tc>
        <w:tc>
          <w:tcPr>
            <w:tcW w:w="1080" w:type="dxa"/>
            <w:vAlign w:val="center"/>
          </w:tcPr>
          <w:p w14:paraId="38E800D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37745580" w14:textId="77777777" w:rsidR="00DD57C5" w:rsidRPr="005058A9" w:rsidRDefault="00DD57C5">
            <w:pPr>
              <w:rPr>
                <w:rFonts w:ascii="宋体" w:eastAsia="宋体" w:hAnsi="宋体"/>
                <w:color w:val="000000" w:themeColor="text1"/>
              </w:rPr>
            </w:pPr>
          </w:p>
        </w:tc>
        <w:tc>
          <w:tcPr>
            <w:tcW w:w="1080" w:type="dxa"/>
            <w:vAlign w:val="center"/>
          </w:tcPr>
          <w:p w14:paraId="0500E7D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0ECB02DE" w14:textId="77777777" w:rsidR="00DD57C5" w:rsidRPr="005058A9" w:rsidRDefault="00DD57C5">
            <w:pPr>
              <w:rPr>
                <w:rFonts w:ascii="宋体" w:eastAsia="宋体" w:hAnsi="宋体"/>
                <w:color w:val="000000" w:themeColor="text1"/>
              </w:rPr>
            </w:pPr>
          </w:p>
        </w:tc>
      </w:tr>
      <w:tr w:rsidR="005058A9" w:rsidRPr="005058A9" w14:paraId="43ECF2A6" w14:textId="77777777">
        <w:trPr>
          <w:cantSplit/>
          <w:trHeight w:val="570"/>
        </w:trPr>
        <w:tc>
          <w:tcPr>
            <w:tcW w:w="2088" w:type="dxa"/>
            <w:vAlign w:val="center"/>
          </w:tcPr>
          <w:p w14:paraId="4A3C7E3E"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实际完成学分</w:t>
            </w:r>
          </w:p>
        </w:tc>
        <w:tc>
          <w:tcPr>
            <w:tcW w:w="1080" w:type="dxa"/>
            <w:vAlign w:val="center"/>
          </w:tcPr>
          <w:p w14:paraId="0DC3FC59" w14:textId="77777777" w:rsidR="00DD57C5" w:rsidRPr="005058A9" w:rsidRDefault="00DD57C5">
            <w:pPr>
              <w:rPr>
                <w:rFonts w:ascii="宋体" w:eastAsia="宋体" w:hAnsi="宋体"/>
                <w:color w:val="000000" w:themeColor="text1"/>
              </w:rPr>
            </w:pPr>
          </w:p>
        </w:tc>
        <w:tc>
          <w:tcPr>
            <w:tcW w:w="1080" w:type="dxa"/>
            <w:vAlign w:val="center"/>
          </w:tcPr>
          <w:p w14:paraId="32B4A46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57147EA7" w14:textId="77777777" w:rsidR="00DD57C5" w:rsidRPr="005058A9" w:rsidRDefault="00DD57C5">
            <w:pPr>
              <w:rPr>
                <w:rFonts w:ascii="宋体" w:eastAsia="宋体" w:hAnsi="宋体"/>
                <w:color w:val="000000" w:themeColor="text1"/>
              </w:rPr>
            </w:pPr>
          </w:p>
        </w:tc>
        <w:tc>
          <w:tcPr>
            <w:tcW w:w="1080" w:type="dxa"/>
            <w:vAlign w:val="center"/>
          </w:tcPr>
          <w:p w14:paraId="484BA815"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197BF82F" w14:textId="77777777" w:rsidR="00DD57C5" w:rsidRPr="005058A9" w:rsidRDefault="00DD57C5">
            <w:pPr>
              <w:rPr>
                <w:rFonts w:ascii="宋体" w:eastAsia="宋体" w:hAnsi="宋体"/>
                <w:color w:val="000000" w:themeColor="text1"/>
              </w:rPr>
            </w:pPr>
          </w:p>
        </w:tc>
      </w:tr>
      <w:tr w:rsidR="005058A9" w:rsidRPr="005058A9" w14:paraId="5BD0239B" w14:textId="77777777">
        <w:trPr>
          <w:cantSplit/>
          <w:trHeight w:val="570"/>
        </w:trPr>
        <w:tc>
          <w:tcPr>
            <w:tcW w:w="2088" w:type="dxa"/>
            <w:vAlign w:val="center"/>
          </w:tcPr>
          <w:p w14:paraId="7425A065"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学术讲座学分</w:t>
            </w:r>
          </w:p>
        </w:tc>
        <w:tc>
          <w:tcPr>
            <w:tcW w:w="2160" w:type="dxa"/>
            <w:gridSpan w:val="2"/>
            <w:vAlign w:val="center"/>
          </w:tcPr>
          <w:p w14:paraId="62873794" w14:textId="77777777" w:rsidR="00DD57C5" w:rsidRPr="005058A9" w:rsidRDefault="00DD57C5">
            <w:pPr>
              <w:jc w:val="center"/>
              <w:rPr>
                <w:rFonts w:ascii="宋体" w:eastAsia="宋体" w:hAnsi="宋体"/>
                <w:color w:val="000000" w:themeColor="text1"/>
              </w:rPr>
            </w:pPr>
          </w:p>
        </w:tc>
        <w:tc>
          <w:tcPr>
            <w:tcW w:w="1620" w:type="dxa"/>
            <w:vAlign w:val="center"/>
          </w:tcPr>
          <w:p w14:paraId="786C1063"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总学分</w:t>
            </w:r>
          </w:p>
        </w:tc>
        <w:tc>
          <w:tcPr>
            <w:tcW w:w="2700" w:type="dxa"/>
            <w:gridSpan w:val="2"/>
            <w:vAlign w:val="center"/>
          </w:tcPr>
          <w:p w14:paraId="64BDAE2F" w14:textId="77777777" w:rsidR="00DD57C5" w:rsidRPr="005058A9" w:rsidRDefault="00DD57C5">
            <w:pPr>
              <w:jc w:val="center"/>
              <w:rPr>
                <w:rFonts w:ascii="宋体" w:eastAsia="宋体" w:hAnsi="宋体"/>
                <w:color w:val="000000" w:themeColor="text1"/>
              </w:rPr>
            </w:pPr>
          </w:p>
        </w:tc>
      </w:tr>
      <w:tr w:rsidR="005058A9" w:rsidRPr="005058A9" w14:paraId="0C6AF3AF" w14:textId="77777777">
        <w:trPr>
          <w:cantSplit/>
          <w:trHeight w:val="570"/>
        </w:trPr>
        <w:tc>
          <w:tcPr>
            <w:tcW w:w="2088" w:type="dxa"/>
            <w:vAlign w:val="center"/>
          </w:tcPr>
          <w:p w14:paraId="5AF2C5AD"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重修课程</w:t>
            </w:r>
          </w:p>
        </w:tc>
        <w:tc>
          <w:tcPr>
            <w:tcW w:w="1080" w:type="dxa"/>
            <w:vAlign w:val="center"/>
          </w:tcPr>
          <w:p w14:paraId="2E966BEB" w14:textId="77777777" w:rsidR="00DD57C5" w:rsidRPr="005058A9" w:rsidRDefault="00076025">
            <w:pPr>
              <w:ind w:firstLineChars="400" w:firstLine="960"/>
              <w:rPr>
                <w:rFonts w:ascii="宋体" w:eastAsia="宋体" w:hAnsi="宋体"/>
                <w:color w:val="000000" w:themeColor="text1"/>
              </w:rPr>
            </w:pPr>
            <w:r w:rsidRPr="005058A9">
              <w:rPr>
                <w:rFonts w:ascii="宋体" w:eastAsia="宋体" w:hAnsi="宋体" w:hint="eastAsia"/>
                <w:color w:val="000000" w:themeColor="text1"/>
              </w:rPr>
              <w:t>门</w:t>
            </w:r>
          </w:p>
        </w:tc>
        <w:tc>
          <w:tcPr>
            <w:tcW w:w="1080" w:type="dxa"/>
            <w:vAlign w:val="center"/>
          </w:tcPr>
          <w:p w14:paraId="5BB6E9B1"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1330048B" w14:textId="77777777" w:rsidR="00DD57C5" w:rsidRPr="005058A9" w:rsidRDefault="00076025">
            <w:pPr>
              <w:ind w:firstLineChars="300" w:firstLine="720"/>
              <w:rPr>
                <w:rFonts w:ascii="宋体" w:eastAsia="宋体" w:hAnsi="宋体"/>
                <w:color w:val="000000" w:themeColor="text1"/>
              </w:rPr>
            </w:pPr>
            <w:r w:rsidRPr="005058A9">
              <w:rPr>
                <w:rFonts w:ascii="宋体" w:eastAsia="宋体" w:hAnsi="宋体" w:hint="eastAsia"/>
                <w:color w:val="000000" w:themeColor="text1"/>
              </w:rPr>
              <w:t xml:space="preserve">   门</w:t>
            </w:r>
          </w:p>
        </w:tc>
        <w:tc>
          <w:tcPr>
            <w:tcW w:w="1080" w:type="dxa"/>
            <w:vAlign w:val="center"/>
          </w:tcPr>
          <w:p w14:paraId="342B08C9"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71FCDB03" w14:textId="77777777" w:rsidR="00DD57C5" w:rsidRPr="005058A9" w:rsidRDefault="00076025">
            <w:pPr>
              <w:ind w:firstLineChars="500" w:firstLine="1200"/>
              <w:rPr>
                <w:rFonts w:ascii="宋体" w:eastAsia="宋体" w:hAnsi="宋体"/>
                <w:color w:val="000000" w:themeColor="text1"/>
              </w:rPr>
            </w:pPr>
            <w:r w:rsidRPr="005058A9">
              <w:rPr>
                <w:rFonts w:ascii="宋体" w:eastAsia="宋体" w:hAnsi="宋体" w:hint="eastAsia"/>
                <w:color w:val="000000" w:themeColor="text1"/>
              </w:rPr>
              <w:t>门</w:t>
            </w:r>
          </w:p>
        </w:tc>
      </w:tr>
      <w:tr w:rsidR="005058A9" w:rsidRPr="005058A9" w14:paraId="71F0BB0C" w14:textId="77777777">
        <w:trPr>
          <w:cantSplit/>
        </w:trPr>
        <w:tc>
          <w:tcPr>
            <w:tcW w:w="8568" w:type="dxa"/>
            <w:gridSpan w:val="6"/>
          </w:tcPr>
          <w:p w14:paraId="7E13422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重修课程详细情况：</w:t>
            </w:r>
          </w:p>
          <w:p w14:paraId="43DD1015" w14:textId="77777777" w:rsidR="00DD57C5" w:rsidRPr="005058A9" w:rsidRDefault="00DD57C5">
            <w:pPr>
              <w:rPr>
                <w:rFonts w:ascii="宋体" w:eastAsia="宋体" w:hAnsi="宋体"/>
                <w:color w:val="000000" w:themeColor="text1"/>
              </w:rPr>
            </w:pPr>
          </w:p>
          <w:p w14:paraId="12BEC7AE" w14:textId="77777777" w:rsidR="00DD57C5" w:rsidRPr="005058A9" w:rsidRDefault="00DD57C5">
            <w:pPr>
              <w:rPr>
                <w:rFonts w:ascii="宋体" w:eastAsia="宋体" w:hAnsi="宋体"/>
                <w:color w:val="000000" w:themeColor="text1"/>
              </w:rPr>
            </w:pPr>
          </w:p>
          <w:p w14:paraId="3BFF0DB7" w14:textId="77777777" w:rsidR="00DD57C5" w:rsidRPr="005058A9" w:rsidRDefault="00DD57C5">
            <w:pPr>
              <w:rPr>
                <w:rFonts w:ascii="宋体" w:eastAsia="宋体" w:hAnsi="宋体"/>
                <w:color w:val="000000" w:themeColor="text1"/>
              </w:rPr>
            </w:pPr>
          </w:p>
          <w:p w14:paraId="42BE0577" w14:textId="77777777" w:rsidR="00DD57C5" w:rsidRPr="005058A9" w:rsidRDefault="00DD57C5">
            <w:pPr>
              <w:rPr>
                <w:rFonts w:ascii="宋体" w:eastAsia="宋体" w:hAnsi="宋体"/>
                <w:color w:val="000000" w:themeColor="text1"/>
              </w:rPr>
            </w:pPr>
          </w:p>
          <w:p w14:paraId="0EE473DC" w14:textId="77777777" w:rsidR="00DD57C5" w:rsidRPr="005058A9" w:rsidRDefault="00DD57C5">
            <w:pPr>
              <w:rPr>
                <w:rFonts w:ascii="宋体" w:eastAsia="宋体" w:hAnsi="宋体"/>
                <w:color w:val="000000" w:themeColor="text1"/>
              </w:rPr>
            </w:pPr>
          </w:p>
          <w:p w14:paraId="6D3D794A" w14:textId="77777777" w:rsidR="00DD57C5" w:rsidRPr="005058A9" w:rsidRDefault="00DD57C5">
            <w:pPr>
              <w:rPr>
                <w:rFonts w:ascii="宋体" w:eastAsia="宋体" w:hAnsi="宋体"/>
                <w:color w:val="000000" w:themeColor="text1"/>
              </w:rPr>
            </w:pPr>
          </w:p>
          <w:p w14:paraId="6A62F8D4" w14:textId="77777777" w:rsidR="00DD57C5" w:rsidRPr="005058A9" w:rsidRDefault="00DD57C5">
            <w:pPr>
              <w:rPr>
                <w:rFonts w:ascii="宋体" w:eastAsia="宋体" w:hAnsi="宋体"/>
                <w:color w:val="000000" w:themeColor="text1"/>
              </w:rPr>
            </w:pPr>
          </w:p>
        </w:tc>
      </w:tr>
      <w:tr w:rsidR="00DD57C5" w:rsidRPr="005058A9" w14:paraId="36259E9D" w14:textId="77777777">
        <w:trPr>
          <w:cantSplit/>
        </w:trPr>
        <w:tc>
          <w:tcPr>
            <w:tcW w:w="8568" w:type="dxa"/>
            <w:gridSpan w:val="6"/>
          </w:tcPr>
          <w:p w14:paraId="3B44B9F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4.教学秘书审查意见</w:t>
            </w:r>
          </w:p>
          <w:p w14:paraId="569FF7D9" w14:textId="77777777" w:rsidR="00DD57C5" w:rsidRPr="005058A9" w:rsidRDefault="00DD57C5">
            <w:pPr>
              <w:rPr>
                <w:rFonts w:ascii="宋体" w:eastAsia="宋体" w:hAnsi="宋体"/>
                <w:color w:val="000000" w:themeColor="text1"/>
              </w:rPr>
            </w:pPr>
          </w:p>
          <w:p w14:paraId="51F430F9" w14:textId="77777777" w:rsidR="00DD57C5" w:rsidRPr="005058A9" w:rsidRDefault="00DD57C5">
            <w:pPr>
              <w:rPr>
                <w:rFonts w:ascii="宋体" w:eastAsia="宋体" w:hAnsi="宋体"/>
                <w:color w:val="000000" w:themeColor="text1"/>
              </w:rPr>
            </w:pPr>
          </w:p>
          <w:p w14:paraId="2007A4F0" w14:textId="77777777" w:rsidR="00DD57C5" w:rsidRPr="005058A9" w:rsidRDefault="00DD57C5">
            <w:pPr>
              <w:rPr>
                <w:rFonts w:ascii="宋体" w:eastAsia="宋体" w:hAnsi="宋体"/>
                <w:color w:val="000000" w:themeColor="text1"/>
              </w:rPr>
            </w:pPr>
          </w:p>
          <w:p w14:paraId="604F54EA" w14:textId="77777777" w:rsidR="00DD57C5" w:rsidRPr="005058A9" w:rsidRDefault="00DD57C5">
            <w:pPr>
              <w:rPr>
                <w:rFonts w:ascii="宋体" w:eastAsia="宋体" w:hAnsi="宋体"/>
                <w:color w:val="000000" w:themeColor="text1"/>
              </w:rPr>
            </w:pPr>
          </w:p>
          <w:p w14:paraId="5E798B05" w14:textId="77777777" w:rsidR="00DD57C5" w:rsidRPr="005058A9" w:rsidRDefault="00DD57C5">
            <w:pPr>
              <w:rPr>
                <w:rFonts w:ascii="宋体" w:eastAsia="宋体" w:hAnsi="宋体"/>
                <w:color w:val="000000" w:themeColor="text1"/>
              </w:rPr>
            </w:pPr>
          </w:p>
          <w:p w14:paraId="77D71BE0" w14:textId="77777777" w:rsidR="00DD57C5" w:rsidRPr="005058A9" w:rsidRDefault="00DD57C5">
            <w:pPr>
              <w:rPr>
                <w:rFonts w:ascii="宋体" w:eastAsia="宋体" w:hAnsi="宋体"/>
                <w:color w:val="000000" w:themeColor="text1"/>
              </w:rPr>
            </w:pPr>
          </w:p>
          <w:p w14:paraId="12555125" w14:textId="77777777" w:rsidR="00DD57C5" w:rsidRPr="005058A9" w:rsidRDefault="00DD57C5">
            <w:pPr>
              <w:rPr>
                <w:rFonts w:ascii="宋体" w:eastAsia="宋体" w:hAnsi="宋体"/>
                <w:color w:val="000000" w:themeColor="text1"/>
              </w:rPr>
            </w:pPr>
          </w:p>
          <w:p w14:paraId="6E16BA27" w14:textId="77777777" w:rsidR="00DD57C5" w:rsidRPr="005058A9" w:rsidRDefault="00DD57C5">
            <w:pPr>
              <w:rPr>
                <w:rFonts w:ascii="宋体" w:eastAsia="宋体" w:hAnsi="宋体"/>
                <w:color w:val="000000" w:themeColor="text1"/>
              </w:rPr>
            </w:pPr>
          </w:p>
          <w:p w14:paraId="78F04F78" w14:textId="77777777" w:rsidR="00DD57C5" w:rsidRPr="005058A9" w:rsidRDefault="00076025">
            <w:pPr>
              <w:tabs>
                <w:tab w:val="left" w:pos="3382"/>
                <w:tab w:val="left" w:pos="3533"/>
              </w:tabs>
              <w:rPr>
                <w:rFonts w:ascii="宋体" w:eastAsia="宋体" w:hAnsi="宋体"/>
                <w:color w:val="000000" w:themeColor="text1"/>
              </w:rPr>
            </w:pPr>
            <w:r w:rsidRPr="005058A9">
              <w:rPr>
                <w:rFonts w:ascii="宋体" w:eastAsia="宋体" w:hAnsi="宋体" w:hint="eastAsia"/>
                <w:color w:val="000000" w:themeColor="text1"/>
              </w:rPr>
              <w:t xml:space="preserve">                              签字                  时间</w:t>
            </w:r>
          </w:p>
        </w:tc>
      </w:tr>
    </w:tbl>
    <w:p w14:paraId="5C42B5CA" w14:textId="77777777" w:rsidR="00DD57C5" w:rsidRPr="005058A9" w:rsidRDefault="00DD57C5">
      <w:pPr>
        <w:spacing w:line="360" w:lineRule="auto"/>
        <w:rPr>
          <w:rFonts w:ascii="宋体" w:eastAsia="宋体" w:hAnsi="宋体"/>
          <w:b/>
          <w:color w:val="000000" w:themeColor="text1"/>
        </w:rPr>
      </w:pPr>
    </w:p>
    <w:p w14:paraId="0644EE89" w14:textId="77777777" w:rsidR="00DD57C5" w:rsidRPr="005058A9" w:rsidRDefault="00DD57C5">
      <w:pPr>
        <w:spacing w:line="360" w:lineRule="auto"/>
        <w:rPr>
          <w:rFonts w:ascii="宋体" w:eastAsia="宋体" w:hAnsi="宋体"/>
          <w:b/>
          <w:color w:val="000000" w:themeColor="text1"/>
        </w:rPr>
      </w:pPr>
    </w:p>
    <w:p w14:paraId="1D7FC3AE" w14:textId="77777777" w:rsidR="00DD57C5" w:rsidRPr="005058A9" w:rsidRDefault="00DD57C5">
      <w:pPr>
        <w:spacing w:line="360" w:lineRule="auto"/>
        <w:rPr>
          <w:rFonts w:ascii="宋体" w:eastAsia="宋体" w:hAnsi="宋体"/>
          <w:b/>
          <w:color w:val="000000" w:themeColor="text1"/>
        </w:rPr>
      </w:pPr>
    </w:p>
    <w:p w14:paraId="4982AFBE" w14:textId="77777777" w:rsidR="00DD57C5" w:rsidRPr="005058A9" w:rsidRDefault="00DD57C5">
      <w:pPr>
        <w:spacing w:line="360" w:lineRule="auto"/>
        <w:rPr>
          <w:rFonts w:ascii="宋体" w:eastAsia="宋体" w:hAnsi="宋体"/>
          <w:b/>
          <w:color w:val="000000" w:themeColor="text1"/>
        </w:rPr>
      </w:pPr>
    </w:p>
    <w:p w14:paraId="359CFB71" w14:textId="77777777" w:rsidR="00DD57C5" w:rsidRPr="005058A9" w:rsidRDefault="00DD57C5">
      <w:pPr>
        <w:spacing w:line="360" w:lineRule="auto"/>
        <w:rPr>
          <w:rFonts w:ascii="宋体" w:eastAsia="宋体" w:hAnsi="宋体"/>
          <w:b/>
          <w:color w:val="000000" w:themeColor="text1"/>
        </w:rPr>
      </w:pPr>
    </w:p>
    <w:p w14:paraId="6266FBB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摘要</w:t>
      </w:r>
    </w:p>
    <w:p w14:paraId="23D350E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A公司是一家传统国有制造企业旗下，专业提供物联网无线联接领域的产品和服务的提供商，其</w:t>
      </w:r>
      <w:r w:rsidRPr="005058A9">
        <w:rPr>
          <w:rFonts w:ascii="宋体" w:eastAsia="宋体" w:hAnsi="宋体"/>
          <w:color w:val="000000" w:themeColor="text1"/>
        </w:rPr>
        <w:t>产品</w:t>
      </w:r>
      <w:r w:rsidRPr="005058A9">
        <w:rPr>
          <w:rFonts w:ascii="宋体" w:eastAsia="宋体" w:hAnsi="宋体" w:hint="eastAsia"/>
          <w:color w:val="000000" w:themeColor="text1"/>
        </w:rPr>
        <w:t>和服务</w:t>
      </w:r>
      <w:r w:rsidRPr="005058A9">
        <w:rPr>
          <w:rFonts w:ascii="宋体" w:eastAsia="宋体" w:hAnsi="宋体"/>
          <w:color w:val="000000" w:themeColor="text1"/>
        </w:rPr>
        <w:t>包括无线局域网模组、无线广域网模组以及物联网传感器</w:t>
      </w:r>
      <w:r w:rsidRPr="005058A9">
        <w:rPr>
          <w:rFonts w:ascii="宋体" w:eastAsia="宋体" w:hAnsi="宋体" w:hint="eastAsia"/>
          <w:color w:val="000000" w:themeColor="text1"/>
        </w:rPr>
        <w:t>解决</w:t>
      </w:r>
      <w:r w:rsidRPr="005058A9">
        <w:rPr>
          <w:rFonts w:ascii="宋体" w:eastAsia="宋体" w:hAnsi="宋体"/>
          <w:color w:val="000000" w:themeColor="text1"/>
        </w:rPr>
        <w:t>方案</w:t>
      </w:r>
      <w:r w:rsidRPr="005058A9">
        <w:rPr>
          <w:rFonts w:ascii="宋体" w:eastAsia="宋体" w:hAnsi="宋体" w:hint="eastAsia"/>
          <w:color w:val="000000" w:themeColor="text1"/>
        </w:rPr>
        <w:t>。由于近年来全球物联网领域高速发展，各领域对物联网终端及传感器的需求高速增长，因此A公司成立短短三年业绩爆发式增长，从成立初的千万规模目前逼近10亿规模体量。A公司身处5G+IOT这个时代最有发展动力和潜力的领域，行业的高速增长带动A企业的经营业绩不断往上攀升。但是在A公司高速发展的背后可能存在着一些隐藏的问题，比如产品规划管理方面。</w:t>
      </w:r>
    </w:p>
    <w:p w14:paraId="7CD39B4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5CFA2D6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通过本文的研究，可以得出以下几条结论：</w:t>
      </w:r>
    </w:p>
    <w:p w14:paraId="04AC53B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t xml:space="preserve"> 一、通过亲身实地调研、访谈和问卷调查等方法得出结论，A公司在产品规划管理方面存在的问题是因为缺乏系统性的产品规划管理理念和机制。</w:t>
      </w:r>
    </w:p>
    <w:p w14:paraId="6215172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204DA26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关键词：</w:t>
      </w:r>
      <w:r w:rsidRPr="005058A9">
        <w:rPr>
          <w:rFonts w:ascii="宋体" w:eastAsia="宋体" w:hAnsi="宋体" w:hint="eastAsia"/>
          <w:color w:val="000000" w:themeColor="text1"/>
        </w:rPr>
        <w:t xml:space="preserve">产品管理 产品规划 产品生命周期 STP理论 波士顿矩阵 </w:t>
      </w:r>
    </w:p>
    <w:p w14:paraId="5D5BA9DF" w14:textId="77777777" w:rsidR="00DD57C5" w:rsidRPr="005058A9" w:rsidRDefault="00DD57C5">
      <w:pPr>
        <w:spacing w:line="360" w:lineRule="auto"/>
        <w:rPr>
          <w:rFonts w:ascii="宋体" w:eastAsia="宋体" w:hAnsi="宋体"/>
          <w:color w:val="000000" w:themeColor="text1"/>
        </w:rPr>
      </w:pPr>
    </w:p>
    <w:p w14:paraId="2090BE29"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ABSTRACT</w:t>
      </w:r>
    </w:p>
    <w:p w14:paraId="6BDBDED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w:t>
      </w:r>
      <w:r w:rsidRPr="005058A9">
        <w:rPr>
          <w:rFonts w:ascii="宋体" w:eastAsia="宋体" w:hAnsi="宋体" w:hint="eastAsia"/>
          <w:color w:val="000000" w:themeColor="text1"/>
        </w:rPr>
        <w:lastRenderedPageBreak/>
        <w:t>inception. A company is in the field of 5G + IOT, which has the most development power and potential. The high-speed growth of the industry drives the operating performance of A company to climb continuously. But behind the rapid development of A company, there may be some hidden problems, such as product planning and management.</w:t>
      </w:r>
    </w:p>
    <w:p w14:paraId="6CFFF36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study on the current customer and market distribution, R&amp;amp;D project situation and product planning management status of A company, including historical data access, data analysis, face-to-face interviews, questionnaire survey and so on. Through data collation and analysis, it is found that company A has some problems in product planning management organization, process, mechanism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Then, based on the </w:t>
      </w:r>
      <w:r w:rsidRPr="005058A9">
        <w:rPr>
          <w:rFonts w:ascii="宋体" w:eastAsia="宋体" w:hAnsi="宋体" w:hint="eastAsia"/>
          <w:color w:val="000000" w:themeColor="text1"/>
        </w:rPr>
        <w:lastRenderedPageBreak/>
        <w:t>content of face-to-face interviews and questionnaires between middle and high level, the company's product planning management is proposed to be improved. Improve the optimized solutions to enhance the core competitiveness of A company's products and further enhance the competitiveness of A company in the industry.</w:t>
      </w:r>
    </w:p>
    <w:p w14:paraId="3229C3C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Through this study, we can draw the following conclusions:</w:t>
      </w:r>
    </w:p>
    <w:p w14:paraId="0749ACC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First, through personal field research, interviews and questionnaires, it is concluded that the problems in product planning and management of Company A are due to the lack of systematic product planning and management concepts and mechanisms.</w:t>
      </w:r>
    </w:p>
    <w:p w14:paraId="3074FF5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Secondly, STP theory is applied to product planning. Under the overall framework of enterprise's competitive strategy, through the analysis of 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Third, product management and product planning are only a set of methods and processes. Enterprises really want to create maximum value through the improvement of product planning management. They need to focus on the </w:t>
      </w:r>
      <w:r w:rsidRPr="005058A9">
        <w:rPr>
          <w:rFonts w:ascii="宋体" w:eastAsia="宋体" w:hAnsi="宋体" w:hint="eastAsia"/>
          <w:color w:val="000000" w:themeColor="text1"/>
        </w:rPr>
        <w:lastRenderedPageBreak/>
        <w:t>overall thinking of product planning management from their own organizational structure, institutional mechanism, personnel and cultural construction. Improve the system and persevere.</w:t>
      </w:r>
    </w:p>
    <w:p w14:paraId="7A1CC0A6"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KEY WORD</w:t>
      </w:r>
    </w:p>
    <w:p w14:paraId="3C17A1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Product Management Product Planning Boston Matrix of Product Life Cycle STP Theory</w:t>
      </w:r>
    </w:p>
    <w:p w14:paraId="718C6BF0" w14:textId="77777777" w:rsidR="00DD57C5" w:rsidRPr="005058A9" w:rsidRDefault="00DD57C5">
      <w:pPr>
        <w:spacing w:line="360" w:lineRule="auto"/>
        <w:rPr>
          <w:rFonts w:ascii="宋体" w:eastAsia="宋体" w:hAnsi="宋体"/>
          <w:color w:val="000000" w:themeColor="text1"/>
        </w:rPr>
      </w:pPr>
    </w:p>
    <w:p w14:paraId="3315BBF1" w14:textId="77777777" w:rsidR="00DD57C5" w:rsidRPr="005058A9" w:rsidRDefault="00DD57C5">
      <w:pPr>
        <w:spacing w:line="360" w:lineRule="auto"/>
        <w:rPr>
          <w:rFonts w:ascii="宋体" w:eastAsia="宋体" w:hAnsi="宋体"/>
          <w:color w:val="000000" w:themeColor="text1"/>
        </w:rPr>
      </w:pPr>
    </w:p>
    <w:p w14:paraId="63D7D9CD" w14:textId="77777777" w:rsidR="00DD57C5" w:rsidRPr="005058A9" w:rsidRDefault="00DD57C5">
      <w:pPr>
        <w:spacing w:line="360" w:lineRule="auto"/>
        <w:rPr>
          <w:rFonts w:ascii="宋体" w:eastAsia="宋体" w:hAnsi="宋体"/>
          <w:color w:val="000000" w:themeColor="text1"/>
        </w:rPr>
      </w:pPr>
    </w:p>
    <w:p w14:paraId="6ACB71B9" w14:textId="77777777" w:rsidR="00DD57C5" w:rsidRPr="005058A9" w:rsidRDefault="00DD57C5">
      <w:pPr>
        <w:spacing w:line="360" w:lineRule="auto"/>
        <w:rPr>
          <w:rFonts w:ascii="宋体" w:eastAsia="宋体" w:hAnsi="宋体"/>
          <w:color w:val="000000" w:themeColor="text1"/>
        </w:rPr>
      </w:pPr>
    </w:p>
    <w:p w14:paraId="19D6C7C3" w14:textId="77777777" w:rsidR="00DD57C5" w:rsidRPr="005058A9" w:rsidRDefault="00DD57C5">
      <w:pPr>
        <w:spacing w:line="360" w:lineRule="auto"/>
        <w:rPr>
          <w:rFonts w:ascii="宋体" w:eastAsia="宋体" w:hAnsi="宋体"/>
          <w:color w:val="000000" w:themeColor="text1"/>
        </w:rPr>
      </w:pPr>
    </w:p>
    <w:p w14:paraId="5FBA3990" w14:textId="77777777" w:rsidR="00DD57C5" w:rsidRPr="005058A9" w:rsidRDefault="00DD57C5">
      <w:pPr>
        <w:spacing w:line="360" w:lineRule="auto"/>
        <w:rPr>
          <w:rFonts w:ascii="宋体" w:eastAsia="宋体" w:hAnsi="宋体"/>
          <w:color w:val="000000" w:themeColor="text1"/>
        </w:rPr>
      </w:pPr>
    </w:p>
    <w:p w14:paraId="063F2C39" w14:textId="77777777" w:rsidR="00DD57C5" w:rsidRPr="005058A9" w:rsidRDefault="00DD57C5">
      <w:pPr>
        <w:spacing w:line="360" w:lineRule="auto"/>
        <w:rPr>
          <w:rFonts w:ascii="宋体" w:eastAsia="宋体" w:hAnsi="宋体"/>
          <w:color w:val="000000" w:themeColor="text1"/>
        </w:rPr>
      </w:pPr>
    </w:p>
    <w:p w14:paraId="4BE4D181" w14:textId="77777777" w:rsidR="009405A6" w:rsidRPr="005058A9" w:rsidRDefault="009405A6">
      <w:pPr>
        <w:spacing w:line="360" w:lineRule="auto"/>
        <w:rPr>
          <w:rFonts w:ascii="宋体" w:eastAsia="宋体" w:hAnsi="宋体"/>
          <w:color w:val="000000" w:themeColor="text1"/>
        </w:rPr>
      </w:pPr>
    </w:p>
    <w:p w14:paraId="24462332" w14:textId="77777777" w:rsidR="009405A6" w:rsidRPr="005058A9" w:rsidRDefault="009405A6">
      <w:pPr>
        <w:spacing w:line="360" w:lineRule="auto"/>
        <w:rPr>
          <w:rFonts w:ascii="宋体" w:eastAsia="宋体" w:hAnsi="宋体"/>
          <w:color w:val="000000" w:themeColor="text1"/>
        </w:rPr>
      </w:pPr>
    </w:p>
    <w:p w14:paraId="31C10D22" w14:textId="77777777" w:rsidR="009405A6" w:rsidRPr="005058A9" w:rsidRDefault="009405A6">
      <w:pPr>
        <w:spacing w:line="360" w:lineRule="auto"/>
        <w:rPr>
          <w:rFonts w:ascii="宋体" w:eastAsia="宋体" w:hAnsi="宋体"/>
          <w:color w:val="000000" w:themeColor="text1"/>
        </w:rPr>
      </w:pPr>
    </w:p>
    <w:p w14:paraId="56218E44" w14:textId="77777777" w:rsidR="009405A6" w:rsidRPr="005058A9" w:rsidRDefault="009405A6">
      <w:pPr>
        <w:spacing w:line="360" w:lineRule="auto"/>
        <w:rPr>
          <w:rFonts w:ascii="宋体" w:eastAsia="宋体" w:hAnsi="宋体"/>
          <w:color w:val="000000" w:themeColor="text1"/>
        </w:rPr>
      </w:pPr>
    </w:p>
    <w:p w14:paraId="605BBA64" w14:textId="77777777" w:rsidR="009405A6" w:rsidRPr="005058A9" w:rsidRDefault="009405A6">
      <w:pPr>
        <w:spacing w:line="360" w:lineRule="auto"/>
        <w:rPr>
          <w:rFonts w:ascii="宋体" w:eastAsia="宋体" w:hAnsi="宋体"/>
          <w:color w:val="000000" w:themeColor="text1"/>
        </w:rPr>
      </w:pPr>
    </w:p>
    <w:p w14:paraId="3A0A798D" w14:textId="77777777" w:rsidR="009405A6" w:rsidRPr="005058A9" w:rsidRDefault="009405A6">
      <w:pPr>
        <w:spacing w:line="360" w:lineRule="auto"/>
        <w:rPr>
          <w:rFonts w:ascii="宋体" w:eastAsia="宋体" w:hAnsi="宋体"/>
          <w:color w:val="000000" w:themeColor="text1"/>
        </w:rPr>
      </w:pPr>
    </w:p>
    <w:p w14:paraId="3EE5ED4A" w14:textId="77777777" w:rsidR="009405A6" w:rsidRPr="005058A9" w:rsidRDefault="009405A6">
      <w:pPr>
        <w:spacing w:line="360" w:lineRule="auto"/>
        <w:rPr>
          <w:rFonts w:ascii="宋体" w:eastAsia="宋体" w:hAnsi="宋体"/>
          <w:color w:val="000000" w:themeColor="text1"/>
        </w:rPr>
      </w:pPr>
    </w:p>
    <w:p w14:paraId="15CD0C46" w14:textId="77777777" w:rsidR="009405A6" w:rsidRPr="005058A9" w:rsidRDefault="009405A6">
      <w:pPr>
        <w:spacing w:line="360" w:lineRule="auto"/>
        <w:rPr>
          <w:rFonts w:ascii="宋体" w:eastAsia="宋体" w:hAnsi="宋体"/>
          <w:color w:val="000000" w:themeColor="text1"/>
        </w:rPr>
      </w:pPr>
    </w:p>
    <w:p w14:paraId="765C8B7B" w14:textId="77777777" w:rsidR="009405A6" w:rsidRPr="005058A9" w:rsidRDefault="009405A6">
      <w:pPr>
        <w:spacing w:line="360" w:lineRule="auto"/>
        <w:rPr>
          <w:rFonts w:ascii="宋体" w:eastAsia="宋体" w:hAnsi="宋体"/>
          <w:color w:val="000000" w:themeColor="text1"/>
        </w:rPr>
      </w:pPr>
    </w:p>
    <w:p w14:paraId="40903131"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第一章 绪论</w:t>
      </w:r>
    </w:p>
    <w:p w14:paraId="76BBFE4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hint="eastAsia"/>
          <w:b/>
          <w:color w:val="000000" w:themeColor="text1"/>
        </w:rPr>
        <w:t>1.1</w:t>
      </w:r>
      <w:r w:rsidRPr="005058A9">
        <w:rPr>
          <w:rFonts w:ascii="宋体" w:eastAsia="宋体" w:hAnsi="宋体"/>
          <w:b/>
          <w:color w:val="000000" w:themeColor="text1"/>
        </w:rPr>
        <w:t xml:space="preserve"> </w:t>
      </w:r>
      <w:r w:rsidRPr="005058A9">
        <w:rPr>
          <w:rFonts w:ascii="宋体" w:eastAsia="宋体" w:hAnsi="宋体" w:hint="eastAsia"/>
          <w:b/>
          <w:color w:val="000000" w:themeColor="text1"/>
        </w:rPr>
        <w:t>选题来源</w:t>
      </w:r>
    </w:p>
    <w:p w14:paraId="25164BE6" w14:textId="58FD9B6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济的发展，中国的劳动力成本也不再具有明显的优势，因此企业要在这样的环境下获取生存，就面临转型。从传统制造走向产品研发是当前中国传统制造也</w:t>
      </w:r>
      <w:ins w:id="0" w:author="User" w:date="2019-09-09T08:20:00Z">
        <w:r w:rsidR="000F328B">
          <w:rPr>
            <w:rFonts w:ascii="宋体" w:eastAsia="宋体" w:hAnsi="宋体" w:hint="eastAsia"/>
            <w:color w:val="000000" w:themeColor="text1"/>
          </w:rPr>
          <w:t>业</w:t>
        </w:r>
      </w:ins>
      <w:r w:rsidRPr="005058A9">
        <w:rPr>
          <w:rFonts w:ascii="宋体" w:eastAsia="宋体" w:hAnsi="宋体" w:hint="eastAsia"/>
          <w:color w:val="000000" w:themeColor="text1"/>
        </w:rPr>
        <w:t>面临的巨大挑战和机遇。从需求端理解市场，理解客户，基于市场和客户需求做好产品规划，合理的产品规划为客户提供最大的价值，才能为企业创造最大的价值。因此产品规划是企业战略管理的重要一部分，只有做好了产品规划，才能让企业在越来越激烈的残酷市场竞争中立于不败之地。</w:t>
      </w:r>
    </w:p>
    <w:p w14:paraId="636A7E42" w14:textId="2CFD957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2016年在某大型国有制造企业集团下成立的一家子公司，面向5G+物联网提供无线联接产品和服务的企业，属于电子信息行业。电子信息行业是当今世纪分布最广，最重要的行业之一，应用非常广泛。经过几十年的发展，电子信息行业呈现出技术革新快、产品周期短的特点。尤其进入移动互联网、物联网，</w:t>
      </w:r>
      <w:r w:rsidRPr="005058A9">
        <w:rPr>
          <w:rFonts w:ascii="宋体" w:eastAsia="宋体" w:hAnsi="宋体" w:hint="eastAsia"/>
          <w:color w:val="000000" w:themeColor="text1"/>
        </w:rPr>
        <w:lastRenderedPageBreak/>
        <w:t>尤其是当下最火爆的5G时代，电子信息行业的行业发展和和竞争会不断加剧。A公司从2016年成立至今，短短3年时间从千万规模到十亿规模，取得了不错的成绩。</w:t>
      </w:r>
      <w:del w:id="1" w:author="kimi_zj@sina.com" w:date="2019-09-14T15:11:00Z">
        <w:r w:rsidRPr="005058A9" w:rsidDel="00084C95">
          <w:rPr>
            <w:rFonts w:ascii="宋体" w:eastAsia="宋体" w:hAnsi="宋体" w:hint="eastAsia"/>
            <w:color w:val="000000" w:themeColor="text1"/>
          </w:rPr>
          <w:delText>在5G新的赛道上，</w:delText>
        </w:r>
      </w:del>
      <w:r w:rsidRPr="005058A9">
        <w:rPr>
          <w:rFonts w:ascii="宋体" w:eastAsia="宋体" w:hAnsi="宋体" w:hint="eastAsia"/>
          <w:color w:val="000000" w:themeColor="text1"/>
        </w:rPr>
        <w:t>在电子信息行业不断日新月异的技术变更下，A公司当期的成功不能代表企业未来可以保持较高水平的可持续发展，而且在当前全球化的竞争格局下，如果企业不居然思危，加速企业的产品创新研发，很有可能被市场所淘汰，被时代所抛弃。诺基亚手机就是前车之鉴，纵使之前取得了巨大的成功，但是在新的时代没有持续创新的产品竞争力，转瞬就会被市场淘汰。加之A公司隶属于某传统国有制造企业，传统制造业的一些思维惯性或者思维模式，比如重渠道、轻市场，又比如内向因素驱动研发而非市场驱动研发，类似这些问题都会阻碍A公司在未来的快速可持续发展。在本文写作过程中，本人参与到A公司的一些设计研发环境进行观察体会</w:t>
      </w:r>
      <w:r w:rsidRPr="005058A9">
        <w:rPr>
          <w:rFonts w:ascii="宋体" w:eastAsia="宋体" w:hAnsi="宋体" w:cs="Calibri" w:hint="eastAsia"/>
          <w:color w:val="000000" w:themeColor="text1"/>
        </w:rPr>
        <w:t>，和市场、产品、研发相关的中高层访谈沟通发现，A公司在产品规划和产品管理方面没有</w:t>
      </w:r>
      <w:r w:rsidRPr="005058A9">
        <w:rPr>
          <w:rFonts w:ascii="宋体" w:eastAsia="宋体" w:hAnsi="宋体" w:hint="eastAsia"/>
          <w:color w:val="000000" w:themeColor="text1"/>
        </w:rPr>
        <w:t>给予足够的重视，或者说是公司更加关注销售和研发的整合协同，没有成立明确的产品部门，大多数项目通过销售导入然后就进行研发。在销售和技术研发之前缺乏对市场数据分析了解，对客户仔细研究分类，对公司现有产品有深入掌握的人员对公司产品进行系统性规划。只有产品规划这个环节不缺位，所有的客户订单才能有序的围绕不同的产品平台进行研发实施和交付，否则销售和研发的直接对接会导致公司内部资源消耗较大。</w:t>
      </w:r>
    </w:p>
    <w:p w14:paraId="077AA3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文欲通过对A公司在产品规划管理环节的现状进行探讨，分析其存在的问题和不足，然后利用营销或产品规划相关的系统理论对该公司的产品规划策略进行系统性分析研究，今儿制定了详细的产品规划方案，旨在解决A公司现有产品规划不合理的问题，进而提升A公司基于产品研发方面的核心竞争能力。 </w:t>
      </w:r>
    </w:p>
    <w:p w14:paraId="06E563A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1.2 </w:t>
      </w:r>
      <w:r w:rsidRPr="005058A9">
        <w:rPr>
          <w:rFonts w:ascii="宋体" w:eastAsia="宋体" w:hAnsi="宋体" w:hint="eastAsia"/>
          <w:b/>
          <w:color w:val="000000" w:themeColor="text1"/>
        </w:rPr>
        <w:t>研究意义</w:t>
      </w:r>
    </w:p>
    <w:p w14:paraId="292C2481"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lastRenderedPageBreak/>
        <w:t>1.2.1</w:t>
      </w:r>
      <w:r w:rsidRPr="005058A9">
        <w:rPr>
          <w:rFonts w:ascii="宋体" w:eastAsia="宋体" w:hAnsi="宋体" w:hint="eastAsia"/>
          <w:b/>
          <w:color w:val="000000" w:themeColor="text1"/>
        </w:rPr>
        <w:t xml:space="preserve"> 理论意义</w:t>
      </w:r>
    </w:p>
    <w:p w14:paraId="1D813CDC" w14:textId="3BB54856" w:rsidR="00DD57C5" w:rsidRPr="005058A9" w:rsidRDefault="00076025">
      <w:pPr>
        <w:spacing w:line="360" w:lineRule="auto"/>
        <w:rPr>
          <w:rFonts w:ascii="宋体" w:eastAsia="宋体" w:hAnsi="宋体" w:cs="MS Mincho"/>
          <w:b/>
          <w:color w:val="000000" w:themeColor="text1"/>
        </w:rPr>
      </w:pPr>
      <w:r w:rsidRPr="005058A9">
        <w:rPr>
          <w:rFonts w:ascii="宋体" w:eastAsia="宋体" w:hAnsi="宋体" w:hint="eastAsia"/>
          <w:color w:val="000000" w:themeColor="text1"/>
        </w:rPr>
        <w:tab/>
        <w:t xml:space="preserve"> 本文围绕产品规划和管理，对产品生命周期理论、STP理论、波士顿矩阵</w:t>
      </w:r>
      <w:ins w:id="2" w:author="kimi_zj@sina.com" w:date="2019-09-14T15:11:00Z">
        <w:r w:rsidR="00084C95">
          <w:rPr>
            <w:rFonts w:ascii="宋体" w:eastAsia="宋体" w:hAnsi="宋体" w:hint="eastAsia"/>
            <w:color w:val="000000" w:themeColor="text1"/>
          </w:rPr>
          <w:t>和安索夫矩阵</w:t>
        </w:r>
      </w:ins>
      <w:r w:rsidRPr="005058A9">
        <w:rPr>
          <w:rFonts w:ascii="宋体" w:eastAsia="宋体" w:hAnsi="宋体" w:hint="eastAsia"/>
          <w:color w:val="000000" w:themeColor="text1"/>
        </w:rPr>
        <w:t>进行了再次的理论研究，探究上述理论在市场和技术高速发展变化的电子信息领域，尤其是当前最热的5G、IOT领域帮助企业进行产品规划和管理的效用</w:t>
      </w:r>
      <w:r w:rsidRPr="005058A9">
        <w:rPr>
          <w:rFonts w:ascii="宋体" w:eastAsia="宋体" w:hAnsi="宋体" w:cs="宋体" w:hint="eastAsia"/>
          <w:color w:val="000000" w:themeColor="text1"/>
        </w:rPr>
        <w:t>。同时针对在市场营销领域最热门的STP理论，证明且在企业产品规划管理中的效用和使用的必要性。让STP理论从产品规划环节就渗透到企业的经营活动中，从而达到产品规划行动和市场营销活动的高度协同和融合。</w:t>
      </w:r>
    </w:p>
    <w:p w14:paraId="02088F27"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 xml:space="preserve">1.2.2 </w:t>
      </w:r>
      <w:r w:rsidRPr="005058A9">
        <w:rPr>
          <w:rFonts w:ascii="宋体" w:eastAsia="宋体" w:hAnsi="宋体" w:hint="eastAsia"/>
          <w:b/>
          <w:color w:val="000000" w:themeColor="text1"/>
        </w:rPr>
        <w:t>现实意义</w:t>
      </w:r>
    </w:p>
    <w:p w14:paraId="1D688CBC" w14:textId="12316769"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随着中国经济社会的发展，市场呈现出消费升级和消费分级的显著特征。企业依靠以往“一招鲜，吃遍天”的时代已经一去不复返。表现在消费端的变化是，比如一个豆浆机有众多的SKU。企业根据自身的技术特点，设计研发生产一个产品面向几乎所有的消费者已经不可能。</w:t>
      </w:r>
      <w:del w:id="3" w:author="kimi_zj@sina.com" w:date="2019-09-14T15:12:00Z">
        <w:r w:rsidRPr="005058A9" w:rsidDel="0018238A">
          <w:rPr>
            <w:rFonts w:ascii="宋体" w:eastAsia="宋体" w:hAnsi="宋体" w:hint="eastAsia"/>
            <w:color w:val="000000" w:themeColor="text1"/>
          </w:rPr>
          <w:delText>再加上企业面临的更加众多更加强劲的竞争对手。</w:delText>
        </w:r>
      </w:del>
      <w:r w:rsidRPr="005058A9">
        <w:rPr>
          <w:rFonts w:ascii="宋体" w:eastAsia="宋体" w:hAnsi="宋体" w:hint="eastAsia"/>
          <w:color w:val="000000" w:themeColor="text1"/>
        </w:rPr>
        <w:t>表现在供给端，同样以小家电为例，传统的电饭煲领域有苏泊尔、美的，新兴的网红品牌小熊，互联网的小米以及众多国外品牌。企业的资源是有限的，企业不可能去尝试开发无限多的产品和型号去满足所有客户的需求，企业更需要定位清晰的目标细分市场，挖掘精准的用户需求，在区域性市场或者细分的小市场打造精品爆款，实现“垄断式”营销。</w:t>
      </w:r>
    </w:p>
    <w:p w14:paraId="4EEBB94D" w14:textId="7B573BE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上述提到面向To C的家电企业如此，由消费需求传递到供应链上游的To B企业亦是如此。企业要在需求复杂多变、竞争激励的市场上取得立足，其中一个核心能力就是企业的产品规划和产品管理能力。如何做到产品规划满足企业自己所擅长的细分市场，如何做到产品规划让内部有限的资源最大化利用，为企业经营实现价值最大化，是一项非常具有挑战的任务。产品规划有一套系统的、完整的新产品开发管理理论和体系支撑。本论文利用产品规划管理以及营销理论对A</w:t>
      </w:r>
      <w:r w:rsidRPr="005058A9">
        <w:rPr>
          <w:rFonts w:ascii="宋体" w:eastAsia="宋体" w:hAnsi="宋体" w:hint="eastAsia"/>
          <w:color w:val="000000" w:themeColor="text1"/>
        </w:rPr>
        <w:lastRenderedPageBreak/>
        <w:t>公司进行产品规划策略进行研究，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w:t>
      </w:r>
      <w:del w:id="4" w:author="User" w:date="2019-09-09T08:26:00Z">
        <w:r w:rsidRPr="005058A9" w:rsidDel="004006E0">
          <w:rPr>
            <w:rFonts w:ascii="宋体" w:eastAsia="宋体" w:hAnsi="宋体" w:hint="eastAsia"/>
            <w:color w:val="000000" w:themeColor="text1"/>
          </w:rPr>
          <w:delText>存在的</w:delText>
        </w:r>
      </w:del>
      <w:r w:rsidRPr="005058A9">
        <w:rPr>
          <w:rFonts w:ascii="宋体" w:eastAsia="宋体" w:hAnsi="宋体" w:hint="eastAsia"/>
          <w:color w:val="000000" w:themeColor="text1"/>
        </w:rPr>
        <w:t>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7AE90B8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此外，本文所应用的STP理论</w:t>
      </w:r>
      <w:ins w:id="5" w:author="kimi_zj@sina.com" w:date="2019-09-14T15:13:00Z">
        <w:r w:rsidR="0018238A">
          <w:rPr>
            <w:rFonts w:ascii="宋体" w:eastAsia="宋体" w:hAnsi="宋体" w:hint="eastAsia"/>
            <w:color w:val="000000" w:themeColor="text1"/>
          </w:rPr>
          <w:t>、</w:t>
        </w:r>
      </w:ins>
      <w:del w:id="6" w:author="kimi_zj@sina.com" w:date="2019-09-14T15:13:00Z">
        <w:r w:rsidRPr="005058A9" w:rsidDel="0018238A">
          <w:rPr>
            <w:rFonts w:ascii="宋体" w:eastAsia="宋体" w:hAnsi="宋体" w:hint="eastAsia"/>
            <w:color w:val="000000" w:themeColor="text1"/>
          </w:rPr>
          <w:delText>以及</w:delText>
        </w:r>
      </w:del>
      <w:r w:rsidRPr="005058A9">
        <w:rPr>
          <w:rFonts w:ascii="宋体" w:eastAsia="宋体" w:hAnsi="宋体" w:hint="eastAsia"/>
          <w:color w:val="000000" w:themeColor="text1"/>
        </w:rPr>
        <w:t>波士顿矩阵</w:t>
      </w:r>
      <w:ins w:id="7" w:author="kimi_zj@sina.com" w:date="2019-09-14T15:13:00Z">
        <w:r w:rsidR="0018238A">
          <w:rPr>
            <w:rFonts w:ascii="宋体" w:eastAsia="宋体" w:hAnsi="宋体" w:hint="eastAsia"/>
            <w:color w:val="000000" w:themeColor="text1"/>
          </w:rPr>
          <w:t>以及安索夫矩阵</w:t>
        </w:r>
      </w:ins>
      <w:ins w:id="8" w:author="kimi_zj@sina.com" w:date="2019-09-14T15:15:00Z">
        <w:r w:rsidR="0057471D">
          <w:rPr>
            <w:rFonts w:ascii="宋体" w:eastAsia="宋体" w:hAnsi="宋体" w:hint="eastAsia"/>
            <w:color w:val="000000" w:themeColor="text1"/>
          </w:rPr>
          <w:t>等工具</w:t>
        </w:r>
      </w:ins>
      <w:del w:id="9" w:author="kimi_zj@sina.com" w:date="2019-09-14T15:13:00Z">
        <w:r w:rsidRPr="005058A9" w:rsidDel="0018238A">
          <w:rPr>
            <w:rFonts w:ascii="宋体" w:eastAsia="宋体" w:hAnsi="宋体" w:hint="eastAsia"/>
            <w:color w:val="000000" w:themeColor="text1"/>
          </w:rPr>
          <w:delText>理论</w:delText>
        </w:r>
      </w:del>
      <w:del w:id="10" w:author="kimi_zj@sina.com" w:date="2019-09-14T15:16:00Z">
        <w:r w:rsidRPr="005058A9" w:rsidDel="0057471D">
          <w:rPr>
            <w:rFonts w:ascii="宋体" w:eastAsia="宋体" w:hAnsi="宋体" w:hint="eastAsia"/>
            <w:color w:val="000000" w:themeColor="text1"/>
          </w:rPr>
          <w:delText>经</w:delText>
        </w:r>
      </w:del>
      <w:r w:rsidRPr="005058A9">
        <w:rPr>
          <w:rFonts w:ascii="宋体" w:eastAsia="宋体" w:hAnsi="宋体" w:hint="eastAsia"/>
          <w:color w:val="000000" w:themeColor="text1"/>
        </w:rPr>
        <w:t>常应用在市场营销管理</w:t>
      </w:r>
      <w:ins w:id="11" w:author="kimi_zj@sina.com" w:date="2019-09-14T15:15:00Z">
        <w:r w:rsidR="0057471D">
          <w:rPr>
            <w:rFonts w:ascii="宋体" w:eastAsia="宋体" w:hAnsi="宋体" w:hint="eastAsia"/>
            <w:color w:val="000000" w:themeColor="text1"/>
          </w:rPr>
          <w:t>的研究和分析</w:t>
        </w:r>
      </w:ins>
      <w:r w:rsidRPr="005058A9">
        <w:rPr>
          <w:rFonts w:ascii="宋体" w:eastAsia="宋体" w:hAnsi="宋体" w:hint="eastAsia"/>
          <w:color w:val="000000" w:themeColor="text1"/>
        </w:rPr>
        <w:t>中，尽管国内外关于STP理论的研究和论文已经不鲜见，但是大多数</w:t>
      </w:r>
      <w:ins w:id="12" w:author="kimi_zj@sina.com" w:date="2019-09-14T15:16:00Z">
        <w:r w:rsidR="0057471D">
          <w:rPr>
            <w:rFonts w:ascii="宋体" w:eastAsia="宋体" w:hAnsi="宋体" w:hint="eastAsia"/>
            <w:color w:val="000000" w:themeColor="text1"/>
          </w:rPr>
          <w:t>的研究对象</w:t>
        </w:r>
      </w:ins>
      <w:del w:id="13" w:author="kimi_zj@sina.com" w:date="2019-09-14T15:16:00Z">
        <w:r w:rsidRPr="005058A9" w:rsidDel="0057471D">
          <w:rPr>
            <w:rFonts w:ascii="宋体" w:eastAsia="宋体" w:hAnsi="宋体" w:hint="eastAsia"/>
            <w:color w:val="000000" w:themeColor="text1"/>
          </w:rPr>
          <w:delText>都停留在直接</w:delText>
        </w:r>
      </w:del>
      <w:r w:rsidRPr="005058A9">
        <w:rPr>
          <w:rFonts w:ascii="宋体" w:eastAsia="宋体" w:hAnsi="宋体" w:hint="eastAsia"/>
          <w:color w:val="000000" w:themeColor="text1"/>
        </w:rPr>
        <w:t>为消费者提供产品和服务的To C类企业</w:t>
      </w:r>
      <w:del w:id="14" w:author="kimi_zj@sina.com" w:date="2019-09-14T15:16:00Z">
        <w:r w:rsidRPr="005058A9" w:rsidDel="0057471D">
          <w:rPr>
            <w:rFonts w:ascii="宋体" w:eastAsia="宋体" w:hAnsi="宋体" w:hint="eastAsia"/>
            <w:color w:val="000000" w:themeColor="text1"/>
          </w:rPr>
          <w:delText>，</w:delText>
        </w:r>
      </w:del>
      <w:ins w:id="15" w:author="kimi_zj@sina.com" w:date="2019-09-14T15:16:00Z">
        <w:r w:rsidR="0057471D">
          <w:rPr>
            <w:rFonts w:ascii="宋体" w:eastAsia="宋体" w:hAnsi="宋体" w:hint="eastAsia"/>
            <w:color w:val="000000" w:themeColor="text1"/>
          </w:rPr>
          <w:t>。</w:t>
        </w:r>
      </w:ins>
      <w:r w:rsidRPr="005058A9">
        <w:rPr>
          <w:rFonts w:ascii="宋体" w:eastAsia="宋体" w:hAnsi="宋体" w:hint="eastAsia"/>
          <w:color w:val="000000" w:themeColor="text1"/>
        </w:rPr>
        <w:t>在To B类型企业的研究较少。因此此论文提出的产品规划思路和产品规划解决方案也可以为同行业的其他企业做参考。</w:t>
      </w:r>
      <w:bookmarkStart w:id="16" w:name="_GoBack"/>
      <w:bookmarkEnd w:id="16"/>
    </w:p>
    <w:p w14:paraId="19A4FB3E"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1.3 </w:t>
      </w:r>
      <w:r w:rsidRPr="005058A9">
        <w:rPr>
          <w:rFonts w:ascii="宋体" w:eastAsia="宋体" w:hAnsi="宋体" w:hint="eastAsia"/>
          <w:b/>
          <w:color w:val="000000" w:themeColor="text1"/>
        </w:rPr>
        <w:t>研究思路、方法与研究内容</w:t>
      </w:r>
    </w:p>
    <w:p w14:paraId="69473C35"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1.3.1 研究思路</w:t>
      </w:r>
    </w:p>
    <w:p w14:paraId="6CDDB06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ab/>
      </w:r>
      <w:r w:rsidRPr="005058A9">
        <w:rPr>
          <w:rFonts w:ascii="宋体" w:eastAsia="宋体" w:hAnsi="宋体" w:hint="eastAsia"/>
          <w:color w:val="000000" w:themeColor="text1"/>
        </w:rPr>
        <w:t>本论文基于A公司的公司战略和企业愿景，在A公司的竞争战略框架下，首先对A公司目前的市场和客户分布、研发项目分布以及产品规划管理等现状进行探讨，通过历史资料查阅、现场调研、管理人员访谈和问卷调查等方法来分析A公司在产品规划管理环节存在的问题，进而找出产生这些问题的根本原因。并通过分析A公司当前的生产经营情况和内部资源情况，分析问题改善的必要性和可行性。然后再在A公司的市场战略指导下，在市场细分的基础上，找准明确A公司的目标市场，并进行目标市场定位。最后利用产品规划理论对该公司进行科学的产品规划研究，提出产品规划的整体思路，继而提出A公司产品规划、产品</w:t>
      </w:r>
      <w:r w:rsidRPr="005058A9">
        <w:rPr>
          <w:rFonts w:ascii="宋体" w:eastAsia="宋体" w:hAnsi="宋体" w:hint="eastAsia"/>
          <w:color w:val="000000" w:themeColor="text1"/>
        </w:rPr>
        <w:lastRenderedPageBreak/>
        <w:t>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1802177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本论文的主要研究思路如下图</w:t>
      </w:r>
      <w:ins w:id="17" w:author="kimi_zj@sina.com" w:date="2019-09-13T22:25:00Z">
        <w:r w:rsidR="00AC6EDF">
          <w:rPr>
            <w:rFonts w:ascii="宋体" w:eastAsia="宋体" w:hAnsi="宋体" w:hint="eastAsia"/>
            <w:color w:val="000000" w:themeColor="text1"/>
          </w:rPr>
          <w:t>1-1所示</w:t>
        </w:r>
      </w:ins>
      <w:r w:rsidRPr="005058A9">
        <w:rPr>
          <w:rFonts w:ascii="宋体" w:eastAsia="宋体" w:hAnsi="宋体" w:hint="eastAsia"/>
          <w:color w:val="000000" w:themeColor="text1"/>
        </w:rPr>
        <w:t>：</w:t>
      </w:r>
    </w:p>
    <w:p w14:paraId="343CB5C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5270500" cy="2848610"/>
                    </a:xfrm>
                    <a:prstGeom prst="rect">
                      <a:avLst/>
                    </a:prstGeom>
                  </pic:spPr>
                </pic:pic>
              </a:graphicData>
            </a:graphic>
          </wp:inline>
        </w:drawing>
      </w:r>
    </w:p>
    <w:p w14:paraId="1815D39B" w14:textId="234A846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图1</w:t>
      </w:r>
      <w:ins w:id="18" w:author="kimi_zj@sina.com" w:date="2019-09-13T22:25:00Z">
        <w:r w:rsidR="00AC6EDF">
          <w:rPr>
            <w:rFonts w:ascii="宋体" w:eastAsia="宋体" w:hAnsi="宋体" w:hint="eastAsia"/>
            <w:color w:val="000000" w:themeColor="text1"/>
          </w:rPr>
          <w:t>-1</w:t>
        </w:r>
      </w:ins>
      <w:r w:rsidRPr="005058A9">
        <w:rPr>
          <w:rFonts w:ascii="宋体" w:eastAsia="宋体" w:hAnsi="宋体" w:hint="eastAsia"/>
          <w:color w:val="000000" w:themeColor="text1"/>
        </w:rPr>
        <w:t xml:space="preserve"> 本论文的主要研究思路</w:t>
      </w:r>
    </w:p>
    <w:p w14:paraId="1863AC04"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1.3.2 研究方法</w:t>
      </w:r>
    </w:p>
    <w:p w14:paraId="42CACC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本文主要采用文献查阅法、统计分析法、市场调研法、访谈法、问卷调研法、归纳法等方法来完成整个研究过程。</w:t>
      </w:r>
    </w:p>
    <w:p w14:paraId="7917FD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（2）、统计分析法：通过A公司的市场及客户数据、项目分布数据进行统计分析，发现A公司在产品规划管理方面存在的问题。</w:t>
      </w:r>
    </w:p>
    <w:p w14:paraId="76E2725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t>（3）、市场调研法：本文通过市场调研法获取A公司所在行业发展及外部竞争的数据和资料。</w:t>
      </w:r>
    </w:p>
    <w:p w14:paraId="684913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（4）、访谈法：在对A公司产品规划管理存在的问题和原因进行调查和分析时候，本论文撰写过程中通过访谈A公司的产品、研发、市场营销等相关岗位的中高层管理者，以发现A公司在产品规划管理中的问题。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（5）、问卷调查法：在对A公司的市场细分和目标市场定位进行分析以及产品规划相关环节的问题研究和分析时候，本项目还采用了问卷调查法来进行数据收集。</w:t>
      </w:r>
    </w:p>
    <w:p w14:paraId="161F2F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（6）、归纳法：在论文理论知识和公司现状问题及原因进行分析过程中还必不可少的采用了归纳法。</w:t>
      </w:r>
    </w:p>
    <w:p w14:paraId="4562B6AE"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1.3.3 研究内容和结构</w:t>
      </w:r>
    </w:p>
    <w:p w14:paraId="7707146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本论文的研究内容主要包含以下内容： </w:t>
      </w:r>
    </w:p>
    <w:p w14:paraId="65A7133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第一章 绪论，主要介绍本论文的选题来源背景、研究意义、研究思路和方法并概要性的介绍本论文的内容和结构。</w:t>
      </w:r>
    </w:p>
    <w:p w14:paraId="559987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第二章 理论和文献综述，对本论文使用的产品管理、产品规划相关的概念和理论工具进行介绍，包括产品管理和产品规划概念、产品生命周期理论、STP理论和波士顿矩阵等。以便在后续章节使用这些理论进行问题分析和方案规划。最后对本论文所引用的文献进行综述，并对当前的一些研究现状进行总结。</w:t>
      </w:r>
    </w:p>
    <w:p w14:paraId="7DEFA41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第三章 A公司产品规划管理的现状和内容，首先对A公司的情况以及所处行业进行研究分析，然后介绍A公司的外部市场竞争情况和内部资源情况，得出A公司的战略与业务能力现状。并通过访谈和问卷调查等方式研究分析A公司的产</w:t>
      </w:r>
      <w:r w:rsidRPr="005058A9">
        <w:rPr>
          <w:rFonts w:ascii="宋体" w:eastAsia="宋体" w:hAnsi="宋体" w:hint="eastAsia"/>
          <w:color w:val="000000" w:themeColor="text1"/>
        </w:rPr>
        <w:lastRenderedPageBreak/>
        <w:t>品规划现状，进行发现A公司在产品规划管理中的问题并引出对产品规划改进优化的思考。</w:t>
      </w:r>
    </w:p>
    <w:p w14:paraId="6D762253" w14:textId="7EA7BAF3" w:rsidR="00DD57C5" w:rsidRDefault="00076025">
      <w:pPr>
        <w:spacing w:line="360" w:lineRule="auto"/>
        <w:ind w:firstLine="420"/>
        <w:rPr>
          <w:ins w:id="19" w:author="kimi_zj@sina.com" w:date="2019-09-14T02:01:00Z"/>
          <w:rFonts w:ascii="宋体" w:eastAsia="宋体" w:hAnsi="宋体"/>
          <w:color w:val="000000" w:themeColor="text1"/>
        </w:rPr>
      </w:pPr>
      <w:r w:rsidRPr="005058A9">
        <w:rPr>
          <w:rFonts w:ascii="宋体" w:eastAsia="宋体" w:hAnsi="宋体" w:hint="eastAsia"/>
          <w:color w:val="000000" w:themeColor="text1"/>
        </w:rPr>
        <w:t>第四章 A公司产品</w:t>
      </w:r>
      <w:ins w:id="20" w:author="kimi_zj@sina.com" w:date="2019-09-14T02:03:00Z">
        <w:r w:rsidR="00E620FF">
          <w:rPr>
            <w:rFonts w:ascii="宋体" w:eastAsia="宋体" w:hAnsi="宋体" w:hint="eastAsia"/>
            <w:color w:val="000000" w:themeColor="text1"/>
          </w:rPr>
          <w:t>战略规划</w:t>
        </w:r>
      </w:ins>
      <w:del w:id="21" w:author="kimi_zj@sina.com" w:date="2019-09-14T02:03:00Z">
        <w:r w:rsidRPr="005058A9" w:rsidDel="00E620FF">
          <w:rPr>
            <w:rFonts w:ascii="宋体" w:eastAsia="宋体" w:hAnsi="宋体" w:hint="eastAsia"/>
            <w:color w:val="000000" w:themeColor="text1"/>
          </w:rPr>
          <w:delText>规划管理</w:delText>
        </w:r>
      </w:del>
      <w:r w:rsidRPr="005058A9">
        <w:rPr>
          <w:rFonts w:ascii="宋体" w:eastAsia="宋体" w:hAnsi="宋体" w:hint="eastAsia"/>
          <w:color w:val="000000" w:themeColor="text1"/>
        </w:rPr>
        <w:t>方案，在上一章节分析的基础上，提出A</w:t>
      </w:r>
      <w:ins w:id="22" w:author="kimi_zj@sina.com" w:date="2019-09-14T02:02:00Z">
        <w:r w:rsidR="00CD604F">
          <w:rPr>
            <w:rFonts w:ascii="宋体" w:eastAsia="宋体" w:hAnsi="宋体" w:hint="eastAsia"/>
            <w:color w:val="000000" w:themeColor="text1"/>
          </w:rPr>
          <w:t>公司</w:t>
        </w:r>
      </w:ins>
      <w:r w:rsidRPr="005058A9">
        <w:rPr>
          <w:rFonts w:ascii="宋体" w:eastAsia="宋体" w:hAnsi="宋体" w:hint="eastAsia"/>
          <w:color w:val="000000" w:themeColor="text1"/>
        </w:rPr>
        <w:t>产品</w:t>
      </w:r>
      <w:ins w:id="23" w:author="kimi_zj@sina.com" w:date="2019-09-14T02:04:00Z">
        <w:r w:rsidR="00A8144B">
          <w:rPr>
            <w:rFonts w:ascii="宋体" w:eastAsia="宋体" w:hAnsi="宋体" w:hint="eastAsia"/>
            <w:color w:val="000000" w:themeColor="text1"/>
          </w:rPr>
          <w:t>战略规划方案</w:t>
        </w:r>
      </w:ins>
      <w:del w:id="24" w:author="kimi_zj@sina.com" w:date="2019-09-14T02:04:00Z">
        <w:r w:rsidRPr="005058A9" w:rsidDel="00A8144B">
          <w:rPr>
            <w:rFonts w:ascii="宋体" w:eastAsia="宋体" w:hAnsi="宋体" w:hint="eastAsia"/>
            <w:color w:val="000000" w:themeColor="text1"/>
          </w:rPr>
          <w:delText>规划管理的详细方案</w:delText>
        </w:r>
      </w:del>
      <w:r w:rsidRPr="005058A9">
        <w:rPr>
          <w:rFonts w:ascii="宋体" w:eastAsia="宋体" w:hAnsi="宋体" w:hint="eastAsia"/>
          <w:color w:val="000000" w:themeColor="text1"/>
        </w:rPr>
        <w:t>。首先提出A公司产品规划的整体思路，</w:t>
      </w:r>
      <w:ins w:id="25" w:author="kimi_zj@sina.com" w:date="2019-09-14T02:04:00Z">
        <w:r w:rsidR="00574632">
          <w:rPr>
            <w:rFonts w:ascii="宋体" w:eastAsia="宋体" w:hAnsi="宋体" w:hint="eastAsia"/>
            <w:color w:val="000000" w:themeColor="text1"/>
          </w:rPr>
          <w:t>再根据A哦你公司的产品战略，对A公司的产品线进行优化，最后提出产品规划的具体方案和流程</w:t>
        </w:r>
      </w:ins>
      <w:del w:id="26" w:author="kimi_zj@sina.com" w:date="2019-09-14T02:04:00Z">
        <w:r w:rsidRPr="005058A9" w:rsidDel="00574632">
          <w:rPr>
            <w:rFonts w:ascii="宋体" w:eastAsia="宋体" w:hAnsi="宋体" w:hint="eastAsia"/>
            <w:color w:val="000000" w:themeColor="text1"/>
          </w:rPr>
          <w:delText>再通过对A公司业务所涉及的市场和客户分析，进行市场细分，根据A公司的战略与业务能力明确A公司的目标市场，进行市场定位。在此基础上，根据产品规划管理的相关理论和工具，对A公司的产品规划方案和策略进行详细设计</w:delText>
        </w:r>
      </w:del>
      <w:r w:rsidRPr="005058A9">
        <w:rPr>
          <w:rFonts w:ascii="宋体" w:eastAsia="宋体" w:hAnsi="宋体" w:hint="eastAsia"/>
          <w:color w:val="000000" w:themeColor="text1"/>
        </w:rPr>
        <w:t>。</w:t>
      </w:r>
    </w:p>
    <w:p w14:paraId="339B1465" w14:textId="061D8889" w:rsidR="00B360AA" w:rsidRPr="005058A9" w:rsidRDefault="00B360AA">
      <w:pPr>
        <w:spacing w:line="360" w:lineRule="auto"/>
        <w:ind w:firstLine="420"/>
        <w:rPr>
          <w:rFonts w:ascii="宋体" w:eastAsia="宋体" w:hAnsi="宋体"/>
          <w:color w:val="000000" w:themeColor="text1"/>
        </w:rPr>
      </w:pPr>
      <w:ins w:id="27" w:author="kimi_zj@sina.com" w:date="2019-09-14T02:01:00Z">
        <w:r>
          <w:rPr>
            <w:rFonts w:ascii="宋体" w:eastAsia="宋体" w:hAnsi="宋体" w:hint="eastAsia"/>
            <w:color w:val="000000" w:themeColor="text1"/>
          </w:rPr>
          <w:t xml:space="preserve">第五章 </w:t>
        </w:r>
      </w:ins>
      <w:ins w:id="28" w:author="kimi_zj@sina.com" w:date="2019-09-14T02:03:00Z">
        <w:r w:rsidR="00CD604F">
          <w:rPr>
            <w:rFonts w:ascii="宋体" w:eastAsia="宋体" w:hAnsi="宋体" w:hint="eastAsia"/>
            <w:color w:val="000000" w:themeColor="text1"/>
          </w:rPr>
          <w:t>A公司产品战略规划实施案例分析，</w:t>
        </w:r>
      </w:ins>
      <w:ins w:id="29" w:author="kimi_zj@sina.com" w:date="2019-09-14T02:02:00Z">
        <w:r w:rsidR="00A12518">
          <w:rPr>
            <w:rFonts w:ascii="宋体" w:eastAsia="宋体" w:hAnsi="宋体" w:hint="eastAsia"/>
            <w:color w:val="000000" w:themeColor="text1"/>
          </w:rPr>
          <w:t>根据第四章产品规划的整体思路，</w:t>
        </w:r>
      </w:ins>
      <w:ins w:id="30" w:author="kimi_zj@sina.com" w:date="2019-09-14T02:01:00Z">
        <w:r>
          <w:rPr>
            <w:rFonts w:ascii="宋体" w:eastAsia="宋体" w:hAnsi="宋体" w:hint="eastAsia"/>
            <w:color w:val="000000" w:themeColor="text1"/>
          </w:rPr>
          <w:t>以A公司面向中小学校园市场的智能学生卡为例，</w:t>
        </w:r>
      </w:ins>
      <w:ins w:id="31" w:author="kimi_zj@sina.com" w:date="2019-09-14T02:02:00Z">
        <w:r>
          <w:rPr>
            <w:rFonts w:ascii="宋体" w:eastAsia="宋体" w:hAnsi="宋体" w:hint="eastAsia"/>
            <w:color w:val="000000" w:themeColor="text1"/>
          </w:rPr>
          <w:t>通过第二章的理论框架和工具，对A公司的产品规划进行案例分析。</w:t>
        </w:r>
      </w:ins>
    </w:p>
    <w:p w14:paraId="680FB79F" w14:textId="30691A4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ins w:id="32" w:author="kimi_zj@sina.com" w:date="2019-09-14T02:01:00Z">
        <w:r w:rsidR="00B360AA">
          <w:rPr>
            <w:rFonts w:ascii="宋体" w:eastAsia="宋体" w:hAnsi="宋体" w:hint="eastAsia"/>
            <w:color w:val="000000" w:themeColor="text1"/>
          </w:rPr>
          <w:t>六</w:t>
        </w:r>
      </w:ins>
      <w:del w:id="33" w:author="kimi_zj@sina.com" w:date="2019-09-14T02:01:00Z">
        <w:r w:rsidRPr="005058A9" w:rsidDel="00B360AA">
          <w:rPr>
            <w:rFonts w:ascii="宋体" w:eastAsia="宋体" w:hAnsi="宋体" w:hint="eastAsia"/>
            <w:color w:val="000000" w:themeColor="text1"/>
          </w:rPr>
          <w:delText>五</w:delText>
        </w:r>
      </w:del>
      <w:r w:rsidRPr="005058A9">
        <w:rPr>
          <w:rFonts w:ascii="宋体" w:eastAsia="宋体" w:hAnsi="宋体" w:hint="eastAsia"/>
          <w:color w:val="000000" w:themeColor="text1"/>
        </w:rPr>
        <w:t>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论，要让产品规划的方案切实的帮助企业，打造出企业的产品核心竞争力，需要在上述方方面面进行具体举措的落地，并持之以恒。</w:t>
      </w:r>
    </w:p>
    <w:p w14:paraId="3E043723" w14:textId="68AC642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ins w:id="34" w:author="kimi_zj@sina.com" w:date="2019-09-14T02:01:00Z">
        <w:r w:rsidR="00515992">
          <w:rPr>
            <w:rFonts w:ascii="宋体" w:eastAsia="宋体" w:hAnsi="宋体" w:hint="eastAsia"/>
            <w:color w:val="000000" w:themeColor="text1"/>
          </w:rPr>
          <w:t>七</w:t>
        </w:r>
      </w:ins>
      <w:del w:id="35" w:author="kimi_zj@sina.com" w:date="2019-09-14T02:01:00Z">
        <w:r w:rsidRPr="005058A9" w:rsidDel="00515992">
          <w:rPr>
            <w:rFonts w:ascii="宋体" w:eastAsia="宋体" w:hAnsi="宋体" w:hint="eastAsia"/>
            <w:color w:val="000000" w:themeColor="text1"/>
          </w:rPr>
          <w:delText>六</w:delText>
        </w:r>
      </w:del>
      <w:r w:rsidRPr="005058A9">
        <w:rPr>
          <w:rFonts w:ascii="宋体" w:eastAsia="宋体" w:hAnsi="宋体" w:hint="eastAsia"/>
          <w:color w:val="000000" w:themeColor="text1"/>
        </w:rPr>
        <w:t>章 结束语，总结全文，并提出本文的创新性和不足。</w:t>
      </w:r>
    </w:p>
    <w:p w14:paraId="42C41487" w14:textId="781A81C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本论文的研究结构逻辑如下图</w:t>
      </w:r>
      <w:ins w:id="36" w:author="kimi_zj@sina.com" w:date="2019-09-13T22:26:00Z">
        <w:r w:rsidR="005F4F49">
          <w:rPr>
            <w:rFonts w:ascii="宋体" w:eastAsia="宋体" w:hAnsi="宋体" w:hint="eastAsia"/>
            <w:color w:val="000000" w:themeColor="text1"/>
          </w:rPr>
          <w:t>1-2</w:t>
        </w:r>
      </w:ins>
      <w:r w:rsidRPr="005058A9">
        <w:rPr>
          <w:rFonts w:ascii="宋体" w:eastAsia="宋体" w:hAnsi="宋体" w:hint="eastAsia"/>
          <w:color w:val="000000" w:themeColor="text1"/>
        </w:rPr>
        <w:t>：</w:t>
      </w:r>
    </w:p>
    <w:p w14:paraId="77545E93" w14:textId="1200F61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w:t>
      </w:r>
      <w:ins w:id="37" w:author="kimi_zj@sina.com" w:date="2019-09-13T22:29:00Z">
        <w:r w:rsidR="007E19BB">
          <w:rPr>
            <w:rFonts w:ascii="宋体" w:eastAsia="宋体" w:hAnsi="宋体" w:hint="eastAsia"/>
            <w:color w:val="000000" w:themeColor="text1"/>
          </w:rPr>
          <w:t xml:space="preserve">    </w:t>
        </w:r>
      </w:ins>
      <w:ins w:id="38" w:author="kimi_zj@sina.com" w:date="2019-09-14T02:09:00Z">
        <w:r w:rsidR="00765CDB" w:rsidRPr="00765CDB">
          <w:rPr>
            <w:rFonts w:ascii="宋体" w:eastAsia="宋体" w:hAnsi="宋体"/>
            <w:noProof/>
            <w:color w:val="000000" w:themeColor="text1"/>
            <w:rPrChange w:id="39" w:author="Unknown">
              <w:rPr>
                <w:noProof/>
              </w:rPr>
            </w:rPrChange>
          </w:rPr>
          <w:drawing>
            <wp:inline distT="0" distB="0" distL="0" distR="0" wp14:anchorId="1888F19F" wp14:editId="58AA1C2E">
              <wp:extent cx="5270500" cy="2313305"/>
              <wp:effectExtent l="0" t="0" r="1270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13305"/>
                      </a:xfrm>
                      <a:prstGeom prst="rect">
                        <a:avLst/>
                      </a:prstGeom>
                    </pic:spPr>
                  </pic:pic>
                </a:graphicData>
              </a:graphic>
            </wp:inline>
          </w:drawing>
        </w:r>
      </w:ins>
      <w:commentRangeStart w:id="40"/>
      <w:del w:id="41" w:author="kimi_zj@sina.com" w:date="2019-09-13T22:29:00Z">
        <w:r w:rsidRPr="005058A9" w:rsidDel="007E19BB">
          <w:rPr>
            <w:rFonts w:ascii="宋体" w:eastAsia="宋体" w:hAnsi="宋体"/>
            <w:noProof/>
            <w:color w:val="000000" w:themeColor="text1"/>
            <w:rPrChange w:id="42" w:author="Unknown">
              <w:rPr>
                <w:noProof/>
              </w:rPr>
            </w:rPrChange>
          </w:rPr>
          <w:drawing>
            <wp:inline distT="0" distB="0" distL="0" distR="0" wp14:anchorId="655481B3" wp14:editId="63A5FEA5">
              <wp:extent cx="5270500" cy="369443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5270500" cy="3694430"/>
                      </a:xfrm>
                      <a:prstGeom prst="rect">
                        <a:avLst/>
                      </a:prstGeom>
                    </pic:spPr>
                  </pic:pic>
                </a:graphicData>
              </a:graphic>
            </wp:inline>
          </w:drawing>
        </w:r>
      </w:del>
      <w:commentRangeEnd w:id="40"/>
      <w:r w:rsidR="000C1D37">
        <w:rPr>
          <w:rStyle w:val="af1"/>
        </w:rPr>
        <w:commentReference w:id="40"/>
      </w:r>
    </w:p>
    <w:p w14:paraId="7ABD1DF1" w14:textId="29E043E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ins w:id="43" w:author="kimi_zj@sina.com" w:date="2019-09-13T22:25:00Z">
        <w:r w:rsidR="00092589">
          <w:rPr>
            <w:rFonts w:ascii="宋体" w:eastAsia="宋体" w:hAnsi="宋体" w:hint="eastAsia"/>
            <w:color w:val="000000" w:themeColor="text1"/>
          </w:rPr>
          <w:t>1-</w:t>
        </w:r>
      </w:ins>
      <w:r w:rsidRPr="005058A9">
        <w:rPr>
          <w:rFonts w:ascii="宋体" w:eastAsia="宋体" w:hAnsi="宋体" w:hint="eastAsia"/>
          <w:color w:val="000000" w:themeColor="text1"/>
        </w:rPr>
        <w:t>2 本论文研究的逻辑结构</w:t>
      </w:r>
    </w:p>
    <w:p w14:paraId="4432A029" w14:textId="519B51E0"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 xml:space="preserve">第二章 </w:t>
      </w:r>
      <w:r w:rsidR="002B51FF">
        <w:rPr>
          <w:rFonts w:ascii="宋体" w:eastAsia="宋体" w:hAnsi="宋体" w:hint="eastAsia"/>
          <w:b/>
          <w:color w:val="000000" w:themeColor="text1"/>
        </w:rPr>
        <w:t>相关理论和分析工具</w:t>
      </w:r>
    </w:p>
    <w:p w14:paraId="6537173D" w14:textId="21CA1991" w:rsidR="00DD57C5" w:rsidRPr="00D140CD" w:rsidRDefault="00076025">
      <w:pPr>
        <w:spacing w:line="360" w:lineRule="auto"/>
        <w:outlineLvl w:val="1"/>
        <w:rPr>
          <w:rFonts w:ascii="宋体" w:eastAsia="宋体" w:hAnsi="宋体"/>
          <w:b/>
          <w:color w:val="000000" w:themeColor="text1"/>
        </w:rPr>
      </w:pPr>
      <w:r w:rsidRPr="00D140CD">
        <w:rPr>
          <w:rFonts w:ascii="宋体" w:eastAsia="宋体" w:hAnsi="宋体" w:hint="eastAsia"/>
          <w:b/>
          <w:color w:val="000000" w:themeColor="text1"/>
        </w:rPr>
        <w:t xml:space="preserve">2.1 </w:t>
      </w:r>
      <w:del w:id="44" w:author="kimi_zj@sina.com" w:date="2019-09-13T22:20:00Z">
        <w:r w:rsidRPr="00D140CD" w:rsidDel="00F435BA">
          <w:rPr>
            <w:rFonts w:ascii="宋体" w:eastAsia="宋体" w:hAnsi="宋体" w:hint="eastAsia"/>
            <w:b/>
            <w:color w:val="000000" w:themeColor="text1"/>
          </w:rPr>
          <w:delText>产品管理和产品规划的</w:delText>
        </w:r>
      </w:del>
      <w:ins w:id="45" w:author="kimi_zj@sina.com" w:date="2019-09-13T22:20:00Z">
        <w:r w:rsidR="00F435BA">
          <w:rPr>
            <w:rFonts w:ascii="宋体" w:eastAsia="宋体" w:hAnsi="宋体" w:hint="eastAsia"/>
            <w:b/>
            <w:color w:val="000000" w:themeColor="text1"/>
          </w:rPr>
          <w:t>基本</w:t>
        </w:r>
      </w:ins>
      <w:r w:rsidRPr="00D140CD">
        <w:rPr>
          <w:rFonts w:ascii="宋体" w:eastAsia="宋体" w:hAnsi="宋体" w:hint="eastAsia"/>
          <w:b/>
          <w:color w:val="000000" w:themeColor="text1"/>
        </w:rPr>
        <w:t>概念</w:t>
      </w:r>
    </w:p>
    <w:p w14:paraId="0D8370E8"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 xml:space="preserve">2.1.1 </w:t>
      </w:r>
      <w:commentRangeStart w:id="46"/>
      <w:r w:rsidRPr="00D140CD">
        <w:rPr>
          <w:rFonts w:ascii="宋体" w:eastAsia="宋体" w:hAnsi="宋体" w:hint="eastAsia"/>
          <w:b/>
          <w:color w:val="000000" w:themeColor="text1"/>
        </w:rPr>
        <w:t>产品管理</w:t>
      </w:r>
      <w:commentRangeEnd w:id="46"/>
      <w:r w:rsidR="001823E3">
        <w:rPr>
          <w:rStyle w:val="af1"/>
        </w:rPr>
        <w:commentReference w:id="46"/>
      </w:r>
    </w:p>
    <w:p w14:paraId="068F1D6C" w14:textId="56514082" w:rsidR="00DD57C5" w:rsidRPr="005058A9" w:rsidDel="00AC6EDF" w:rsidRDefault="00076025" w:rsidP="007845D0">
      <w:pPr>
        <w:spacing w:line="360" w:lineRule="auto"/>
        <w:rPr>
          <w:del w:id="47" w:author="kimi_zj@sina.com" w:date="2019-09-13T22:22:00Z"/>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产品管理，（英文名称Product Management），</w:t>
      </w:r>
      <w:ins w:id="48" w:author="kimi_zj@sina.com" w:date="2019-09-13T22:22:00Z">
        <w:r w:rsidR="00AC6EDF" w:rsidRPr="005058A9" w:rsidDel="00AC6EDF">
          <w:rPr>
            <w:rFonts w:ascii="宋体" w:eastAsia="宋体" w:hAnsi="宋体"/>
            <w:color w:val="000000" w:themeColor="text1"/>
          </w:rPr>
          <w:t xml:space="preserve"> </w:t>
        </w:r>
      </w:ins>
      <w:del w:id="49" w:author="kimi_zj@sina.com" w:date="2019-09-13T22:22:00Z">
        <w:r w:rsidRPr="005058A9" w:rsidDel="00AC6EDF">
          <w:rPr>
            <w:rFonts w:ascii="宋体" w:eastAsia="宋体" w:hAnsi="宋体"/>
            <w:color w:val="000000" w:themeColor="text1"/>
          </w:rPr>
          <w:delText>是将企业的某一部分（可能是产品、产品线、服务、品牌、细分等）视为一个虚拟公司所做的企业管理，目标是要实现长期的顾客满意及竞争优势。</w:delText>
        </w:r>
        <w:r w:rsidRPr="005058A9" w:rsidDel="00AC6EDF">
          <w:rPr>
            <w:rFonts w:ascii="宋体" w:eastAsia="宋体" w:hAnsi="宋体" w:hint="eastAsia"/>
            <w:color w:val="000000" w:themeColor="text1"/>
          </w:rPr>
          <w:delText>更明确的讲</w:delText>
        </w:r>
        <w:r w:rsidRPr="005058A9" w:rsidDel="00AC6EDF">
          <w:rPr>
            <w:rFonts w:ascii="宋体" w:eastAsia="宋体" w:hAnsi="宋体"/>
            <w:color w:val="000000" w:themeColor="text1"/>
          </w:rPr>
          <w:delText xml:space="preserve">产品管理是公司为了管理一个产品或者产品线的产品计划、产品市场和产品生命周期所采用的组织架构。20世纪二三十年代，宝洁第一次提出了产品经理的概念。当时宝洁推出了一种佳美牌（Camay ）香皂，但销售业绩较差。一名叫麦古利的年轻人在一次会议上提出：如果公司的销售经理把精力同时集中于Camay 香皂和Ivory（宝洁的一种老牌香皂），那么Camay 的潜力就永远得不到充分发掘。麦古利赢得了宝洁高层的支持，麦古利就成了全世界的第一位产品经理，负责Camay 香皂的品牌建设、市场销售等几乎所有的事情，他的成功表现使宝洁认识到产品管理的巨大作用，之后，宝洁便以“产品管理体系”重组公司体系。[4 </w:delText>
        </w:r>
        <w:r w:rsidRPr="005058A9" w:rsidDel="00AC6EDF">
          <w:rPr>
            <w:rFonts w:ascii="宋体" w:eastAsia="宋体" w:hAnsi="宋体" w:hint="eastAsia"/>
            <w:color w:val="000000" w:themeColor="text1"/>
          </w:rPr>
          <w:delText>苏杰 人人都是产品经理</w:delText>
        </w:r>
        <w:r w:rsidRPr="005058A9" w:rsidDel="00AC6EDF">
          <w:rPr>
            <w:rFonts w:ascii="宋体" w:eastAsia="宋体" w:hAnsi="宋体"/>
            <w:color w:val="000000" w:themeColor="text1"/>
          </w:rPr>
          <w:delText>]之后，每一个宝洁品牌都当做一个独立的事业在经营，有专门的产品人员、销售人员给予支持，与其他品牌同时竞争。</w:delText>
        </w:r>
        <w:r w:rsidRPr="005058A9" w:rsidDel="00AC6EDF">
          <w:rPr>
            <w:rFonts w:ascii="宋体" w:eastAsia="宋体" w:hAnsi="宋体" w:hint="eastAsia"/>
            <w:color w:val="000000" w:themeColor="text1"/>
          </w:rPr>
          <w:delText>从此，产品管理方式被越来越多的行业和企业所接受推广</w:delText>
        </w:r>
      </w:del>
      <w:ins w:id="50" w:author="kimi_zj@sina.com" w:date="2019-09-13T22:22:00Z">
        <w:r w:rsidR="00AC6EDF">
          <w:rPr>
            <w:rFonts w:ascii="宋体" w:eastAsia="宋体" w:hAnsi="宋体" w:hint="eastAsia"/>
            <w:color w:val="000000" w:themeColor="text1"/>
          </w:rPr>
          <w:t>就</w:t>
        </w:r>
      </w:ins>
      <w:del w:id="51" w:author="kimi_zj@sina.com" w:date="2019-09-13T22:22:00Z">
        <w:r w:rsidRPr="005058A9" w:rsidDel="00AC6EDF">
          <w:rPr>
            <w:rFonts w:ascii="宋体" w:eastAsia="宋体" w:hAnsi="宋体" w:hint="eastAsia"/>
            <w:color w:val="000000" w:themeColor="text1"/>
          </w:rPr>
          <w:delText>。</w:delText>
        </w:r>
      </w:del>
    </w:p>
    <w:p w14:paraId="3B6860FF" w14:textId="2C709B93" w:rsidR="00DD57C5" w:rsidRPr="005058A9" w:rsidRDefault="00076025" w:rsidP="00AC6EDF">
      <w:pPr>
        <w:spacing w:line="360" w:lineRule="auto"/>
        <w:rPr>
          <w:rFonts w:ascii="宋体" w:eastAsia="宋体" w:hAnsi="宋体"/>
          <w:color w:val="000000" w:themeColor="text1"/>
        </w:rPr>
      </w:pPr>
      <w:del w:id="52" w:author="kimi_zj@sina.com" w:date="2019-09-13T22:22:00Z">
        <w:r w:rsidRPr="005058A9" w:rsidDel="00AC6EDF">
          <w:rPr>
            <w:rFonts w:ascii="宋体" w:eastAsia="宋体" w:hAnsi="宋体" w:hint="eastAsia"/>
            <w:color w:val="000000" w:themeColor="text1"/>
          </w:rPr>
          <w:tab/>
          <w:delText xml:space="preserve"> </w:delText>
        </w:r>
        <w:r w:rsidRPr="005058A9" w:rsidDel="00AC6EDF">
          <w:rPr>
            <w:rFonts w:ascii="宋体" w:eastAsia="宋体" w:hAnsi="宋体"/>
            <w:color w:val="000000" w:themeColor="text1"/>
          </w:rPr>
          <w:delText>所谓产品管理</w:delText>
        </w:r>
      </w:del>
      <w:r w:rsidRPr="005058A9">
        <w:rPr>
          <w:rFonts w:ascii="宋体" w:eastAsia="宋体" w:hAnsi="宋体"/>
          <w:color w:val="000000" w:themeColor="text1"/>
        </w:rPr>
        <w:t>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展和产品形象的设计，有利于实现企业发展策略和经营思想</w:t>
      </w:r>
      <w:r w:rsidRPr="005058A9">
        <w:rPr>
          <w:rFonts w:ascii="宋体" w:eastAsia="宋体" w:hAnsi="宋体" w:hint="eastAsia"/>
          <w:color w:val="000000" w:themeColor="text1"/>
        </w:rPr>
        <w:t>。</w:t>
      </w:r>
      <w:commentRangeStart w:id="53"/>
      <w:r w:rsidRPr="005058A9">
        <w:rPr>
          <w:rFonts w:ascii="宋体" w:eastAsia="宋体" w:hAnsi="宋体"/>
          <w:color w:val="000000" w:themeColor="text1"/>
        </w:rPr>
        <w:t>[1] 万莉，金鑫．医药企业产品管理研究[J]．现代商贸工业，2008，20(1)．</w:t>
      </w:r>
      <w:commentRangeEnd w:id="53"/>
      <w:r w:rsidR="00BB3257">
        <w:rPr>
          <w:rStyle w:val="af1"/>
        </w:rPr>
        <w:commentReference w:id="53"/>
      </w:r>
    </w:p>
    <w:p w14:paraId="63CB5668" w14:textId="20FE6C99" w:rsidR="00DD57C5" w:rsidRPr="005058A9" w:rsidRDefault="00076025" w:rsidP="005058A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的产生有其必要性，主要有内外两方面的原因，使得企业迫切需要产品管理。首先是外部原因，市场需求变化越来越快，竞争越来越激烈，技术不断更新换代，产品-尤其是产品背后的核心技术成为企业制胜的关键。面对纷繁</w:t>
      </w:r>
      <w:r w:rsidRPr="005058A9">
        <w:rPr>
          <w:rFonts w:ascii="宋体" w:eastAsia="宋体" w:hAnsi="宋体" w:hint="eastAsia"/>
          <w:color w:val="000000" w:themeColor="text1"/>
        </w:rPr>
        <w:lastRenderedPageBreak/>
        <w:t>复杂和变化多端的外部环境，企业如何应对?企业需要对市场和产品进行细分，选择自己的细分市场，根据目标客户群不断变化的需求提供不断更新的产品。这时就需要不同的产品管理团队自始自终关注不同客户群需求，有效把握市场和竞争的变化，并提供满足市场需要的产品。从内部来看，当企业的产品线成长到原来以职能划分的组织架构难以负荷的程度时，这时就需要产品管理了。</w:t>
      </w:r>
    </w:p>
    <w:p w14:paraId="0ABEB92A" w14:textId="6E8A755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目前经济全球化是大势所趋，深刻的影响了发展中国家的企业。一方面市场在不断的扩大，商业机会不断增多；但是另一方面，企业之间的竞争更趋激烈，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研发创新能力就是企业的核心竞争力之一，视为重中之重，企业要想在全球化的竞争环境中取得胜利，产品研发能力必不可少。因此，产品管理工作对企业创新增收、降本提效，为企业创造最大价值有着至关重要的作用。</w:t>
      </w:r>
      <w:r w:rsidRPr="005058A9">
        <w:rPr>
          <w:rFonts w:ascii="宋体" w:eastAsia="宋体" w:hAnsi="宋体"/>
          <w:color w:val="000000" w:themeColor="text1"/>
        </w:rPr>
        <w:t>以IT行业为例，IT行业是过去的二三十年里发展最快的行业，无论是硬件还是软件产品都是日新月异，迭代和创新的速度之快，令人眼花缭乱。</w:t>
      </w:r>
      <w:commentRangeStart w:id="54"/>
      <w:r w:rsidRPr="005058A9">
        <w:rPr>
          <w:rFonts w:ascii="宋体" w:eastAsia="宋体" w:hAnsi="宋体"/>
          <w:color w:val="000000" w:themeColor="text1"/>
        </w:rPr>
        <w:t>但根据调查机构统计，在近二十年的时间中，真正在市场上取得成功的软件项目占所有软件产品研发项目的一小部分</w:t>
      </w:r>
      <w:commentRangeEnd w:id="54"/>
      <w:r w:rsidR="003C070E">
        <w:rPr>
          <w:rStyle w:val="af1"/>
        </w:rPr>
        <w:commentReference w:id="54"/>
      </w:r>
      <w:r w:rsidRPr="005058A9">
        <w:rPr>
          <w:rFonts w:ascii="宋体" w:eastAsia="宋体" w:hAnsi="宋体"/>
          <w:color w:val="000000" w:themeColor="text1"/>
        </w:rPr>
        <w:t>。根据Standish Group的数据统计</w:t>
      </w:r>
      <w:r w:rsidRPr="005058A9">
        <w:rPr>
          <w:rFonts w:ascii="宋体" w:eastAsia="宋体" w:hAnsi="宋体" w:hint="eastAsia"/>
          <w:color w:val="000000" w:themeColor="text1"/>
        </w:rPr>
        <w:t>如下</w:t>
      </w:r>
      <w:commentRangeStart w:id="55"/>
      <w:r w:rsidRPr="005058A9">
        <w:rPr>
          <w:rFonts w:ascii="宋体" w:eastAsia="宋体" w:hAnsi="宋体" w:hint="eastAsia"/>
          <w:color w:val="000000" w:themeColor="text1"/>
        </w:rPr>
        <w:t>图</w:t>
      </w:r>
      <w:ins w:id="56" w:author="kimi_zj@sina.com" w:date="2019-09-13T22:30:00Z">
        <w:r w:rsidR="00FC7109">
          <w:rPr>
            <w:rFonts w:ascii="宋体" w:eastAsia="宋体" w:hAnsi="宋体" w:hint="eastAsia"/>
            <w:color w:val="000000" w:themeColor="text1"/>
          </w:rPr>
          <w:t>2-1</w:t>
        </w:r>
      </w:ins>
      <w:del w:id="57" w:author="kimi_zj@sina.com" w:date="2019-09-13T22:30:00Z">
        <w:r w:rsidRPr="005058A9" w:rsidDel="00FC7109">
          <w:rPr>
            <w:rFonts w:ascii="宋体" w:eastAsia="宋体" w:hAnsi="宋体" w:hint="eastAsia"/>
            <w:color w:val="000000" w:themeColor="text1"/>
          </w:rPr>
          <w:delText>三</w:delText>
        </w:r>
        <w:commentRangeEnd w:id="55"/>
        <w:r w:rsidR="003C070E" w:rsidDel="00FC7109">
          <w:rPr>
            <w:rStyle w:val="af1"/>
          </w:rPr>
          <w:commentReference w:id="55"/>
        </w:r>
        <w:r w:rsidRPr="005058A9" w:rsidDel="00FC7109">
          <w:rPr>
            <w:rFonts w:ascii="宋体" w:eastAsia="宋体" w:hAnsi="宋体" w:hint="eastAsia"/>
            <w:color w:val="000000" w:themeColor="text1"/>
          </w:rPr>
          <w:delText>所</w:delText>
        </w:r>
      </w:del>
      <w:r w:rsidRPr="005058A9">
        <w:rPr>
          <w:rFonts w:ascii="宋体" w:eastAsia="宋体" w:hAnsi="宋体" w:hint="eastAsia"/>
          <w:color w:val="000000" w:themeColor="text1"/>
        </w:rPr>
        <w:t>示</w:t>
      </w:r>
      <w:r w:rsidRPr="005058A9">
        <w:rPr>
          <w:rFonts w:ascii="宋体" w:eastAsia="宋体" w:hAnsi="宋体"/>
          <w:color w:val="000000" w:themeColor="text1"/>
        </w:rPr>
        <w:t>，在所有软件项目里，只有约16%的项目取得了成功，大约31%的项目被中途取消，其他53%的项目因各种原因而出现各种各样的问题。当我们分析这些项目失败的原因和出现的问题时，我们发现24%的比例是市场分析不充分，16%原因是产品问题和缺陷，14%是产品缺乏有效的营销活动，简单总结一下这些因素，不难发</w:t>
      </w:r>
      <w:r w:rsidRPr="005058A9">
        <w:rPr>
          <w:rFonts w:ascii="宋体" w:eastAsia="宋体" w:hAnsi="宋体"/>
          <w:color w:val="000000" w:themeColor="text1"/>
        </w:rPr>
        <w:lastRenderedPageBreak/>
        <w:t>现，大多与产品规划工作有关。比如，“市场分析不充分”说明对客户需求了解不充分，产品规划强调要了解客户、要清楚地知道谁是产品的最终用户，他们有什么需求，在什么时间需要，愿意承受的价位。显然，一个连客户的需求都了解得不充分的产品规划是失败的产品规划，必然导致产品的失败。</w:t>
      </w:r>
    </w:p>
    <w:p w14:paraId="51D22A84" w14:textId="76F18FB1"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E93315E" wp14:editId="3FD98BD6">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70500" cy="2602230"/>
                    </a:xfrm>
                    <a:prstGeom prst="rect">
                      <a:avLst/>
                    </a:prstGeom>
                  </pic:spPr>
                </pic:pic>
              </a:graphicData>
            </a:graphic>
          </wp:inline>
        </w:drawing>
      </w:r>
      <w:r w:rsidRPr="005058A9">
        <w:rPr>
          <w:rFonts w:ascii="宋体" w:eastAsia="宋体" w:hAnsi="宋体" w:hint="eastAsia"/>
          <w:color w:val="000000" w:themeColor="text1"/>
        </w:rPr>
        <w:br/>
        <w:t xml:space="preserve">　</w:t>
      </w:r>
      <w:commentRangeStart w:id="58"/>
      <w:r w:rsidRPr="005058A9">
        <w:rPr>
          <w:rFonts w:ascii="宋体" w:eastAsia="宋体" w:hAnsi="宋体" w:hint="eastAsia"/>
          <w:color w:val="000000" w:themeColor="text1"/>
        </w:rPr>
        <w:t>图</w:t>
      </w:r>
      <w:del w:id="59" w:author="kimi_zj@sina.com" w:date="2019-09-13T22:29:00Z">
        <w:r w:rsidRPr="005058A9" w:rsidDel="009D52C4">
          <w:rPr>
            <w:rFonts w:ascii="宋体" w:eastAsia="宋体" w:hAnsi="宋体" w:hint="eastAsia"/>
            <w:color w:val="000000" w:themeColor="text1"/>
          </w:rPr>
          <w:delText>3</w:delText>
        </w:r>
        <w:commentRangeEnd w:id="58"/>
        <w:r w:rsidR="00B93D34" w:rsidDel="009D52C4">
          <w:rPr>
            <w:rStyle w:val="af1"/>
          </w:rPr>
          <w:commentReference w:id="58"/>
        </w:r>
        <w:r w:rsidRPr="005058A9" w:rsidDel="009D52C4">
          <w:rPr>
            <w:rFonts w:ascii="宋体" w:eastAsia="宋体" w:hAnsi="宋体" w:hint="eastAsia"/>
            <w:color w:val="000000" w:themeColor="text1"/>
          </w:rPr>
          <w:delText xml:space="preserve"> </w:delText>
        </w:r>
      </w:del>
      <w:ins w:id="60" w:author="kimi_zj@sina.com" w:date="2019-09-13T22:29:00Z">
        <w:r w:rsidR="009D52C4">
          <w:rPr>
            <w:rFonts w:ascii="宋体" w:eastAsia="宋体" w:hAnsi="宋体" w:hint="eastAsia"/>
            <w:color w:val="000000" w:themeColor="text1"/>
          </w:rPr>
          <w:t>2-1</w:t>
        </w:r>
      </w:ins>
      <w:r w:rsidRPr="005058A9">
        <w:rPr>
          <w:rFonts w:ascii="宋体" w:eastAsia="宋体" w:hAnsi="宋体"/>
          <w:color w:val="000000" w:themeColor="text1"/>
        </w:rPr>
        <w:t>软件产品研发成功率统计与问题分析</w:t>
      </w:r>
    </w:p>
    <w:p w14:paraId="06B5F4E1" w14:textId="757D1A68" w:rsidR="00DD57C5"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产品管理</w:t>
      </w:r>
      <w:r w:rsidRPr="005058A9">
        <w:rPr>
          <w:rFonts w:ascii="宋体" w:eastAsia="宋体" w:hAnsi="宋体"/>
          <w:color w:val="000000" w:themeColor="text1"/>
        </w:rPr>
        <w:t>是公司为了管理一个产品或者产品线的产品计划、产品市场和产品生命周期所采用的组织架构。</w:t>
      </w:r>
      <w:ins w:id="61" w:author="kimi_zj@sina.com" w:date="2019-09-13T22:36:00Z">
        <w:r w:rsidR="00FA2707">
          <w:rPr>
            <w:rFonts w:ascii="宋体" w:eastAsia="宋体" w:hAnsi="宋体" w:hint="eastAsia"/>
            <w:color w:val="000000" w:themeColor="text1"/>
          </w:rPr>
          <w:t>产品管理涵盖</w:t>
        </w:r>
      </w:ins>
      <w:ins w:id="62" w:author="kimi_zj@sina.com" w:date="2019-09-13T22:37:00Z">
        <w:r w:rsidR="001E4C32">
          <w:rPr>
            <w:rFonts w:ascii="宋体" w:eastAsia="宋体" w:hAnsi="宋体" w:hint="eastAsia"/>
            <w:color w:val="000000" w:themeColor="text1"/>
          </w:rPr>
          <w:t>产品</w:t>
        </w:r>
      </w:ins>
      <w:ins w:id="63" w:author="kimi_zj@sina.com" w:date="2019-09-13T22:38:00Z">
        <w:r w:rsidR="001E4C32">
          <w:rPr>
            <w:rFonts w:ascii="宋体" w:eastAsia="宋体" w:hAnsi="宋体" w:hint="eastAsia"/>
            <w:color w:val="000000" w:themeColor="text1"/>
          </w:rPr>
          <w:t>规划</w:t>
        </w:r>
      </w:ins>
      <w:ins w:id="64" w:author="kimi_zj@sina.com" w:date="2019-09-13T22:37:00Z">
        <w:r w:rsidR="001E4C32">
          <w:rPr>
            <w:rFonts w:ascii="宋体" w:eastAsia="宋体" w:hAnsi="宋体" w:hint="eastAsia"/>
            <w:color w:val="000000" w:themeColor="text1"/>
          </w:rPr>
          <w:t>、产品开发和产品运营维护三个阶段。其中产品</w:t>
        </w:r>
      </w:ins>
      <w:ins w:id="65" w:author="kimi_zj@sina.com" w:date="2019-09-13T22:38:00Z">
        <w:r w:rsidR="001E4C32">
          <w:rPr>
            <w:rFonts w:ascii="宋体" w:eastAsia="宋体" w:hAnsi="宋体" w:hint="eastAsia"/>
            <w:color w:val="000000" w:themeColor="text1"/>
          </w:rPr>
          <w:t>规划</w:t>
        </w:r>
      </w:ins>
      <w:ins w:id="66" w:author="kimi_zj@sina.com" w:date="2019-09-13T22:37:00Z">
        <w:r w:rsidR="001E4C32">
          <w:rPr>
            <w:rFonts w:ascii="宋体" w:eastAsia="宋体" w:hAnsi="宋体" w:hint="eastAsia"/>
            <w:color w:val="000000" w:themeColor="text1"/>
          </w:rPr>
          <w:t>包括</w:t>
        </w:r>
      </w:ins>
      <w:r w:rsidRPr="005058A9">
        <w:rPr>
          <w:rFonts w:ascii="宋体" w:eastAsia="宋体" w:hAnsi="宋体"/>
          <w:color w:val="000000" w:themeColor="text1"/>
        </w:rPr>
        <w:t>调查市场状况、明确市场需求、制定产品规划，这是</w:t>
      </w:r>
      <w:commentRangeStart w:id="67"/>
      <w:commentRangeStart w:id="68"/>
      <w:r w:rsidRPr="005058A9">
        <w:rPr>
          <w:rFonts w:ascii="宋体" w:eastAsia="宋体" w:hAnsi="宋体"/>
          <w:color w:val="000000" w:themeColor="text1"/>
        </w:rPr>
        <w:t>产品管理的核心</w:t>
      </w:r>
      <w:ins w:id="69" w:author="kimi_zj@sina.com" w:date="2019-09-13T22:38:00Z">
        <w:r w:rsidR="001E4C32">
          <w:rPr>
            <w:rFonts w:ascii="宋体" w:eastAsia="宋体" w:hAnsi="宋体" w:hint="eastAsia"/>
            <w:color w:val="000000" w:themeColor="text1"/>
          </w:rPr>
          <w:t>阶段</w:t>
        </w:r>
        <w:r w:rsidR="00866118">
          <w:rPr>
            <w:rFonts w:ascii="宋体" w:eastAsia="宋体" w:hAnsi="宋体" w:hint="eastAsia"/>
            <w:color w:val="000000" w:themeColor="text1"/>
          </w:rPr>
          <w:t>。</w:t>
        </w:r>
      </w:ins>
      <w:del w:id="70" w:author="kimi_zj@sina.com" w:date="2019-09-13T22:38:00Z">
        <w:r w:rsidRPr="005058A9" w:rsidDel="001E4C32">
          <w:rPr>
            <w:rFonts w:ascii="宋体" w:eastAsia="宋体" w:hAnsi="宋体"/>
            <w:color w:val="000000" w:themeColor="text1"/>
          </w:rPr>
          <w:delText>职</w:delText>
        </w:r>
      </w:del>
      <w:del w:id="71" w:author="kimi_zj@sina.com" w:date="2019-09-13T22:37:00Z">
        <w:r w:rsidRPr="005058A9" w:rsidDel="001E4C32">
          <w:rPr>
            <w:rFonts w:ascii="宋体" w:eastAsia="宋体" w:hAnsi="宋体"/>
            <w:color w:val="000000" w:themeColor="text1"/>
          </w:rPr>
          <w:delText>责</w:delText>
        </w:r>
        <w:commentRangeEnd w:id="67"/>
        <w:r w:rsidR="002B51FF" w:rsidDel="001E4C32">
          <w:rPr>
            <w:rStyle w:val="af1"/>
          </w:rPr>
          <w:commentReference w:id="67"/>
        </w:r>
        <w:commentRangeEnd w:id="68"/>
        <w:r w:rsidR="00FA2707" w:rsidDel="001E4C32">
          <w:rPr>
            <w:rStyle w:val="af1"/>
          </w:rPr>
          <w:commentReference w:id="68"/>
        </w:r>
        <w:r w:rsidRPr="005058A9" w:rsidDel="001E4C32">
          <w:rPr>
            <w:rFonts w:ascii="宋体" w:eastAsia="宋体" w:hAnsi="宋体"/>
            <w:color w:val="000000" w:themeColor="text1"/>
          </w:rPr>
          <w:delText>。</w:delText>
        </w:r>
      </w:del>
      <w:r w:rsidRPr="005058A9">
        <w:rPr>
          <w:rFonts w:ascii="宋体" w:eastAsia="宋体" w:hAnsi="宋体"/>
          <w:color w:val="000000" w:themeColor="text1"/>
        </w:rPr>
        <w:t>一份研究资料透露，从产品创意到设计和样品制作，再到正式生产和营销，粗略的估计是每一个阶段的犯错的成本都是将前一个阶段的10倍（见表</w:t>
      </w:r>
      <w:ins w:id="72" w:author="kimi_zj@sina.com" w:date="2019-09-13T22:38:00Z">
        <w:r w:rsidR="00AA6C7B">
          <w:rPr>
            <w:rFonts w:ascii="宋体" w:eastAsia="宋体" w:hAnsi="宋体" w:hint="eastAsia"/>
            <w:color w:val="000000" w:themeColor="text1"/>
          </w:rPr>
          <w:t>2-1</w:t>
        </w:r>
      </w:ins>
      <w:del w:id="73" w:author="kimi_zj@sina.com" w:date="2019-09-13T22:38:00Z">
        <w:r w:rsidRPr="005058A9" w:rsidDel="00AA6C7B">
          <w:rPr>
            <w:rFonts w:ascii="宋体" w:eastAsia="宋体" w:hAnsi="宋体"/>
            <w:color w:val="000000" w:themeColor="text1"/>
          </w:rPr>
          <w:delText>一</w:delText>
        </w:r>
      </w:del>
      <w:r w:rsidRPr="005058A9">
        <w:rPr>
          <w:rFonts w:ascii="宋体" w:eastAsia="宋体" w:hAnsi="宋体"/>
          <w:color w:val="000000" w:themeColor="text1"/>
        </w:rPr>
        <w:t>）。 一个好的产品管理，不但能为企业建立相应的竞争优势，同时能在一定程度上节省成本和减少新产品的风险。</w:t>
      </w:r>
    </w:p>
    <w:p w14:paraId="22647199" w14:textId="0D16555C" w:rsidR="00B93D34" w:rsidRPr="005058A9" w:rsidRDefault="00B93D34" w:rsidP="00B93D34">
      <w:pPr>
        <w:spacing w:line="360" w:lineRule="auto"/>
        <w:jc w:val="center"/>
        <w:rPr>
          <w:rFonts w:ascii="宋体" w:eastAsia="宋体" w:hAnsi="宋体"/>
          <w:color w:val="000000" w:themeColor="text1"/>
        </w:rPr>
      </w:pPr>
      <w:moveToRangeStart w:id="74" w:author="User" w:date="2019-09-09T09:11:00Z" w:name="move18912691"/>
      <w:commentRangeStart w:id="75"/>
      <w:moveTo w:id="76" w:author="User" w:date="2019-09-09T09:11:00Z">
        <w:r w:rsidRPr="005058A9">
          <w:rPr>
            <w:rFonts w:ascii="宋体" w:eastAsia="宋体" w:hAnsi="宋体" w:hint="eastAsia"/>
            <w:color w:val="000000" w:themeColor="text1"/>
          </w:rPr>
          <w:t>表</w:t>
        </w:r>
        <w:del w:id="77" w:author="User" w:date="2019-09-09T09:11:00Z">
          <w:r w:rsidRPr="005058A9" w:rsidDel="00B93D34">
            <w:rPr>
              <w:rFonts w:ascii="宋体" w:eastAsia="宋体" w:hAnsi="宋体" w:hint="eastAsia"/>
              <w:color w:val="000000" w:themeColor="text1"/>
            </w:rPr>
            <w:delText>一</w:delText>
          </w:r>
        </w:del>
      </w:moveTo>
      <w:ins w:id="78" w:author="User" w:date="2019-09-09T09:11:00Z">
        <w:r>
          <w:rPr>
            <w:rFonts w:ascii="宋体" w:eastAsia="宋体" w:hAnsi="宋体" w:hint="eastAsia"/>
            <w:color w:val="000000" w:themeColor="text1"/>
          </w:rPr>
          <w:t>2-1</w:t>
        </w:r>
        <w:commentRangeEnd w:id="75"/>
        <w:r>
          <w:rPr>
            <w:rStyle w:val="af1"/>
          </w:rPr>
          <w:commentReference w:id="75"/>
        </w:r>
      </w:ins>
    </w:p>
    <w:moveToRangeEnd w:id="74"/>
    <w:p w14:paraId="3D02958B" w14:textId="77777777" w:rsidR="00B93D34" w:rsidRPr="005058A9" w:rsidRDefault="00B93D34">
      <w:pPr>
        <w:spacing w:line="360" w:lineRule="auto"/>
        <w:rPr>
          <w:rFonts w:ascii="宋体" w:eastAsia="宋体" w:hAnsi="宋体"/>
          <w:color w:val="000000" w:themeColor="text1"/>
        </w:rPr>
      </w:pPr>
    </w:p>
    <w:tbl>
      <w:tblPr>
        <w:tblW w:w="5060" w:type="dxa"/>
        <w:tblInd w:w="1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0"/>
        <w:gridCol w:w="2380"/>
      </w:tblGrid>
      <w:tr w:rsidR="005058A9" w:rsidRPr="005058A9" w14:paraId="45F9B4CC" w14:textId="77777777">
        <w:trPr>
          <w:trHeight w:val="320"/>
        </w:trPr>
        <w:tc>
          <w:tcPr>
            <w:tcW w:w="2680" w:type="dxa"/>
            <w:shd w:val="clear" w:color="auto" w:fill="auto"/>
            <w:noWrap/>
            <w:vAlign w:val="bottom"/>
          </w:tcPr>
          <w:p w14:paraId="0D8016E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lastRenderedPageBreak/>
              <w:t>错误发现的阶段</w:t>
            </w:r>
          </w:p>
        </w:tc>
        <w:tc>
          <w:tcPr>
            <w:tcW w:w="2380" w:type="dxa"/>
            <w:shd w:val="clear" w:color="auto" w:fill="auto"/>
            <w:noWrap/>
            <w:vAlign w:val="bottom"/>
          </w:tcPr>
          <w:p w14:paraId="05FC9556"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改进错误的成本比例</w:t>
            </w:r>
          </w:p>
        </w:tc>
      </w:tr>
      <w:tr w:rsidR="005058A9" w:rsidRPr="005058A9" w14:paraId="579D5A49" w14:textId="77777777">
        <w:trPr>
          <w:trHeight w:val="320"/>
        </w:trPr>
        <w:tc>
          <w:tcPr>
            <w:tcW w:w="2680" w:type="dxa"/>
            <w:shd w:val="clear" w:color="auto" w:fill="auto"/>
            <w:noWrap/>
            <w:vAlign w:val="bottom"/>
          </w:tcPr>
          <w:p w14:paraId="1799C49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需求确定阶段</w:t>
            </w:r>
          </w:p>
        </w:tc>
        <w:tc>
          <w:tcPr>
            <w:tcW w:w="2380" w:type="dxa"/>
            <w:shd w:val="clear" w:color="auto" w:fill="auto"/>
            <w:noWrap/>
            <w:vAlign w:val="bottom"/>
          </w:tcPr>
          <w:p w14:paraId="0116829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w:t>
            </w:r>
          </w:p>
        </w:tc>
      </w:tr>
      <w:tr w:rsidR="005058A9" w:rsidRPr="005058A9" w14:paraId="3AA1FF67" w14:textId="77777777">
        <w:trPr>
          <w:trHeight w:val="320"/>
        </w:trPr>
        <w:tc>
          <w:tcPr>
            <w:tcW w:w="2680" w:type="dxa"/>
            <w:shd w:val="clear" w:color="auto" w:fill="auto"/>
            <w:noWrap/>
            <w:vAlign w:val="bottom"/>
          </w:tcPr>
          <w:p w14:paraId="4A9D848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产品设计阶段</w:t>
            </w:r>
          </w:p>
        </w:tc>
        <w:tc>
          <w:tcPr>
            <w:tcW w:w="2380" w:type="dxa"/>
            <w:shd w:val="clear" w:color="auto" w:fill="auto"/>
            <w:noWrap/>
            <w:vAlign w:val="bottom"/>
          </w:tcPr>
          <w:p w14:paraId="17F2047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3-5</w:t>
            </w:r>
          </w:p>
        </w:tc>
      </w:tr>
      <w:tr w:rsidR="005058A9" w:rsidRPr="005058A9" w14:paraId="44AEDA83" w14:textId="77777777">
        <w:trPr>
          <w:trHeight w:val="320"/>
        </w:trPr>
        <w:tc>
          <w:tcPr>
            <w:tcW w:w="2680" w:type="dxa"/>
            <w:shd w:val="clear" w:color="auto" w:fill="auto"/>
            <w:noWrap/>
            <w:vAlign w:val="bottom"/>
          </w:tcPr>
          <w:p w14:paraId="73CFF8C4"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产品实现阶段</w:t>
            </w:r>
          </w:p>
        </w:tc>
        <w:tc>
          <w:tcPr>
            <w:tcW w:w="2380" w:type="dxa"/>
            <w:shd w:val="clear" w:color="auto" w:fill="auto"/>
            <w:noWrap/>
            <w:vAlign w:val="bottom"/>
          </w:tcPr>
          <w:p w14:paraId="0C877C0E"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10</w:t>
            </w:r>
          </w:p>
        </w:tc>
      </w:tr>
      <w:tr w:rsidR="005058A9" w:rsidRPr="005058A9" w14:paraId="5B381BB0" w14:textId="77777777">
        <w:trPr>
          <w:trHeight w:val="320"/>
        </w:trPr>
        <w:tc>
          <w:tcPr>
            <w:tcW w:w="2680" w:type="dxa"/>
            <w:shd w:val="clear" w:color="auto" w:fill="auto"/>
            <w:noWrap/>
            <w:vAlign w:val="bottom"/>
          </w:tcPr>
          <w:p w14:paraId="03019AA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开发测试阶段</w:t>
            </w:r>
          </w:p>
        </w:tc>
        <w:tc>
          <w:tcPr>
            <w:tcW w:w="2380" w:type="dxa"/>
            <w:shd w:val="clear" w:color="auto" w:fill="auto"/>
            <w:noWrap/>
            <w:vAlign w:val="bottom"/>
          </w:tcPr>
          <w:p w14:paraId="6F95A71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15-40</w:t>
            </w:r>
          </w:p>
        </w:tc>
      </w:tr>
      <w:tr w:rsidR="005058A9" w:rsidRPr="005058A9" w14:paraId="607E18A6" w14:textId="77777777">
        <w:trPr>
          <w:trHeight w:val="320"/>
        </w:trPr>
        <w:tc>
          <w:tcPr>
            <w:tcW w:w="2680" w:type="dxa"/>
            <w:shd w:val="clear" w:color="auto" w:fill="auto"/>
            <w:noWrap/>
            <w:vAlign w:val="bottom"/>
          </w:tcPr>
          <w:p w14:paraId="128B02E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应用测试阶段</w:t>
            </w:r>
          </w:p>
        </w:tc>
        <w:tc>
          <w:tcPr>
            <w:tcW w:w="2380" w:type="dxa"/>
            <w:shd w:val="clear" w:color="auto" w:fill="auto"/>
            <w:noWrap/>
            <w:vAlign w:val="bottom"/>
          </w:tcPr>
          <w:p w14:paraId="79FC560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30-70</w:t>
            </w:r>
          </w:p>
        </w:tc>
      </w:tr>
      <w:tr w:rsidR="005058A9" w:rsidRPr="005058A9" w14:paraId="7FE5406B" w14:textId="77777777">
        <w:trPr>
          <w:trHeight w:val="320"/>
        </w:trPr>
        <w:tc>
          <w:tcPr>
            <w:tcW w:w="2680" w:type="dxa"/>
            <w:shd w:val="clear" w:color="auto" w:fill="auto"/>
            <w:noWrap/>
            <w:vAlign w:val="bottom"/>
          </w:tcPr>
          <w:p w14:paraId="60846FB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实际运行阶段</w:t>
            </w:r>
          </w:p>
        </w:tc>
        <w:tc>
          <w:tcPr>
            <w:tcW w:w="2380" w:type="dxa"/>
            <w:shd w:val="clear" w:color="auto" w:fill="auto"/>
            <w:noWrap/>
            <w:vAlign w:val="bottom"/>
          </w:tcPr>
          <w:p w14:paraId="53BFCB4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40-1000</w:t>
            </w:r>
          </w:p>
        </w:tc>
      </w:tr>
    </w:tbl>
    <w:p w14:paraId="18E557D6" w14:textId="73C3320F" w:rsidR="00DD57C5" w:rsidRPr="005058A9" w:rsidDel="00B93D34" w:rsidRDefault="00076025">
      <w:pPr>
        <w:spacing w:line="360" w:lineRule="auto"/>
        <w:jc w:val="center"/>
        <w:rPr>
          <w:rFonts w:ascii="宋体" w:eastAsia="宋体" w:hAnsi="宋体"/>
          <w:color w:val="000000" w:themeColor="text1"/>
        </w:rPr>
      </w:pPr>
      <w:moveFromRangeStart w:id="79" w:author="User" w:date="2019-09-09T09:11:00Z" w:name="move18912691"/>
      <w:moveFrom w:id="80" w:author="User" w:date="2019-09-09T09:11:00Z">
        <w:r w:rsidRPr="005058A9" w:rsidDel="00B93D34">
          <w:rPr>
            <w:rFonts w:ascii="宋体" w:eastAsia="宋体" w:hAnsi="宋体" w:hint="eastAsia"/>
            <w:color w:val="000000" w:themeColor="text1"/>
          </w:rPr>
          <w:t>表一</w:t>
        </w:r>
      </w:moveFrom>
    </w:p>
    <w:moveFromRangeEnd w:id="79"/>
    <w:p w14:paraId="31677619" w14:textId="3378DFDA" w:rsidR="00DD57C5" w:rsidRPr="005058A9" w:rsidDel="0069119F" w:rsidRDefault="00076025">
      <w:pPr>
        <w:spacing w:line="360" w:lineRule="auto"/>
        <w:ind w:left="420"/>
        <w:rPr>
          <w:del w:id="81" w:author="kimi_zj@sina.com" w:date="2019-09-13T22:38:00Z"/>
          <w:rFonts w:ascii="宋体" w:eastAsia="宋体" w:hAnsi="宋体"/>
          <w:color w:val="000000" w:themeColor="text1"/>
        </w:rPr>
      </w:pPr>
      <w:r w:rsidRPr="005058A9">
        <w:rPr>
          <w:rFonts w:ascii="宋体" w:eastAsia="宋体" w:hAnsi="宋体"/>
          <w:color w:val="000000" w:themeColor="text1"/>
        </w:rPr>
        <w:t>产品管理</w:t>
      </w:r>
      <w:del w:id="82" w:author="kimi_zj@sina.com" w:date="2019-09-13T22:38:00Z">
        <w:r w:rsidRPr="005058A9" w:rsidDel="00D46F22">
          <w:rPr>
            <w:rFonts w:ascii="宋体" w:eastAsia="宋体" w:hAnsi="宋体"/>
            <w:color w:val="000000" w:themeColor="text1"/>
          </w:rPr>
          <w:delText>规划</w:delText>
        </w:r>
      </w:del>
      <w:r w:rsidRPr="005058A9">
        <w:rPr>
          <w:rFonts w:ascii="宋体" w:eastAsia="宋体" w:hAnsi="宋体"/>
          <w:color w:val="000000" w:themeColor="text1"/>
        </w:rPr>
        <w:t>的最终目的不在于如何使产品得到客户的接受，而是企业</w:t>
      </w:r>
      <w:r w:rsidRPr="005058A9">
        <w:rPr>
          <w:rFonts w:ascii="宋体" w:eastAsia="宋体" w:hAnsi="宋体" w:hint="eastAsia"/>
          <w:color w:val="000000" w:themeColor="text1"/>
        </w:rPr>
        <w:t>如何</w:t>
      </w:r>
    </w:p>
    <w:p w14:paraId="692A7040" w14:textId="77777777" w:rsidR="00DD57C5" w:rsidRPr="005058A9" w:rsidRDefault="00076025">
      <w:pPr>
        <w:spacing w:line="360" w:lineRule="auto"/>
        <w:ind w:left="420"/>
        <w:rPr>
          <w:rFonts w:ascii="宋体" w:eastAsia="宋体" w:hAnsi="宋体"/>
          <w:color w:val="000000" w:themeColor="text1"/>
        </w:rPr>
        <w:pPrChange w:id="83" w:author="kimi_zj@sina.com" w:date="2019-09-13T22:38:00Z">
          <w:pPr>
            <w:spacing w:line="360" w:lineRule="auto"/>
          </w:pPr>
        </w:pPrChange>
      </w:pPr>
      <w:r w:rsidRPr="005058A9">
        <w:rPr>
          <w:rFonts w:ascii="宋体" w:eastAsia="宋体" w:hAnsi="宋体"/>
          <w:color w:val="000000" w:themeColor="text1"/>
        </w:rPr>
        <w:t xml:space="preserve">最大程度的满足客户的各种不同需求。产品创新在技术层面上能为企业带来竞争优势，从而获得较大的市场份额和可观的市场利润。产品规划可以为企业建立迭代兴起、连绵不断的产品竞争优势，为企业在新常态的竞争环境中获取持续的竞争优势。[ </w:t>
      </w:r>
      <w:r w:rsidRPr="005058A9">
        <w:rPr>
          <w:rFonts w:ascii="宋体" w:eastAsia="宋体" w:hAnsi="宋体" w:hint="eastAsia"/>
          <w:color w:val="000000" w:themeColor="text1"/>
        </w:rPr>
        <w:t>2</w:t>
      </w:r>
      <w:r w:rsidRPr="005058A9">
        <w:rPr>
          <w:rFonts w:ascii="宋体" w:eastAsia="宋体" w:hAnsi="宋体"/>
          <w:color w:val="000000" w:themeColor="text1"/>
        </w:rPr>
        <w:t>关于产品管理对增强企业竞争优势的研究</w:t>
      </w:r>
      <w:r w:rsidRPr="005058A9">
        <w:rPr>
          <w:rFonts w:ascii="宋体" w:eastAsia="宋体" w:hAnsi="宋体" w:hint="eastAsia"/>
          <w:color w:val="000000" w:themeColor="text1"/>
        </w:rPr>
        <w:t xml:space="preserve"> </w:t>
      </w:r>
      <w:r w:rsidRPr="005058A9">
        <w:rPr>
          <w:rFonts w:ascii="宋体" w:eastAsia="宋体" w:hAnsi="宋体"/>
          <w:color w:val="000000" w:themeColor="text1"/>
        </w:rPr>
        <w:t>王浩龙</w:t>
      </w:r>
      <w:r w:rsidRPr="005058A9">
        <w:rPr>
          <w:rFonts w:ascii="宋体" w:eastAsia="宋体" w:hAnsi="宋体" w:hint="eastAsia"/>
          <w:color w:val="000000" w:themeColor="text1"/>
        </w:rPr>
        <w:t xml:space="preserve"> </w:t>
      </w:r>
      <w:r w:rsidRPr="005058A9">
        <w:rPr>
          <w:rFonts w:ascii="宋体" w:eastAsia="宋体" w:hAnsi="宋体"/>
          <w:color w:val="000000" w:themeColor="text1"/>
        </w:rPr>
        <w:t>《品牌研究》 2015年第15期 P205页</w:t>
      </w:r>
      <w:r w:rsidRPr="005058A9">
        <w:rPr>
          <w:rFonts w:ascii="宋体" w:eastAsia="宋体" w:hAnsi="宋体" w:hint="eastAsia"/>
          <w:color w:val="000000" w:themeColor="text1"/>
        </w:rPr>
        <w:t xml:space="preserve"> ]</w:t>
      </w:r>
    </w:p>
    <w:p w14:paraId="1C2138EB"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 xml:space="preserve">2.1.2 </w:t>
      </w:r>
      <w:commentRangeStart w:id="84"/>
      <w:r w:rsidRPr="00D140CD">
        <w:rPr>
          <w:rFonts w:ascii="宋体" w:eastAsia="宋体" w:hAnsi="宋体" w:hint="eastAsia"/>
          <w:b/>
          <w:color w:val="000000" w:themeColor="text1"/>
        </w:rPr>
        <w:t>产品规划</w:t>
      </w:r>
      <w:commentRangeEnd w:id="84"/>
      <w:r w:rsidR="00955035">
        <w:rPr>
          <w:rStyle w:val="af1"/>
        </w:rPr>
        <w:commentReference w:id="84"/>
      </w:r>
    </w:p>
    <w:p w14:paraId="419157E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sidRPr="005058A9">
        <w:rPr>
          <w:rFonts w:ascii="宋体" w:eastAsia="宋体" w:hAnsi="宋体" w:hint="eastAsia"/>
          <w:color w:val="000000" w:themeColor="text1"/>
        </w:rPr>
        <w:t>产品</w:t>
      </w:r>
      <w:r w:rsidRPr="005058A9">
        <w:rPr>
          <w:rFonts w:ascii="宋体" w:eastAsia="宋体" w:hAnsi="宋体"/>
          <w:color w:val="000000" w:themeColor="text1"/>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w:t>
      </w:r>
      <w:r w:rsidRPr="005058A9">
        <w:rPr>
          <w:rFonts w:ascii="宋体" w:eastAsia="宋体" w:hAnsi="宋体"/>
          <w:color w:val="000000" w:themeColor="text1"/>
        </w:rPr>
        <w:lastRenderedPageBreak/>
        <w:t>对新产品开发的成败起着决定性的作用。</w:t>
      </w:r>
      <w:commentRangeStart w:id="85"/>
      <w:r w:rsidRPr="005058A9">
        <w:rPr>
          <w:rFonts w:ascii="宋体" w:eastAsia="宋体" w:hAnsi="宋体"/>
          <w:color w:val="000000" w:themeColor="text1"/>
        </w:rPr>
        <w:t>[2 胡宗倩. 企业战略思维下产品规划提升方向的探索[J]. 经营者(理论版), 2016, (8):66.</w:t>
      </w:r>
      <w:r w:rsidRPr="005058A9">
        <w:rPr>
          <w:rFonts w:ascii="宋体" w:eastAsia="宋体" w:hAnsi="宋体" w:hint="eastAsia"/>
          <w:color w:val="000000" w:themeColor="text1"/>
        </w:rPr>
        <w:t>]</w:t>
      </w:r>
      <w:commentRangeEnd w:id="85"/>
      <w:r w:rsidR="00955035">
        <w:rPr>
          <w:rStyle w:val="af1"/>
        </w:rPr>
        <w:commentReference w:id="85"/>
      </w:r>
    </w:p>
    <w:p w14:paraId="7FE60C2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面对激烈的市场竞争，</w:t>
      </w:r>
      <w:commentRangeStart w:id="86"/>
      <w:r w:rsidRPr="005058A9">
        <w:rPr>
          <w:rFonts w:ascii="宋体" w:eastAsia="宋体" w:hAnsi="宋体"/>
          <w:color w:val="000000" w:themeColor="text1"/>
        </w:rPr>
        <w:t>传统的技术导向型企业势必逐步向市场导向型</w:t>
      </w:r>
      <w:commentRangeEnd w:id="86"/>
      <w:r w:rsidR="00955035">
        <w:rPr>
          <w:rStyle w:val="af1"/>
        </w:rPr>
        <w:commentReference w:id="86"/>
      </w:r>
      <w:r w:rsidRPr="005058A9">
        <w:rPr>
          <w:rFonts w:ascii="宋体" w:eastAsia="宋体" w:hAnsi="宋体"/>
          <w:color w:val="000000" w:themeColor="text1"/>
        </w:rPr>
        <w:t>转变才能得以长足发展。现代企业要赢得市场，就必须不断地了解顾客的需求，从而调整企业的经营行为，其中产品规划策略是企业实现持续发展的关键环节之一。</w:t>
      </w:r>
      <w:r w:rsidRPr="005058A9">
        <w:rPr>
          <w:rFonts w:ascii="宋体" w:eastAsia="宋体" w:hAnsi="宋体" w:hint="eastAsia"/>
          <w:color w:val="000000" w:themeColor="text1"/>
        </w:rPr>
        <w:t>[27</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w:t>
      </w:r>
    </w:p>
    <w:p w14:paraId="376D7988" w14:textId="502B86E9" w:rsidR="00DD57C5" w:rsidRDefault="00076025">
      <w:pPr>
        <w:spacing w:line="360" w:lineRule="auto"/>
        <w:rPr>
          <w:ins w:id="87" w:author="kimi_zj@sina.com" w:date="2019-09-13T23:37:00Z"/>
          <w:rFonts w:ascii="宋体" w:eastAsia="宋体" w:hAnsi="宋体"/>
          <w:noProof/>
          <w:color w:val="FF0000"/>
        </w:rPr>
      </w:pPr>
      <w:r w:rsidRPr="005058A9">
        <w:rPr>
          <w:rFonts w:ascii="宋体" w:eastAsia="宋体" w:hAnsi="宋体"/>
          <w:color w:val="000000" w:themeColor="text1"/>
        </w:rPr>
        <w:t>企业产品规划</w:t>
      </w:r>
      <w:del w:id="88" w:author="User" w:date="2019-09-09T09:20:00Z">
        <w:r w:rsidRPr="005058A9" w:rsidDel="00955035">
          <w:rPr>
            <w:rFonts w:ascii="宋体" w:eastAsia="宋体" w:hAnsi="宋体"/>
            <w:color w:val="000000" w:themeColor="text1"/>
          </w:rPr>
          <w:delText>策略</w:delText>
        </w:r>
      </w:del>
      <w:r w:rsidRPr="005058A9">
        <w:rPr>
          <w:rFonts w:ascii="宋体" w:eastAsia="宋体" w:hAnsi="宋体"/>
          <w:color w:val="000000" w:themeColor="text1"/>
        </w:rPr>
        <w:t>是在市场经济高度发展的条件下，</w:t>
      </w:r>
      <w:r w:rsidRPr="005058A9">
        <w:rPr>
          <w:rFonts w:ascii="宋体" w:eastAsia="宋体" w:hAnsi="宋体" w:hint="eastAsia"/>
          <w:color w:val="000000" w:themeColor="text1"/>
        </w:rPr>
        <w:t>了</w:t>
      </w:r>
      <w:r w:rsidRPr="005058A9">
        <w:rPr>
          <w:rFonts w:ascii="宋体" w:eastAsia="宋体" w:hAnsi="宋体"/>
          <w:color w:val="000000" w:themeColor="text1"/>
        </w:rPr>
        <w:t>解市场、客户需求、竞争对手、外在机会与风险，以及市场和技术发展态势的基础上，企业以超越对手、 发展自身为目的，以争夺顾客、占领市场为主要内容所展开的一系列带有全局性、 根本性和长远性的产品开发谋划</w:t>
      </w:r>
      <w:r w:rsidRPr="005058A9">
        <w:rPr>
          <w:rFonts w:ascii="宋体" w:eastAsia="宋体" w:hAnsi="宋体" w:hint="eastAsia"/>
          <w:color w:val="000000" w:themeColor="text1"/>
        </w:rPr>
        <w:t>。</w:t>
      </w:r>
      <w:r w:rsidRPr="005058A9">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ins w:id="89" w:author="kimi_zj@sina.com" w:date="2019-09-13T23:37:00Z">
        <w:r w:rsidR="00E04C38">
          <w:rPr>
            <w:rFonts w:ascii="宋体" w:eastAsia="宋体" w:hAnsi="宋体" w:hint="eastAsia"/>
            <w:color w:val="000000" w:themeColor="text1"/>
          </w:rPr>
          <w:t>如图2-2</w:t>
        </w:r>
      </w:ins>
      <w:ins w:id="90" w:author="kimi_zj@sina.com" w:date="2019-09-13T23:38:00Z">
        <w:r w:rsidR="00294097">
          <w:rPr>
            <w:rFonts w:ascii="宋体" w:eastAsia="宋体" w:hAnsi="宋体" w:hint="eastAsia"/>
            <w:color w:val="000000" w:themeColor="text1"/>
          </w:rPr>
          <w:t>基于市场综合分分析的产品规划流程图，</w:t>
        </w:r>
      </w:ins>
      <w:r w:rsidRPr="005058A9">
        <w:rPr>
          <w:rFonts w:ascii="宋体" w:eastAsia="宋体" w:hAnsi="宋体" w:hint="eastAsia"/>
          <w:color w:val="000000" w:themeColor="text1"/>
        </w:rPr>
        <w:t>产品规划务必要以市场信息为驱动，</w:t>
      </w:r>
      <w:r w:rsidRPr="005058A9">
        <w:rPr>
          <w:rFonts w:ascii="宋体" w:eastAsia="宋体" w:hAnsi="宋体"/>
          <w:color w:val="000000" w:themeColor="text1"/>
        </w:rPr>
        <w:t>市场信息驱动的产品规划包括相互关联</w:t>
      </w:r>
      <w:ins w:id="91" w:author="kimi_zj@sina.com" w:date="2019-09-13T23:39:00Z">
        <w:r w:rsidR="00090F6B">
          <w:rPr>
            <w:rFonts w:ascii="宋体" w:eastAsia="宋体" w:hAnsi="宋体" w:hint="eastAsia"/>
            <w:color w:val="000000" w:themeColor="text1"/>
          </w:rPr>
          <w:t>的多</w:t>
        </w:r>
      </w:ins>
      <w:del w:id="92" w:author="kimi_zj@sina.com" w:date="2019-09-13T23:39:00Z">
        <w:r w:rsidRPr="005058A9" w:rsidDel="00090F6B">
          <w:rPr>
            <w:rFonts w:ascii="宋体" w:eastAsia="宋体" w:hAnsi="宋体"/>
            <w:color w:val="000000" w:themeColor="text1"/>
          </w:rPr>
          <w:delText>的3</w:delText>
        </w:r>
      </w:del>
      <w:r w:rsidRPr="005058A9">
        <w:rPr>
          <w:rFonts w:ascii="宋体" w:eastAsia="宋体" w:hAnsi="宋体"/>
          <w:color w:val="000000" w:themeColor="text1"/>
        </w:rPr>
        <w:t xml:space="preserve">个方面: </w:t>
      </w:r>
      <w:ins w:id="93" w:author="kimi_zj@sina.com" w:date="2019-09-13T23:39:00Z">
        <w:r w:rsidR="00090F6B">
          <w:rPr>
            <w:rFonts w:ascii="宋体" w:eastAsia="宋体" w:hAnsi="宋体" w:hint="eastAsia"/>
            <w:color w:val="000000" w:themeColor="text1"/>
          </w:rPr>
          <w:t>市场环境趋势分析、</w:t>
        </w:r>
      </w:ins>
      <w:r w:rsidRPr="005058A9">
        <w:rPr>
          <w:rFonts w:ascii="宋体" w:eastAsia="宋体" w:hAnsi="宋体"/>
          <w:color w:val="000000" w:themeColor="text1"/>
        </w:rPr>
        <w:t>竞争对手</w:t>
      </w:r>
      <w:del w:id="94" w:author="kimi_zj@sina.com" w:date="2019-09-13T23:39:00Z">
        <w:r w:rsidRPr="005058A9" w:rsidDel="00090F6B">
          <w:rPr>
            <w:rFonts w:ascii="宋体" w:eastAsia="宋体" w:hAnsi="宋体"/>
            <w:color w:val="000000" w:themeColor="text1"/>
          </w:rPr>
          <w:delText xml:space="preserve"> (市场)的</w:delText>
        </w:r>
      </w:del>
      <w:r w:rsidRPr="005058A9">
        <w:rPr>
          <w:rFonts w:ascii="宋体" w:eastAsia="宋体" w:hAnsi="宋体"/>
          <w:color w:val="000000" w:themeColor="text1"/>
        </w:rPr>
        <w:t>态势分析</w:t>
      </w:r>
      <w:del w:id="95" w:author="kimi_zj@sina.com" w:date="2019-09-13T23:40:00Z">
        <w:r w:rsidRPr="005058A9" w:rsidDel="00090F6B">
          <w:rPr>
            <w:rFonts w:ascii="宋体" w:eastAsia="宋体" w:hAnsi="宋体"/>
            <w:color w:val="000000" w:themeColor="text1"/>
          </w:rPr>
          <w:delText>、目标市场的发现</w:delText>
        </w:r>
      </w:del>
      <w:r w:rsidRPr="005058A9">
        <w:rPr>
          <w:rFonts w:ascii="宋体" w:eastAsia="宋体" w:hAnsi="宋体"/>
          <w:color w:val="000000" w:themeColor="text1"/>
        </w:rPr>
        <w:t>、以新产品竞争力分析为核心的产品规划与综合评价，由此确定</w:t>
      </w:r>
      <w:del w:id="96" w:author="kimi_zj@sina.com" w:date="2019-09-13T23:40:00Z">
        <w:r w:rsidRPr="005058A9" w:rsidDel="00090F6B">
          <w:rPr>
            <w:rFonts w:ascii="宋体" w:eastAsia="宋体" w:hAnsi="宋体"/>
            <w:color w:val="000000" w:themeColor="text1"/>
          </w:rPr>
          <w:delText>了</w:delText>
        </w:r>
      </w:del>
      <w:r w:rsidRPr="005058A9">
        <w:rPr>
          <w:rFonts w:ascii="宋体" w:eastAsia="宋体" w:hAnsi="宋体"/>
          <w:color w:val="000000" w:themeColor="text1"/>
        </w:rPr>
        <w:t>从市场宏观角度出发的系统化产品规划</w:t>
      </w:r>
      <w:ins w:id="97" w:author="kimi_zj@sina.com" w:date="2019-09-13T23:13:00Z">
        <w:r w:rsidR="00582091">
          <w:rPr>
            <w:rFonts w:ascii="宋体" w:eastAsia="宋体" w:hAnsi="宋体" w:hint="eastAsia"/>
            <w:color w:val="000000" w:themeColor="text1"/>
          </w:rPr>
          <w:t>。</w:t>
        </w:r>
      </w:ins>
      <w:del w:id="98" w:author="kimi_zj@sina.com" w:date="2019-09-13T23:13:00Z">
        <w:r w:rsidRPr="005058A9" w:rsidDel="00863DE7">
          <w:rPr>
            <w:rFonts w:ascii="宋体" w:eastAsia="宋体" w:hAnsi="宋体" w:hint="eastAsia"/>
            <w:color w:val="000000" w:themeColor="text1"/>
          </w:rPr>
          <w:delText>，如</w:delText>
        </w:r>
        <w:commentRangeStart w:id="99"/>
        <w:r w:rsidRPr="005058A9" w:rsidDel="00863DE7">
          <w:rPr>
            <w:rFonts w:ascii="宋体" w:eastAsia="宋体" w:hAnsi="宋体" w:hint="eastAsia"/>
            <w:color w:val="000000" w:themeColor="text1"/>
          </w:rPr>
          <w:delText>图</w:delText>
        </w:r>
      </w:del>
      <w:del w:id="100" w:author="kimi_zj@sina.com" w:date="2019-09-13T22:42:00Z">
        <w:r w:rsidRPr="005058A9" w:rsidDel="00CE0739">
          <w:rPr>
            <w:rFonts w:ascii="宋体" w:eastAsia="宋体" w:hAnsi="宋体" w:hint="eastAsia"/>
            <w:color w:val="000000" w:themeColor="text1"/>
          </w:rPr>
          <w:delText>4</w:delText>
        </w:r>
      </w:del>
      <w:del w:id="101" w:author="kimi_zj@sina.com" w:date="2019-09-13T23:13:00Z">
        <w:r w:rsidRPr="005058A9" w:rsidDel="00863DE7">
          <w:rPr>
            <w:rFonts w:ascii="宋体" w:eastAsia="宋体" w:hAnsi="宋体" w:hint="eastAsia"/>
            <w:color w:val="000000" w:themeColor="text1"/>
          </w:rPr>
          <w:delText>所示</w:delText>
        </w:r>
        <w:commentRangeEnd w:id="99"/>
        <w:r w:rsidR="00955035" w:rsidDel="00863DE7">
          <w:rPr>
            <w:rStyle w:val="af1"/>
          </w:rPr>
          <w:commentReference w:id="99"/>
        </w:r>
        <w:r w:rsidRPr="005058A9" w:rsidDel="00863DE7">
          <w:rPr>
            <w:rFonts w:ascii="宋体" w:eastAsia="宋体" w:hAnsi="宋体"/>
            <w:color w:val="000000" w:themeColor="text1"/>
          </w:rPr>
          <w:delText xml:space="preserve">。 </w:delText>
        </w:r>
      </w:del>
      <w:r w:rsidRPr="005058A9">
        <w:rPr>
          <w:rFonts w:ascii="宋体" w:eastAsia="宋体" w:hAnsi="宋体"/>
          <w:color w:val="000000" w:themeColor="text1"/>
        </w:rPr>
        <w:t>产品规划是产品设计开发的前提，是连接市场、 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sidRPr="005058A9">
        <w:rPr>
          <w:rFonts w:ascii="宋体" w:eastAsia="宋体" w:hAnsi="宋体" w:hint="eastAsia"/>
          <w:color w:val="000000" w:themeColor="text1"/>
        </w:rPr>
        <w:t xml:space="preserve"> </w:t>
      </w:r>
      <w:r w:rsidRPr="00955035">
        <w:rPr>
          <w:rFonts w:ascii="宋体" w:eastAsia="宋体" w:hAnsi="宋体"/>
          <w:color w:val="FF0000"/>
          <w:rPrChange w:id="102" w:author="User" w:date="2019-09-09T09:22:00Z">
            <w:rPr>
              <w:rFonts w:ascii="宋体" w:eastAsia="宋体" w:hAnsi="宋体"/>
              <w:color w:val="000000" w:themeColor="text1"/>
            </w:rPr>
          </w:rPrChange>
        </w:rPr>
        <w:t>[27]段世彦,王卫安,何政军.基于市场导向的研发产品规划的应用[J]</w:t>
      </w:r>
      <w:r w:rsidR="00644FDD" w:rsidRPr="00955035">
        <w:rPr>
          <w:rFonts w:ascii="宋体" w:eastAsia="宋体" w:hAnsi="宋体"/>
          <w:noProof/>
          <w:color w:val="FF0000"/>
          <w:rPrChange w:id="103" w:author="User" w:date="2019-09-09T09:22:00Z">
            <w:rPr>
              <w:rFonts w:ascii="宋体" w:eastAsia="宋体" w:hAnsi="宋体"/>
              <w:noProof/>
              <w:color w:val="000000" w:themeColor="text1"/>
            </w:rPr>
          </w:rPrChange>
        </w:rPr>
        <w:t xml:space="preserve"> </w:t>
      </w:r>
    </w:p>
    <w:p w14:paraId="0D70BE42" w14:textId="7B9102CB" w:rsidR="00CE7FEC" w:rsidRDefault="00CE7FEC">
      <w:pPr>
        <w:spacing w:line="360" w:lineRule="auto"/>
        <w:rPr>
          <w:ins w:id="104" w:author="kimi_zj@sina.com" w:date="2019-09-13T23:37:00Z"/>
          <w:rFonts w:ascii="宋体" w:eastAsia="宋体" w:hAnsi="宋体"/>
          <w:noProof/>
          <w:color w:val="000000" w:themeColor="text1"/>
        </w:rPr>
      </w:pPr>
      <w:ins w:id="105" w:author="kimi_zj@sina.com" w:date="2019-09-13T23:37:00Z">
        <w:r w:rsidRPr="00CE7FEC">
          <w:rPr>
            <w:rFonts w:ascii="宋体" w:eastAsia="宋体" w:hAnsi="宋体"/>
            <w:noProof/>
            <w:color w:val="000000" w:themeColor="text1"/>
            <w:rPrChange w:id="106" w:author="Unknown">
              <w:rPr>
                <w:noProof/>
              </w:rPr>
            </w:rPrChange>
          </w:rPr>
          <w:lastRenderedPageBreak/>
          <w:drawing>
            <wp:inline distT="0" distB="0" distL="0" distR="0" wp14:anchorId="73574429" wp14:editId="53235495">
              <wp:extent cx="5270500" cy="2117090"/>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117090"/>
                      </a:xfrm>
                      <a:prstGeom prst="rect">
                        <a:avLst/>
                      </a:prstGeom>
                    </pic:spPr>
                  </pic:pic>
                </a:graphicData>
              </a:graphic>
            </wp:inline>
          </w:drawing>
        </w:r>
      </w:ins>
    </w:p>
    <w:p w14:paraId="68EFB6B6" w14:textId="54117666" w:rsidR="00CE7FEC" w:rsidRPr="005058A9" w:rsidRDefault="00CE7FEC" w:rsidP="00CE7FEC">
      <w:pPr>
        <w:spacing w:line="360" w:lineRule="auto"/>
        <w:jc w:val="center"/>
        <w:rPr>
          <w:ins w:id="107" w:author="kimi_zj@sina.com" w:date="2019-09-13T23:37:00Z"/>
          <w:rFonts w:ascii="宋体" w:eastAsia="宋体" w:hAnsi="宋体"/>
          <w:color w:val="000000" w:themeColor="text1"/>
        </w:rPr>
      </w:pPr>
      <w:ins w:id="108" w:author="kimi_zj@sina.com" w:date="2019-09-13T23:37:00Z">
        <w:r w:rsidRPr="005058A9">
          <w:rPr>
            <w:rFonts w:ascii="宋体" w:eastAsia="宋体" w:hAnsi="宋体" w:hint="eastAsia"/>
            <w:color w:val="000000" w:themeColor="text1"/>
          </w:rPr>
          <w:t>图</w:t>
        </w:r>
        <w:r>
          <w:rPr>
            <w:rFonts w:ascii="宋体" w:eastAsia="宋体" w:hAnsi="宋体" w:hint="eastAsia"/>
            <w:color w:val="000000" w:themeColor="text1"/>
          </w:rPr>
          <w:t>2-2</w:t>
        </w:r>
        <w:r w:rsidRPr="005058A9">
          <w:rPr>
            <w:rFonts w:ascii="宋体" w:eastAsia="宋体" w:hAnsi="宋体" w:hint="eastAsia"/>
            <w:color w:val="000000" w:themeColor="text1"/>
          </w:rPr>
          <w:t xml:space="preserve"> </w:t>
        </w:r>
      </w:ins>
      <w:ins w:id="109" w:author="kimi_zj@sina.com" w:date="2019-09-13T23:38:00Z">
        <w:r w:rsidR="000974F2">
          <w:rPr>
            <w:rFonts w:ascii="宋体" w:eastAsia="宋体" w:hAnsi="宋体" w:hint="eastAsia"/>
            <w:color w:val="000000" w:themeColor="text1"/>
          </w:rPr>
          <w:t>基于市场综合分析的产品规划过程</w:t>
        </w:r>
      </w:ins>
    </w:p>
    <w:p w14:paraId="05251624" w14:textId="77777777" w:rsidR="00CE7FEC" w:rsidRPr="00CE7FEC" w:rsidRDefault="00CE7FEC">
      <w:pPr>
        <w:spacing w:line="360" w:lineRule="auto"/>
        <w:rPr>
          <w:rFonts w:ascii="宋体" w:eastAsia="宋体" w:hAnsi="宋体"/>
          <w:noProof/>
          <w:color w:val="000000" w:themeColor="text1"/>
        </w:rPr>
      </w:pPr>
    </w:p>
    <w:p w14:paraId="1843C0D4" w14:textId="1C9F7AF5" w:rsidR="00644FDD" w:rsidRPr="005058A9" w:rsidDel="00582091" w:rsidRDefault="00644FDD">
      <w:pPr>
        <w:spacing w:line="360" w:lineRule="auto"/>
        <w:rPr>
          <w:del w:id="110" w:author="kimi_zj@sina.com" w:date="2019-09-13T23:13:00Z"/>
          <w:rFonts w:ascii="宋体" w:eastAsia="宋体" w:hAnsi="宋体"/>
          <w:color w:val="000000" w:themeColor="text1"/>
        </w:rPr>
      </w:pPr>
      <w:commentRangeStart w:id="111"/>
      <w:del w:id="112" w:author="kimi_zj@sina.com" w:date="2019-09-13T23:13:00Z">
        <w:r w:rsidRPr="005058A9" w:rsidDel="00582091">
          <w:rPr>
            <w:rFonts w:ascii="宋体" w:eastAsia="宋体" w:hAnsi="宋体"/>
            <w:noProof/>
            <w:color w:val="000000" w:themeColor="text1"/>
            <w:rPrChange w:id="113" w:author="Unknown">
              <w:rPr>
                <w:noProof/>
              </w:rPr>
            </w:rPrChange>
          </w:rPr>
          <w:drawing>
            <wp:inline distT="0" distB="0" distL="0" distR="0" wp14:anchorId="695EC509" wp14:editId="73B9C767">
              <wp:extent cx="4621530" cy="409956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4621576" cy="4099839"/>
                      </a:xfrm>
                      <a:prstGeom prst="rect">
                        <a:avLst/>
                      </a:prstGeom>
                    </pic:spPr>
                  </pic:pic>
                </a:graphicData>
              </a:graphic>
            </wp:inline>
          </w:drawing>
        </w:r>
        <w:commentRangeEnd w:id="111"/>
        <w:r w:rsidR="00CF3DFC" w:rsidDel="00582091">
          <w:rPr>
            <w:rStyle w:val="af1"/>
          </w:rPr>
          <w:commentReference w:id="111"/>
        </w:r>
      </w:del>
    </w:p>
    <w:p w14:paraId="7DDC1AF6" w14:textId="2D3CDC8D" w:rsidR="00DD57C5" w:rsidRPr="005058A9" w:rsidDel="00582091" w:rsidRDefault="00DD57C5">
      <w:pPr>
        <w:spacing w:line="360" w:lineRule="auto"/>
        <w:rPr>
          <w:del w:id="114" w:author="kimi_zj@sina.com" w:date="2019-09-13T23:13:00Z"/>
          <w:rFonts w:ascii="宋体" w:eastAsia="宋体" w:hAnsi="宋体"/>
          <w:color w:val="000000" w:themeColor="text1"/>
        </w:rPr>
      </w:pPr>
    </w:p>
    <w:p w14:paraId="0003574B" w14:textId="3CCAB396" w:rsidR="00DD57C5" w:rsidRPr="005058A9" w:rsidDel="00582091" w:rsidRDefault="00076025">
      <w:pPr>
        <w:spacing w:line="360" w:lineRule="auto"/>
        <w:jc w:val="center"/>
        <w:rPr>
          <w:del w:id="115" w:author="kimi_zj@sina.com" w:date="2019-09-13T23:13:00Z"/>
          <w:rFonts w:ascii="宋体" w:eastAsia="宋体" w:hAnsi="宋体"/>
          <w:color w:val="000000" w:themeColor="text1"/>
        </w:rPr>
      </w:pPr>
      <w:del w:id="116" w:author="kimi_zj@sina.com" w:date="2019-09-13T23:13:00Z">
        <w:r w:rsidRPr="005058A9" w:rsidDel="00582091">
          <w:rPr>
            <w:rFonts w:ascii="宋体" w:eastAsia="宋体" w:hAnsi="宋体" w:hint="eastAsia"/>
            <w:color w:val="000000" w:themeColor="text1"/>
          </w:rPr>
          <w:delText>图</w:delText>
        </w:r>
      </w:del>
      <w:del w:id="117" w:author="kimi_zj@sina.com" w:date="2019-09-13T22:42:00Z">
        <w:r w:rsidRPr="005058A9" w:rsidDel="00CE0739">
          <w:rPr>
            <w:rFonts w:ascii="宋体" w:eastAsia="宋体" w:hAnsi="宋体" w:hint="eastAsia"/>
            <w:color w:val="000000" w:themeColor="text1"/>
          </w:rPr>
          <w:delText xml:space="preserve">4 </w:delText>
        </w:r>
      </w:del>
      <w:del w:id="118" w:author="kimi_zj@sina.com" w:date="2019-09-13T23:13:00Z">
        <w:r w:rsidRPr="005058A9" w:rsidDel="00582091">
          <w:rPr>
            <w:rFonts w:ascii="宋体" w:eastAsia="宋体" w:hAnsi="宋体" w:hint="eastAsia"/>
            <w:color w:val="000000" w:themeColor="text1"/>
          </w:rPr>
          <w:delText>基于市场综合分析的产品规划过程</w:delText>
        </w:r>
      </w:del>
    </w:p>
    <w:p w14:paraId="1B38788B" w14:textId="3B196404" w:rsidR="00DD57C5" w:rsidRPr="005058A9" w:rsidRDefault="00076025">
      <w:pPr>
        <w:spacing w:line="360" w:lineRule="auto"/>
        <w:ind w:firstLine="420"/>
        <w:rPr>
          <w:rFonts w:ascii="宋体" w:eastAsia="宋体" w:hAnsi="宋体"/>
          <w:color w:val="000000" w:themeColor="text1"/>
        </w:rPr>
      </w:pPr>
      <w:commentRangeStart w:id="119"/>
      <w:r w:rsidRPr="005058A9">
        <w:rPr>
          <w:rFonts w:ascii="宋体" w:eastAsia="宋体" w:hAnsi="宋体" w:hint="eastAsia"/>
          <w:color w:val="000000" w:themeColor="text1"/>
        </w:rPr>
        <w:t>产品规划</w:t>
      </w:r>
      <w:commentRangeEnd w:id="119"/>
      <w:r w:rsidR="00754570">
        <w:rPr>
          <w:rStyle w:val="af1"/>
        </w:rPr>
        <w:commentReference w:id="119"/>
      </w:r>
      <w:r w:rsidRPr="005058A9">
        <w:rPr>
          <w:rFonts w:ascii="宋体" w:eastAsia="宋体" w:hAnsi="宋体" w:hint="eastAsia"/>
          <w:color w:val="000000" w:themeColor="text1"/>
        </w:rPr>
        <w:t>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w:t>
      </w:r>
      <w:commentRangeStart w:id="120"/>
      <w:r w:rsidRPr="005058A9">
        <w:rPr>
          <w:rFonts w:ascii="宋体" w:eastAsia="宋体" w:hAnsi="宋体" w:hint="eastAsia"/>
          <w:color w:val="000000" w:themeColor="text1"/>
        </w:rPr>
        <w:t>如图</w:t>
      </w:r>
      <w:ins w:id="121" w:author="kimi_zj@sina.com" w:date="2019-09-13T23:40:00Z">
        <w:r w:rsidR="004234C6">
          <w:rPr>
            <w:rFonts w:ascii="宋体" w:eastAsia="宋体" w:hAnsi="宋体" w:hint="eastAsia"/>
            <w:color w:val="000000" w:themeColor="text1"/>
          </w:rPr>
          <w:t>2-3</w:t>
        </w:r>
        <w:r w:rsidR="00146635">
          <w:rPr>
            <w:rFonts w:ascii="宋体" w:eastAsia="宋体" w:hAnsi="宋体" w:hint="eastAsia"/>
            <w:color w:val="000000" w:themeColor="text1"/>
          </w:rPr>
          <w:t>所</w:t>
        </w:r>
      </w:ins>
      <w:del w:id="122" w:author="kimi_zj@sina.com" w:date="2019-09-13T23:40:00Z">
        <w:r w:rsidRPr="005058A9" w:rsidDel="004234C6">
          <w:rPr>
            <w:rFonts w:ascii="宋体" w:eastAsia="宋体" w:hAnsi="宋体" w:hint="eastAsia"/>
            <w:color w:val="000000" w:themeColor="text1"/>
          </w:rPr>
          <w:delText>5</w:delText>
        </w:r>
        <w:commentRangeEnd w:id="120"/>
        <w:r w:rsidR="00135F1C" w:rsidDel="004234C6">
          <w:rPr>
            <w:rStyle w:val="af1"/>
          </w:rPr>
          <w:commentReference w:id="120"/>
        </w:r>
        <w:r w:rsidRPr="005058A9" w:rsidDel="004234C6">
          <w:rPr>
            <w:rFonts w:ascii="宋体" w:eastAsia="宋体" w:hAnsi="宋体" w:hint="eastAsia"/>
            <w:color w:val="000000" w:themeColor="text1"/>
          </w:rPr>
          <w:delText>所</w:delText>
        </w:r>
      </w:del>
      <w:r w:rsidRPr="005058A9">
        <w:rPr>
          <w:rFonts w:ascii="宋体" w:eastAsia="宋体" w:hAnsi="宋体" w:hint="eastAsia"/>
          <w:color w:val="000000" w:themeColor="text1"/>
        </w:rPr>
        <w:t>示：</w:t>
      </w:r>
    </w:p>
    <w:p w14:paraId="60752AF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3902680" cy="2998010"/>
                    </a:xfrm>
                    <a:prstGeom prst="rect">
                      <a:avLst/>
                    </a:prstGeom>
                  </pic:spPr>
                </pic:pic>
              </a:graphicData>
            </a:graphic>
          </wp:inline>
        </w:drawing>
      </w:r>
    </w:p>
    <w:p w14:paraId="09FEFFF2" w14:textId="6DD61BBF"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ins w:id="123" w:author="kimi_zj@sina.com" w:date="2019-09-13T23:41:00Z">
        <w:r w:rsidR="00076FC0">
          <w:rPr>
            <w:rFonts w:ascii="宋体" w:eastAsia="宋体" w:hAnsi="宋体" w:hint="eastAsia"/>
            <w:color w:val="000000" w:themeColor="text1"/>
          </w:rPr>
          <w:t>2-3</w:t>
        </w:r>
      </w:ins>
      <w:del w:id="124" w:author="kimi_zj@sina.com" w:date="2019-09-13T23:41:00Z">
        <w:r w:rsidRPr="005058A9" w:rsidDel="00076FC0">
          <w:rPr>
            <w:rFonts w:ascii="宋体" w:eastAsia="宋体" w:hAnsi="宋体" w:hint="eastAsia"/>
            <w:color w:val="000000" w:themeColor="text1"/>
          </w:rPr>
          <w:delText>5</w:delText>
        </w:r>
      </w:del>
      <w:r w:rsidRPr="005058A9">
        <w:rPr>
          <w:rFonts w:ascii="宋体" w:eastAsia="宋体" w:hAnsi="宋体" w:hint="eastAsia"/>
          <w:color w:val="000000" w:themeColor="text1"/>
        </w:rPr>
        <w:t xml:space="preserve"> 产品规划与市场及研发的关系</w:t>
      </w:r>
    </w:p>
    <w:p w14:paraId="16ADA269" w14:textId="4DDF4E8E"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lastRenderedPageBreak/>
        <w:t xml:space="preserve">2.2 </w:t>
      </w:r>
      <w:del w:id="125" w:author="User" w:date="2019-09-11T15:09:00Z">
        <w:r w:rsidRPr="005058A9" w:rsidDel="00856DC9">
          <w:rPr>
            <w:rFonts w:ascii="宋体" w:eastAsia="宋体" w:hAnsi="宋体" w:hint="eastAsia"/>
            <w:color w:val="000000" w:themeColor="text1"/>
          </w:rPr>
          <w:delText>相关理论和工具介绍</w:delText>
        </w:r>
      </w:del>
      <w:ins w:id="126" w:author="User" w:date="2019-09-11T15:09:00Z">
        <w:r w:rsidR="00856DC9">
          <w:rPr>
            <w:rFonts w:ascii="宋体" w:eastAsia="宋体" w:hAnsi="宋体" w:hint="eastAsia"/>
            <w:color w:val="000000" w:themeColor="text1"/>
          </w:rPr>
          <w:t>产品</w:t>
        </w:r>
      </w:ins>
      <w:ins w:id="127" w:author="User" w:date="2019-09-11T15:13:00Z">
        <w:r w:rsidR="00B934A1">
          <w:rPr>
            <w:rFonts w:ascii="宋体" w:eastAsia="宋体" w:hAnsi="宋体" w:hint="eastAsia"/>
            <w:color w:val="000000" w:themeColor="text1"/>
          </w:rPr>
          <w:t>战略规划</w:t>
        </w:r>
      </w:ins>
      <w:ins w:id="128" w:author="User" w:date="2019-09-11T15:09:00Z">
        <w:r w:rsidR="00856DC9">
          <w:rPr>
            <w:rFonts w:ascii="宋体" w:eastAsia="宋体" w:hAnsi="宋体" w:hint="eastAsia"/>
            <w:color w:val="000000" w:themeColor="text1"/>
          </w:rPr>
          <w:t>相关的理论和分析工具</w:t>
        </w:r>
      </w:ins>
    </w:p>
    <w:p w14:paraId="1E3C522A" w14:textId="2FFCD15E"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本论文在研究过程中，主要用到产品生命周期理论、STP理论</w:t>
      </w:r>
      <w:ins w:id="129" w:author="kimi_zj@sina.com" w:date="2019-09-13T23:42:00Z">
        <w:r w:rsidR="00B56B10">
          <w:rPr>
            <w:rFonts w:ascii="宋体" w:eastAsia="宋体" w:hAnsi="宋体" w:hint="eastAsia"/>
            <w:color w:val="000000" w:themeColor="text1"/>
          </w:rPr>
          <w:t>、</w:t>
        </w:r>
      </w:ins>
      <w:del w:id="130" w:author="kimi_zj@sina.com" w:date="2019-09-13T23:42:00Z">
        <w:r w:rsidRPr="005058A9" w:rsidDel="00B56B10">
          <w:rPr>
            <w:rFonts w:ascii="宋体" w:eastAsia="宋体" w:hAnsi="宋体" w:hint="eastAsia"/>
            <w:color w:val="000000" w:themeColor="text1"/>
          </w:rPr>
          <w:delText>以及</w:delText>
        </w:r>
      </w:del>
      <w:r w:rsidRPr="005058A9">
        <w:rPr>
          <w:rFonts w:ascii="宋体" w:eastAsia="宋体" w:hAnsi="宋体" w:hint="eastAsia"/>
          <w:color w:val="000000" w:themeColor="text1"/>
        </w:rPr>
        <w:t>波士顿矩阵</w:t>
      </w:r>
      <w:ins w:id="131" w:author="kimi_zj@sina.com" w:date="2019-09-13T23:42:00Z">
        <w:r w:rsidR="00B56B10">
          <w:rPr>
            <w:rFonts w:ascii="宋体" w:eastAsia="宋体" w:hAnsi="宋体" w:hint="eastAsia"/>
            <w:color w:val="000000" w:themeColor="text1"/>
          </w:rPr>
          <w:t>以及安索夫矩阵</w:t>
        </w:r>
      </w:ins>
      <w:r w:rsidRPr="005058A9">
        <w:rPr>
          <w:rFonts w:ascii="宋体" w:eastAsia="宋体" w:hAnsi="宋体" w:hint="eastAsia"/>
          <w:color w:val="000000" w:themeColor="text1"/>
        </w:rPr>
        <w:t>等工具。STP理论主要用于行业市场细分以及确定企业的目标市场和市场定位。产品生命周期理论</w:t>
      </w:r>
      <w:ins w:id="132" w:author="kimi_zj@sina.com" w:date="2019-09-13T23:42:00Z">
        <w:r w:rsidR="00A06F46">
          <w:rPr>
            <w:rFonts w:ascii="宋体" w:eastAsia="宋体" w:hAnsi="宋体" w:hint="eastAsia"/>
            <w:color w:val="000000" w:themeColor="text1"/>
          </w:rPr>
          <w:t>、</w:t>
        </w:r>
      </w:ins>
      <w:del w:id="133" w:author="kimi_zj@sina.com" w:date="2019-09-13T23:42:00Z">
        <w:r w:rsidRPr="005058A9" w:rsidDel="00A06F46">
          <w:rPr>
            <w:rFonts w:ascii="宋体" w:eastAsia="宋体" w:hAnsi="宋体" w:hint="eastAsia"/>
            <w:color w:val="000000" w:themeColor="text1"/>
          </w:rPr>
          <w:delText>和</w:delText>
        </w:r>
      </w:del>
      <w:r w:rsidRPr="005058A9">
        <w:rPr>
          <w:rFonts w:ascii="宋体" w:eastAsia="宋体" w:hAnsi="宋体" w:hint="eastAsia"/>
          <w:color w:val="000000" w:themeColor="text1"/>
        </w:rPr>
        <w:t>波士顿矩阵</w:t>
      </w:r>
      <w:ins w:id="134" w:author="kimi_zj@sina.com" w:date="2019-09-13T23:42:00Z">
        <w:r w:rsidR="00A06F46">
          <w:rPr>
            <w:rFonts w:ascii="宋体" w:eastAsia="宋体" w:hAnsi="宋体" w:hint="eastAsia"/>
            <w:color w:val="000000" w:themeColor="text1"/>
          </w:rPr>
          <w:t>以及安索夫矩阵</w:t>
        </w:r>
      </w:ins>
      <w:r w:rsidRPr="005058A9">
        <w:rPr>
          <w:rFonts w:ascii="宋体" w:eastAsia="宋体" w:hAnsi="宋体" w:hint="eastAsia"/>
          <w:color w:val="000000" w:themeColor="text1"/>
        </w:rPr>
        <w:t>主要用于指导</w:t>
      </w:r>
      <w:ins w:id="135" w:author="kimi_zj@sina.com" w:date="2019-09-13T23:43:00Z">
        <w:r w:rsidR="00B854D3">
          <w:rPr>
            <w:rFonts w:ascii="宋体" w:eastAsia="宋体" w:hAnsi="宋体" w:hint="eastAsia"/>
            <w:color w:val="000000" w:themeColor="text1"/>
          </w:rPr>
          <w:t>目标市场选择和</w:t>
        </w:r>
      </w:ins>
      <w:r w:rsidRPr="005058A9">
        <w:rPr>
          <w:rFonts w:ascii="宋体" w:eastAsia="宋体" w:hAnsi="宋体" w:hint="eastAsia"/>
          <w:color w:val="000000" w:themeColor="text1"/>
        </w:rPr>
        <w:t>产品组合规划。</w:t>
      </w:r>
    </w:p>
    <w:p w14:paraId="0B28DBB2"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2.2.1 产品生命周期理论</w:t>
      </w:r>
    </w:p>
    <w:p w14:paraId="3980E540" w14:textId="79A4FD67" w:rsidR="00DD57C5" w:rsidRPr="005058A9" w:rsidDel="001A22D4" w:rsidRDefault="00076025">
      <w:pPr>
        <w:spacing w:line="360" w:lineRule="auto"/>
        <w:ind w:firstLine="420"/>
        <w:rPr>
          <w:del w:id="136" w:author="User" w:date="2019-09-09T09:37:00Z"/>
          <w:rFonts w:ascii="宋体" w:eastAsia="宋体" w:hAnsi="宋体"/>
          <w:color w:val="000000" w:themeColor="text1"/>
        </w:rPr>
      </w:pPr>
      <w:del w:id="137" w:author="User" w:date="2019-09-09T09:37:00Z">
        <w:r w:rsidRPr="005058A9" w:rsidDel="001A22D4">
          <w:rPr>
            <w:rFonts w:ascii="宋体" w:eastAsia="宋体" w:hAnsi="宋体" w:hint="eastAsia"/>
            <w:color w:val="000000" w:themeColor="text1"/>
          </w:rPr>
          <w:delText xml:space="preserve"> </w:delText>
        </w:r>
        <w:r w:rsidRPr="005058A9" w:rsidDel="001A22D4">
          <w:rPr>
            <w:rFonts w:ascii="宋体" w:eastAsia="宋体" w:hAnsi="宋体"/>
            <w:color w:val="000000" w:themeColor="text1"/>
          </w:rPr>
          <w:delText>产品生命周期理论是美国哈佛大学教授雷蒙德.弗农1966年在其《产品周期中的国际投资与国际贸易》一文中首次提出的。弗农认为：产品生命周期是指，产品从投入市场到被市场淘汰所经历的全部运动过程，亦即产品的市场寿命周期或经济寿命周期。产品生命周期(product life Cycle</w:delText>
        </w:r>
        <w:r w:rsidRPr="005058A9" w:rsidDel="001A22D4">
          <w:rPr>
            <w:rFonts w:ascii="宋体" w:eastAsia="宋体" w:hAnsi="宋体" w:hint="eastAsia"/>
            <w:color w:val="000000" w:themeColor="text1"/>
          </w:rPr>
          <w:delText>)</w:delText>
        </w:r>
        <w:r w:rsidRPr="005058A9" w:rsidDel="001A22D4">
          <w:rPr>
            <w:rFonts w:ascii="宋体" w:eastAsia="宋体" w:hAnsi="宋体"/>
            <w:color w:val="000000" w:themeColor="text1"/>
          </w:rPr>
          <w:delText>理论，</w:delText>
        </w:r>
        <w:r w:rsidRPr="005058A9" w:rsidDel="001A22D4">
          <w:rPr>
            <w:rFonts w:ascii="宋体" w:eastAsia="宋体" w:hAnsi="宋体" w:hint="eastAsia"/>
            <w:color w:val="000000" w:themeColor="text1"/>
          </w:rPr>
          <w:delText>起初</w:delText>
        </w:r>
        <w:r w:rsidRPr="005058A9" w:rsidDel="001A22D4">
          <w:rPr>
            <w:rFonts w:ascii="宋体" w:eastAsia="宋体" w:hAnsi="宋体"/>
            <w:color w:val="000000" w:themeColor="text1"/>
          </w:rPr>
          <w:delText>是用来解释一种创新产品在其产品生命周期的不同阶段国际贸易流向变化的理论。产品生命周期，是产品的市场寿命，即一种新产品从进入市场到被市场淘汰的整个过程。这个周期在不同的技术水平的国家里，发生的时间和过程是不一样的，期间存在一个较大的差距和时差，正是这一时差，表现为不同国家在技术上的差距，它反映了同一产品在不同国家市场上的竞争地位的差异，从而决定了国际贸易和国际投资的变化。</w:delText>
        </w:r>
      </w:del>
    </w:p>
    <w:p w14:paraId="20E79AD3" w14:textId="66307C96" w:rsidR="00DD57C5" w:rsidRPr="005058A9" w:rsidDel="001A22D4" w:rsidRDefault="00076025">
      <w:pPr>
        <w:spacing w:line="360" w:lineRule="auto"/>
        <w:ind w:firstLine="420"/>
        <w:rPr>
          <w:del w:id="138" w:author="User" w:date="2019-09-09T09:37:00Z"/>
          <w:rFonts w:ascii="宋体" w:eastAsia="宋体" w:hAnsi="宋体"/>
          <w:color w:val="000000" w:themeColor="text1"/>
        </w:rPr>
      </w:pPr>
      <w:del w:id="139" w:author="User" w:date="2019-09-09T09:37:00Z">
        <w:r w:rsidRPr="005058A9" w:rsidDel="001A22D4">
          <w:rPr>
            <w:rFonts w:ascii="宋体" w:eastAsia="宋体" w:hAnsi="宋体" w:hint="eastAsia"/>
            <w:color w:val="000000" w:themeColor="text1"/>
          </w:rPr>
          <w:delText xml:space="preserve"> </w:delText>
        </w:r>
        <w:r w:rsidRPr="005058A9" w:rsidDel="001A22D4">
          <w:rPr>
            <w:rFonts w:ascii="宋体" w:eastAsia="宋体" w:hAnsi="宋体"/>
            <w:color w:val="000000" w:themeColor="text1"/>
          </w:rPr>
          <w:delText>1957 年，美国的波兹( Booz)、阿隆(Allen)和海米尔通 (</w:delText>
        </w:r>
        <w:commentRangeStart w:id="140"/>
        <w:r w:rsidRPr="005058A9" w:rsidDel="001A22D4">
          <w:rPr>
            <w:rFonts w:ascii="宋体" w:eastAsia="宋体" w:hAnsi="宋体"/>
            <w:color w:val="000000" w:themeColor="text1"/>
          </w:rPr>
          <w:delText>Han垣llon</w:delText>
        </w:r>
        <w:commentRangeEnd w:id="140"/>
        <w:r w:rsidR="00135F1C" w:rsidDel="001A22D4">
          <w:rPr>
            <w:rStyle w:val="af1"/>
          </w:rPr>
          <w:commentReference w:id="140"/>
        </w:r>
        <w:r w:rsidRPr="005058A9" w:rsidDel="001A22D4">
          <w:rPr>
            <w:rFonts w:ascii="宋体" w:eastAsia="宋体" w:hAnsi="宋体"/>
            <w:color w:val="000000" w:themeColor="text1"/>
          </w:rPr>
          <w:delText>)管理咨询公司出版的《新产品管理》一书，提出产品生命周期依其进入市场后不同时期销售的变化，可分为投入期、成长期、成熟期和衰退期，并作了图解。 以后，英国的戈拍兹等人</w:delText>
        </w:r>
        <w:r w:rsidRPr="005058A9" w:rsidDel="001A22D4">
          <w:rPr>
            <w:rFonts w:ascii="宋体" w:eastAsia="宋体" w:hAnsi="宋体" w:hint="eastAsia"/>
            <w:color w:val="000000" w:themeColor="text1"/>
          </w:rPr>
          <w:delText>，</w:delText>
        </w:r>
        <w:r w:rsidRPr="005058A9" w:rsidDel="001A22D4">
          <w:rPr>
            <w:rFonts w:ascii="宋体" w:eastAsia="宋体" w:hAnsi="宋体"/>
            <w:color w:val="000000" w:themeColor="text1"/>
          </w:rPr>
          <w:delText>参考某类产品的原型或国内外类似产品的销售统计 ·记录，用数学的方法或类比的方法，把研究产品生命周期与研究生物老化现象的规律(成长曲线)结合起来，提出了戈拍兹曲线和其他曲线的数学模型。这样，从定性研究发展到定量研究，逐步形成了描述产品市场销售规律与竞争力的产品生命周期理论，并在市场营销策略选择中得到广泛应用</w:delText>
        </w:r>
        <w:r w:rsidRPr="005058A9" w:rsidDel="001A22D4">
          <w:rPr>
            <w:rFonts w:ascii="宋体" w:eastAsia="宋体" w:hAnsi="宋体" w:hint="eastAsia"/>
            <w:color w:val="000000" w:themeColor="text1"/>
          </w:rPr>
          <w:delText>。</w:delText>
        </w:r>
      </w:del>
    </w:p>
    <w:p w14:paraId="702B4A92" w14:textId="77777777" w:rsidR="00DD57C5" w:rsidRDefault="00076025">
      <w:pPr>
        <w:spacing w:line="360" w:lineRule="auto"/>
        <w:ind w:firstLine="420"/>
        <w:rPr>
          <w:ins w:id="141" w:author="User" w:date="2019-09-09T09:37:00Z"/>
          <w:rFonts w:ascii="宋体" w:eastAsia="宋体" w:hAnsi="宋体"/>
          <w:color w:val="000000" w:themeColor="text1"/>
        </w:rPr>
      </w:pPr>
      <w:r w:rsidRPr="005058A9">
        <w:rPr>
          <w:rFonts w:ascii="宋体" w:eastAsia="宋体" w:hAnsi="宋体"/>
          <w:color w:val="000000" w:themeColor="text1"/>
        </w:rPr>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6D287802" w14:textId="14C565E9" w:rsidR="001A22D4" w:rsidRPr="005058A9" w:rsidRDefault="00B90E18">
      <w:pPr>
        <w:spacing w:line="360" w:lineRule="auto"/>
        <w:ind w:firstLine="420"/>
        <w:rPr>
          <w:rFonts w:ascii="宋体" w:eastAsia="宋体" w:hAnsi="宋体"/>
          <w:color w:val="000000" w:themeColor="text1"/>
        </w:rPr>
      </w:pPr>
      <w:ins w:id="142" w:author="kimi_zj@sina.com" w:date="2019-09-13T23:51:00Z">
        <w:r>
          <w:rPr>
            <w:rFonts w:ascii="宋体" w:eastAsia="宋体" w:hAnsi="宋体" w:hint="eastAsia"/>
            <w:color w:val="000000" w:themeColor="text1"/>
          </w:rPr>
          <w:t>根据图2-4所示，</w:t>
        </w:r>
      </w:ins>
      <w:ins w:id="143" w:author="User" w:date="2019-09-09T09:37:00Z">
        <w:r w:rsidR="001A22D4">
          <w:rPr>
            <w:rFonts w:ascii="宋体" w:eastAsia="宋体" w:hAnsi="宋体" w:hint="eastAsia"/>
            <w:color w:val="000000" w:themeColor="text1"/>
          </w:rPr>
          <w:t>产品生命周期各个阶段</w:t>
        </w:r>
      </w:ins>
      <w:ins w:id="144" w:author="User" w:date="2019-09-09T09:38:00Z">
        <w:r w:rsidR="001A22D4">
          <w:rPr>
            <w:rFonts w:ascii="宋体" w:eastAsia="宋体" w:hAnsi="宋体" w:hint="eastAsia"/>
            <w:color w:val="000000" w:themeColor="text1"/>
          </w:rPr>
          <w:t>的典型特征分析如下：</w:t>
        </w:r>
      </w:ins>
    </w:p>
    <w:p w14:paraId="47D8AC8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del w:id="145" w:author="User" w:date="2019-09-09T09:38:00Z">
        <w:r w:rsidRPr="005058A9" w:rsidDel="001A22D4">
          <w:rPr>
            <w:rFonts w:ascii="宋体" w:eastAsia="宋体" w:hAnsi="宋体" w:hint="eastAsia"/>
            <w:color w:val="000000" w:themeColor="text1"/>
          </w:rPr>
          <w:delText>、</w:delText>
        </w:r>
      </w:del>
      <w:r w:rsidRPr="005058A9">
        <w:rPr>
          <w:rFonts w:ascii="宋体" w:eastAsia="宋体" w:hAnsi="宋体"/>
          <w:color w:val="000000" w:themeColor="text1"/>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del w:id="146" w:author="User" w:date="2019-09-09T09:38:00Z">
        <w:r w:rsidRPr="005058A9" w:rsidDel="001A22D4">
          <w:rPr>
            <w:rFonts w:ascii="宋体" w:eastAsia="宋体" w:hAnsi="宋体" w:hint="eastAsia"/>
            <w:color w:val="000000" w:themeColor="text1"/>
          </w:rPr>
          <w:delText>、</w:delText>
        </w:r>
      </w:del>
      <w:r w:rsidRPr="005058A9">
        <w:rPr>
          <w:rFonts w:ascii="宋体" w:eastAsia="宋体" w:hAnsi="宋体"/>
          <w:color w:val="000000" w:themeColor="text1"/>
        </w:rPr>
        <w:t>成长期:产品技术已成熟、工艺稳定，消费者对此产品已 较为熟悉，因而销量大增使大批量生产形成，单位成本迅速降低，已建立起了较稳固的销售渠道，在增长率进一步增加的情况下，销售量亦大增，从而利润迅速成长 。</w:t>
      </w:r>
    </w:p>
    <w:p w14:paraId="231549A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（3）</w:t>
      </w:r>
      <w:del w:id="147" w:author="User" w:date="2019-09-09T09:38:00Z">
        <w:r w:rsidRPr="005058A9" w:rsidDel="001A22D4">
          <w:rPr>
            <w:rFonts w:ascii="宋体" w:eastAsia="宋体" w:hAnsi="宋体" w:hint="eastAsia"/>
            <w:color w:val="000000" w:themeColor="text1"/>
          </w:rPr>
          <w:delText>、</w:delText>
        </w:r>
      </w:del>
      <w:r w:rsidRPr="005058A9">
        <w:rPr>
          <w:rFonts w:ascii="宋体" w:eastAsia="宋体" w:hAnsi="宋体"/>
          <w:color w:val="000000" w:themeColor="text1"/>
        </w:rPr>
        <w:t>成熟期:市场需求趋于饱和，销售增长率开始下降，利润增 长率也开始下降，全行业出现过剩，市场竞争更趋激烈，部分竞争者开始退出，此时企业销量很大</w:t>
      </w:r>
      <w:r w:rsidRPr="005058A9">
        <w:rPr>
          <w:rFonts w:ascii="宋体" w:eastAsia="宋体" w:hAnsi="宋体" w:hint="eastAsia"/>
          <w:color w:val="000000" w:themeColor="text1"/>
        </w:rPr>
        <w:t>，</w:t>
      </w:r>
      <w:r w:rsidRPr="005058A9">
        <w:rPr>
          <w:rFonts w:ascii="宋体" w:eastAsia="宋体" w:hAnsi="宋体"/>
          <w:color w:val="000000" w:themeColor="text1"/>
        </w:rPr>
        <w:t>利润多，现金收入多。</w:t>
      </w:r>
    </w:p>
    <w:p w14:paraId="02B88E60"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（4）</w:t>
      </w:r>
      <w:del w:id="148" w:author="User" w:date="2019-09-09T09:38:00Z">
        <w:r w:rsidRPr="005058A9" w:rsidDel="001A22D4">
          <w:rPr>
            <w:rFonts w:ascii="宋体" w:eastAsia="宋体" w:hAnsi="宋体" w:hint="eastAsia"/>
            <w:color w:val="000000" w:themeColor="text1"/>
          </w:rPr>
          <w:delText>、</w:delText>
        </w:r>
      </w:del>
      <w:r w:rsidRPr="005058A9">
        <w:rPr>
          <w:rFonts w:ascii="宋体" w:eastAsia="宋体" w:hAnsi="宋体"/>
          <w:color w:val="000000" w:themeColor="text1"/>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270500" cy="3091815"/>
                    </a:xfrm>
                    <a:prstGeom prst="rect">
                      <a:avLst/>
                    </a:prstGeom>
                  </pic:spPr>
                </pic:pic>
              </a:graphicData>
            </a:graphic>
          </wp:inline>
        </w:drawing>
      </w:r>
    </w:p>
    <w:p w14:paraId="51850CC1" w14:textId="71941D85"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color w:val="000000" w:themeColor="text1"/>
        </w:rPr>
        <w:t>图</w:t>
      </w:r>
      <w:ins w:id="149" w:author="kimi_zj@sina.com" w:date="2019-09-13T23:51:00Z">
        <w:r w:rsidR="007845D0">
          <w:rPr>
            <w:rFonts w:ascii="宋体" w:eastAsia="宋体" w:hAnsi="宋体" w:hint="eastAsia"/>
            <w:color w:val="000000" w:themeColor="text1"/>
          </w:rPr>
          <w:t>2-4</w:t>
        </w:r>
      </w:ins>
      <w:del w:id="150" w:author="kimi_zj@sina.com" w:date="2019-09-13T23:51:00Z">
        <w:r w:rsidRPr="005058A9" w:rsidDel="007845D0">
          <w:rPr>
            <w:rFonts w:ascii="宋体" w:eastAsia="宋体" w:hAnsi="宋体"/>
            <w:color w:val="000000" w:themeColor="text1"/>
          </w:rPr>
          <w:delText>6</w:delText>
        </w:r>
      </w:del>
      <w:r w:rsidRPr="005058A9">
        <w:rPr>
          <w:rFonts w:ascii="宋体" w:eastAsia="宋体" w:hAnsi="宋体"/>
          <w:color w:val="000000" w:themeColor="text1"/>
        </w:rPr>
        <w:t xml:space="preserve"> </w:t>
      </w:r>
      <w:r w:rsidRPr="005058A9">
        <w:rPr>
          <w:rFonts w:ascii="宋体" w:eastAsia="宋体" w:hAnsi="宋体" w:hint="eastAsia"/>
          <w:color w:val="000000" w:themeColor="text1"/>
        </w:rPr>
        <w:t>典型的产品生命周期曲线</w:t>
      </w:r>
    </w:p>
    <w:p w14:paraId="78472180" w14:textId="6B8E4D4A"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 xml:space="preserve">2.2.2 </w:t>
      </w:r>
      <w:commentRangeStart w:id="151"/>
      <w:r w:rsidRPr="00D140CD">
        <w:rPr>
          <w:rFonts w:ascii="宋体" w:eastAsia="宋体" w:hAnsi="宋体" w:hint="eastAsia"/>
          <w:b/>
          <w:color w:val="000000" w:themeColor="text1"/>
        </w:rPr>
        <w:t>STP</w:t>
      </w:r>
      <w:r w:rsidR="00D65DC3" w:rsidRPr="00D140CD">
        <w:rPr>
          <w:rFonts w:ascii="宋体" w:eastAsia="宋体" w:hAnsi="宋体" w:hint="eastAsia"/>
          <w:b/>
          <w:color w:val="000000" w:themeColor="text1"/>
        </w:rPr>
        <w:t>理论</w:t>
      </w:r>
      <w:commentRangeEnd w:id="151"/>
      <w:r w:rsidR="00856DC9">
        <w:rPr>
          <w:rStyle w:val="af1"/>
        </w:rPr>
        <w:commentReference w:id="151"/>
      </w:r>
    </w:p>
    <w:p w14:paraId="5BDD201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47FEB90D" w14:textId="669A0657" w:rsidR="008F0A67" w:rsidRPr="006500DE" w:rsidRDefault="00076025" w:rsidP="00EB5850">
      <w:pPr>
        <w:spacing w:line="360" w:lineRule="auto"/>
        <w:ind w:firstLine="420"/>
        <w:rPr>
          <w:ins w:id="152" w:author="kimi_zj@sina.com" w:date="2019-09-14T00:15:00Z"/>
          <w:rFonts w:ascii="宋体" w:eastAsia="宋体" w:hAnsi="宋体"/>
          <w:color w:val="000000" w:themeColor="text1"/>
        </w:rPr>
      </w:pPr>
      <w:del w:id="153" w:author="kimi_zj@sina.com" w:date="2019-09-14T00:16:00Z">
        <w:r w:rsidRPr="005058A9" w:rsidDel="00EB5850">
          <w:rPr>
            <w:rFonts w:ascii="宋体" w:eastAsia="宋体" w:hAnsi="宋体" w:hint="eastAsia"/>
            <w:color w:val="000000" w:themeColor="text1"/>
          </w:rPr>
          <w:delText xml:space="preserve"> </w:delText>
        </w:r>
      </w:del>
      <w:del w:id="154" w:author="kimi_zj@sina.com" w:date="2019-09-14T00:07:00Z">
        <w:r w:rsidRPr="005058A9" w:rsidDel="00367C95">
          <w:rPr>
            <w:rFonts w:ascii="宋体" w:eastAsia="宋体" w:hAnsi="宋体"/>
            <w:color w:val="000000" w:themeColor="text1"/>
          </w:rPr>
          <w:delText>STP理论的根本要义在于选择、确定目标消费者或客户。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息，让他们注意到品牌，并感知到这就是他们所需要的。</w:delText>
        </w:r>
      </w:del>
      <w:ins w:id="155" w:author="kimi_zj@sina.com" w:date="2019-09-14T00:06:00Z">
        <w:r w:rsidR="00A920FA" w:rsidRPr="00A920FA">
          <w:rPr>
            <w:rFonts w:ascii="宋体" w:eastAsia="宋体" w:hAnsi="宋体"/>
            <w:color w:val="000000" w:themeColor="text1"/>
          </w:rPr>
          <w:t>STP理论的根本要义在于选择确定目标消费者或客户，或称</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"https://wiki.mbalib.com/wiki/%E5%B8%82%E5%9C%BA%E5%AE%9A%E4%BD%8D%E7%90%86%E8%AE%BA" \o "</w:instrText>
        </w:r>
        <w:r w:rsidR="00A920FA" w:rsidRPr="00A920FA">
          <w:rPr>
            <w:rFonts w:ascii="宋体" w:eastAsia="宋体" w:hAnsi="宋体" w:hint="eastAsia"/>
            <w:color w:val="000000" w:themeColor="text1"/>
          </w:rPr>
          <w:instrText>市场定位理论</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市场定位理论</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。根据STP理论，</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"https://wiki.mbalib.com/wiki/%E5%B8%82%E5%9C%BA" \o "</w:instrText>
        </w:r>
        <w:r w:rsidR="00A920FA" w:rsidRPr="00A920FA">
          <w:rPr>
            <w:rFonts w:ascii="宋体" w:eastAsia="宋体" w:hAnsi="宋体" w:hint="eastAsia"/>
            <w:color w:val="000000" w:themeColor="text1"/>
          </w:rPr>
          <w:instrText>市场</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市场</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是一个综合体，是多层次、多元化的</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"https://wiki.mbalib.com/wiki/%E6%B6%88%E8%B4%B9%E9%9C%80%E6%B1%82" \o "</w:instrText>
        </w:r>
        <w:r w:rsidR="00A920FA" w:rsidRPr="00A920FA">
          <w:rPr>
            <w:rFonts w:ascii="宋体" w:eastAsia="宋体" w:hAnsi="宋体" w:hint="eastAsia"/>
            <w:color w:val="000000" w:themeColor="text1"/>
          </w:rPr>
          <w:instrText>消费需求</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消费需求</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集合体，任何企业都无法满足所有的需求，企业应该根据不同需求、</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"https://wiki.mbalib.com/wiki/%E8%B4%AD%E4%B9%B0%E5%8A%9B" \o "</w:instrText>
        </w:r>
        <w:r w:rsidR="00A920FA" w:rsidRPr="00A920FA">
          <w:rPr>
            <w:rFonts w:ascii="宋体" w:eastAsia="宋体" w:hAnsi="宋体" w:hint="eastAsia"/>
            <w:color w:val="000000" w:themeColor="text1"/>
          </w:rPr>
          <w:instrText>购买力</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购买力</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等因素把市场分为由相似需求构成的消费群，即若干子市场。这就是</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"https://wiki.mbalib.com/wiki/%E5%B8%82%E5%9C%BA%E7%BB%86%E5%88%86" \o "</w:instrText>
        </w:r>
        <w:r w:rsidR="00A920FA" w:rsidRPr="00A920FA">
          <w:rPr>
            <w:rFonts w:ascii="宋体" w:eastAsia="宋体" w:hAnsi="宋体" w:hint="eastAsia"/>
            <w:color w:val="000000" w:themeColor="text1"/>
          </w:rPr>
          <w:instrText>市场细分</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市场细分</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。企业可以根据自身战略和产品情况从子市场中选取有一定规模和发展前景，并且符合公司的目标和</w:t>
        </w:r>
        <w:r w:rsidR="00A920FA" w:rsidRPr="00A920FA">
          <w:rPr>
            <w:rFonts w:ascii="宋体" w:eastAsia="宋体" w:hAnsi="宋体"/>
            <w:color w:val="000000" w:themeColor="text1"/>
          </w:rPr>
          <w:lastRenderedPageBreak/>
          <w:t>能力的</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"https://wiki.mbalib.com/wiki/%E7%BB%86%E5%88%86%E5%B8%82%E5%9C%BA" \o "</w:instrText>
        </w:r>
        <w:r w:rsidR="00A920FA" w:rsidRPr="00A920FA">
          <w:rPr>
            <w:rFonts w:ascii="宋体" w:eastAsia="宋体" w:hAnsi="宋体" w:hint="eastAsia"/>
            <w:color w:val="000000" w:themeColor="text1"/>
          </w:rPr>
          <w:instrText>细分市场</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细分市场</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作为公司的</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"https://wiki.mbalib.com/wiki/%E7%9B%AE%E6%A0%87%E5%B8%82%E5%9C%BA" \o "</w:instrText>
        </w:r>
        <w:r w:rsidR="00A920FA" w:rsidRPr="00A920FA">
          <w:rPr>
            <w:rFonts w:ascii="宋体" w:eastAsia="宋体" w:hAnsi="宋体" w:hint="eastAsia"/>
            <w:color w:val="000000" w:themeColor="text1"/>
          </w:rPr>
          <w:instrText>目标市场</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目标市场</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。随后，企业需要将</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"https://wiki.mbalib.com/wiki/%E4%BA%A7%E5%93%81%E5%AE%9A%E4%BD%8D" \o "</w:instrText>
        </w:r>
        <w:r w:rsidR="00A920FA" w:rsidRPr="00A920FA">
          <w:rPr>
            <w:rFonts w:ascii="宋体" w:eastAsia="宋体" w:hAnsi="宋体" w:hint="eastAsia"/>
            <w:color w:val="000000" w:themeColor="text1"/>
          </w:rPr>
          <w:instrText>产品定位</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产品定位</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在目标消费者所偏好的位置上，并通过一系列营销活动向目标消费者传达这一定位信息，让他们注意到</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"https://wiki.mbalib.com/wiki/%E5%93%81%E7%89%8C" \o "</w:instrText>
        </w:r>
        <w:r w:rsidR="00A920FA" w:rsidRPr="00A920FA">
          <w:rPr>
            <w:rFonts w:ascii="宋体" w:eastAsia="宋体" w:hAnsi="宋体" w:hint="eastAsia"/>
            <w:color w:val="000000" w:themeColor="text1"/>
          </w:rPr>
          <w:instrText>品牌</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品牌</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，并感知到这就是他们所需要的。</w:t>
        </w:r>
      </w:ins>
      <w:ins w:id="156" w:author="kimi_zj@sina.com" w:date="2019-09-14T00:15:00Z">
        <w:r w:rsidR="008F0A67">
          <w:rPr>
            <w:rFonts w:ascii="宋体" w:eastAsia="宋体" w:hAnsi="宋体" w:hint="eastAsia"/>
            <w:color w:val="000000" w:themeColor="text1"/>
          </w:rPr>
          <w:t>STP</w:t>
        </w:r>
        <w:r w:rsidR="008F0A67" w:rsidRPr="005058A9">
          <w:rPr>
            <w:rFonts w:ascii="宋体" w:eastAsia="宋体" w:hAnsi="宋体" w:hint="eastAsia"/>
            <w:color w:val="000000" w:themeColor="text1"/>
          </w:rPr>
          <w:t>市场营销战略模型图由以下几个板块组成，见图</w:t>
        </w:r>
        <w:r w:rsidR="008F0A67">
          <w:rPr>
            <w:rFonts w:ascii="宋体" w:eastAsia="宋体" w:hAnsi="宋体" w:hint="eastAsia"/>
            <w:color w:val="000000" w:themeColor="text1"/>
          </w:rPr>
          <w:t>2-5</w:t>
        </w:r>
        <w:r w:rsidR="008F0A67" w:rsidRPr="005058A9">
          <w:rPr>
            <w:rFonts w:ascii="宋体" w:eastAsia="宋体" w:hAnsi="宋体" w:hint="eastAsia"/>
            <w:color w:val="000000" w:themeColor="text1"/>
          </w:rPr>
          <w:t>市场营销战略的关键是进行市场细分，也是</w:t>
        </w:r>
        <w:r w:rsidR="008F0A67" w:rsidRPr="005058A9">
          <w:rPr>
            <w:rFonts w:ascii="宋体" w:eastAsia="宋体" w:hAnsi="宋体"/>
            <w:color w:val="000000" w:themeColor="text1"/>
          </w:rPr>
          <w:t>STP</w:t>
        </w:r>
        <w:r w:rsidR="008F0A67" w:rsidRPr="005058A9">
          <w:rPr>
            <w:rFonts w:ascii="宋体" w:eastAsia="宋体" w:hAnsi="宋体" w:hint="eastAsia"/>
            <w:color w:val="000000" w:themeColor="text1"/>
          </w:rPr>
          <w:t>战略的首要步骤。</w:t>
        </w:r>
        <w:r w:rsidR="008F0A67">
          <w:rPr>
            <w:rFonts w:ascii="宋体" w:eastAsia="宋体" w:hAnsi="宋体" w:hint="eastAsia"/>
            <w:color w:val="000000" w:themeColor="text1"/>
          </w:rPr>
          <w:t>另外</w:t>
        </w:r>
        <w:r w:rsidR="008F0A67" w:rsidRPr="005058A9">
          <w:rPr>
            <w:rFonts w:ascii="宋体" w:eastAsia="宋体" w:hAnsi="宋体" w:hint="eastAsia"/>
            <w:color w:val="000000" w:themeColor="text1"/>
          </w:rPr>
          <w:t>进行市场细分的一个关键点是细分基础的选择</w:t>
        </w:r>
        <w:r w:rsidR="008F0A67">
          <w:rPr>
            <w:rFonts w:ascii="宋体" w:eastAsia="宋体" w:hAnsi="宋体" w:hint="eastAsia"/>
            <w:color w:val="000000" w:themeColor="text1"/>
          </w:rPr>
          <w:t>，</w:t>
        </w:r>
        <w:r w:rsidR="008F0A67" w:rsidRPr="005058A9">
          <w:rPr>
            <w:rFonts w:ascii="宋体" w:eastAsia="宋体" w:hAnsi="宋体" w:hint="eastAsia"/>
            <w:color w:val="000000" w:themeColor="text1"/>
          </w:rPr>
          <w:t>正确的市场细分变量使得企业能够快速发现潜在市场，发挥企业竞争优势，选择最有利可图的目标市场，进而进行市场定位。</w:t>
        </w:r>
        <w:r w:rsidR="008F0A67" w:rsidRPr="005058A9">
          <w:rPr>
            <w:rFonts w:ascii="宋体" w:eastAsia="宋体" w:hAnsi="宋体"/>
            <w:color w:val="000000" w:themeColor="text1"/>
          </w:rPr>
          <w:t>Kotler</w:t>
        </w:r>
        <w:r w:rsidR="008F0A67" w:rsidRPr="005058A9">
          <w:rPr>
            <w:rFonts w:ascii="宋体" w:eastAsia="宋体" w:hAnsi="宋体" w:hint="eastAsia"/>
            <w:color w:val="000000" w:themeColor="text1"/>
          </w:rPr>
          <w:t>（</w:t>
        </w:r>
        <w:r w:rsidR="008F0A67" w:rsidRPr="005058A9">
          <w:rPr>
            <w:rFonts w:ascii="宋体" w:eastAsia="宋体" w:hAnsi="宋体"/>
            <w:color w:val="000000" w:themeColor="text1"/>
          </w:rPr>
          <w:t>1992</w:t>
        </w:r>
        <w:r w:rsidR="008F0A67" w:rsidRPr="005058A9">
          <w:rPr>
            <w:rFonts w:ascii="宋体" w:eastAsia="宋体" w:hAnsi="宋体" w:hint="eastAsia"/>
            <w:color w:val="000000" w:themeColor="text1"/>
          </w:rPr>
          <w:t>）将市场细分中的变量选主要择概括为地理、人口统计、心理、行为这四个变量（见</w:t>
        </w:r>
        <w:commentRangeStart w:id="157"/>
        <w:r w:rsidR="008F0A67" w:rsidRPr="005058A9">
          <w:rPr>
            <w:rFonts w:ascii="宋体" w:eastAsia="宋体" w:hAnsi="宋体" w:hint="eastAsia"/>
            <w:color w:val="000000" w:themeColor="text1"/>
          </w:rPr>
          <w:t>表2</w:t>
        </w:r>
        <w:commentRangeEnd w:id="157"/>
        <w:r w:rsidR="008F0A67">
          <w:rPr>
            <w:rStyle w:val="af1"/>
          </w:rPr>
          <w:commentReference w:id="157"/>
        </w:r>
        <w:r w:rsidR="008F0A67">
          <w:rPr>
            <w:rFonts w:ascii="宋体" w:eastAsia="宋体" w:hAnsi="宋体" w:hint="eastAsia"/>
            <w:color w:val="000000" w:themeColor="text1"/>
          </w:rPr>
          <w:t>-2</w:t>
        </w:r>
        <w:r w:rsidR="008F0A67" w:rsidRPr="005058A9">
          <w:rPr>
            <w:rFonts w:ascii="宋体" w:eastAsia="宋体" w:hAnsi="宋体" w:hint="eastAsia"/>
            <w:color w:val="000000" w:themeColor="text1"/>
          </w:rPr>
          <w:t>）。</w:t>
        </w:r>
      </w:ins>
    </w:p>
    <w:p w14:paraId="120E04DD" w14:textId="77777777" w:rsidR="008F0A67" w:rsidRPr="005058A9" w:rsidRDefault="008F0A67" w:rsidP="008F0A67">
      <w:pPr>
        <w:autoSpaceDE w:val="0"/>
        <w:autoSpaceDN w:val="0"/>
        <w:adjustRightInd w:val="0"/>
        <w:jc w:val="center"/>
        <w:rPr>
          <w:ins w:id="158" w:author="kimi_zj@sina.com" w:date="2019-09-14T00:15:00Z"/>
          <w:rFonts w:ascii="宋体" w:eastAsia="宋体" w:hAnsi="宋体" w:cs="Songti SC"/>
          <w:color w:val="000000" w:themeColor="text1"/>
          <w:sz w:val="25"/>
          <w:szCs w:val="25"/>
        </w:rPr>
      </w:pPr>
      <w:ins w:id="159" w:author="kimi_zj@sina.com" w:date="2019-09-14T00:15:00Z">
        <w:r w:rsidRPr="005058A9">
          <w:rPr>
            <w:rFonts w:ascii="宋体" w:eastAsia="宋体" w:hAnsi="宋体" w:cs="Songti SC"/>
            <w:noProof/>
            <w:color w:val="000000" w:themeColor="text1"/>
            <w:sz w:val="25"/>
            <w:szCs w:val="25"/>
            <w:rPrChange w:id="160" w:author="Unknown">
              <w:rPr>
                <w:noProof/>
              </w:rPr>
            </w:rPrChange>
          </w:rPr>
          <w:drawing>
            <wp:inline distT="0" distB="0" distL="0" distR="0" wp14:anchorId="2D7D3B60" wp14:editId="385B8E7E">
              <wp:extent cx="4507230" cy="34486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4508660" cy="3449940"/>
                      </a:xfrm>
                      <a:prstGeom prst="rect">
                        <a:avLst/>
                      </a:prstGeom>
                    </pic:spPr>
                  </pic:pic>
                </a:graphicData>
              </a:graphic>
            </wp:inline>
          </w:drawing>
        </w:r>
      </w:ins>
    </w:p>
    <w:p w14:paraId="3EDD3D4B" w14:textId="77777777" w:rsidR="008F0A67" w:rsidRPr="00E43CDF" w:rsidRDefault="008F0A67" w:rsidP="008F0A67">
      <w:pPr>
        <w:spacing w:line="360" w:lineRule="auto"/>
        <w:jc w:val="center"/>
        <w:rPr>
          <w:ins w:id="161" w:author="kimi_zj@sina.com" w:date="2019-09-14T00:15:00Z"/>
          <w:rFonts w:ascii="宋体" w:eastAsia="宋体" w:hAnsi="宋体"/>
          <w:color w:val="000000" w:themeColor="text1"/>
        </w:rPr>
      </w:pPr>
      <w:ins w:id="162" w:author="kimi_zj@sina.com" w:date="2019-09-14T00:15:00Z">
        <w:r w:rsidRPr="005058A9">
          <w:rPr>
            <w:rFonts w:ascii="宋体" w:eastAsia="宋体" w:hAnsi="宋体" w:hint="eastAsia"/>
            <w:color w:val="000000" w:themeColor="text1"/>
          </w:rPr>
          <w:t>图</w:t>
        </w:r>
        <w:r>
          <w:rPr>
            <w:rFonts w:ascii="宋体" w:eastAsia="宋体" w:hAnsi="宋体" w:hint="eastAsia"/>
            <w:color w:val="000000" w:themeColor="text1"/>
          </w:rPr>
          <w:t>2-5</w:t>
        </w:r>
        <w:r w:rsidRPr="005058A9">
          <w:rPr>
            <w:rFonts w:ascii="宋体" w:eastAsia="宋体" w:hAnsi="宋体" w:cs="Songti SC"/>
            <w:color w:val="000000" w:themeColor="text1"/>
          </w:rPr>
          <w:t xml:space="preserve"> STP</w:t>
        </w:r>
        <w:r w:rsidRPr="005058A9">
          <w:rPr>
            <w:rFonts w:ascii="宋体" w:eastAsia="宋体" w:hAnsi="宋体" w:cs="Songti SC" w:hint="eastAsia"/>
            <w:color w:val="000000" w:themeColor="text1"/>
          </w:rPr>
          <w:t>营销战略模型</w:t>
        </w:r>
      </w:ins>
    </w:p>
    <w:p w14:paraId="48854A20" w14:textId="77777777" w:rsidR="008F0A67" w:rsidRDefault="008F0A67" w:rsidP="008F0A67">
      <w:pPr>
        <w:autoSpaceDE w:val="0"/>
        <w:autoSpaceDN w:val="0"/>
        <w:adjustRightInd w:val="0"/>
        <w:rPr>
          <w:ins w:id="163" w:author="kimi_zj@sina.com" w:date="2019-09-14T00:15:00Z"/>
          <w:rFonts w:ascii="宋体" w:eastAsia="宋体" w:hAnsi="宋体" w:cs="Songti SC"/>
          <w:color w:val="000000" w:themeColor="text1"/>
          <w:sz w:val="32"/>
          <w:szCs w:val="32"/>
        </w:rPr>
      </w:pPr>
    </w:p>
    <w:p w14:paraId="3C798C56" w14:textId="77777777" w:rsidR="008F0A67" w:rsidRDefault="008F0A67" w:rsidP="008F0A67">
      <w:pPr>
        <w:autoSpaceDE w:val="0"/>
        <w:autoSpaceDN w:val="0"/>
        <w:adjustRightInd w:val="0"/>
        <w:rPr>
          <w:ins w:id="164" w:author="kimi_zj@sina.com" w:date="2019-09-14T00:15:00Z"/>
          <w:rFonts w:ascii="宋体" w:eastAsia="宋体" w:hAnsi="宋体" w:cs="Songti SC"/>
          <w:color w:val="000000" w:themeColor="text1"/>
          <w:sz w:val="32"/>
          <w:szCs w:val="32"/>
        </w:rPr>
      </w:pPr>
    </w:p>
    <w:p w14:paraId="1E098980" w14:textId="77777777" w:rsidR="008F0A67" w:rsidRDefault="008F0A67" w:rsidP="008F0A67">
      <w:pPr>
        <w:autoSpaceDE w:val="0"/>
        <w:autoSpaceDN w:val="0"/>
        <w:adjustRightInd w:val="0"/>
        <w:rPr>
          <w:ins w:id="165" w:author="kimi_zj@sina.com" w:date="2019-09-14T00:15:00Z"/>
          <w:rFonts w:ascii="宋体" w:eastAsia="宋体" w:hAnsi="宋体" w:cs="Songti SC"/>
          <w:color w:val="000000" w:themeColor="text1"/>
          <w:sz w:val="32"/>
          <w:szCs w:val="32"/>
        </w:rPr>
      </w:pPr>
    </w:p>
    <w:p w14:paraId="6EECA733" w14:textId="77777777" w:rsidR="008F0A67" w:rsidRDefault="008F0A67" w:rsidP="008F0A67">
      <w:pPr>
        <w:autoSpaceDE w:val="0"/>
        <w:autoSpaceDN w:val="0"/>
        <w:adjustRightInd w:val="0"/>
        <w:rPr>
          <w:ins w:id="166" w:author="kimi_zj@sina.com" w:date="2019-09-14T00:15:00Z"/>
          <w:rFonts w:ascii="宋体" w:eastAsia="宋体" w:hAnsi="宋体" w:cs="Songti SC"/>
          <w:color w:val="000000" w:themeColor="text1"/>
          <w:sz w:val="32"/>
          <w:szCs w:val="32"/>
        </w:rPr>
      </w:pPr>
    </w:p>
    <w:p w14:paraId="07D7361C" w14:textId="77777777" w:rsidR="008F0A67" w:rsidRDefault="008F0A67" w:rsidP="008F0A67">
      <w:pPr>
        <w:autoSpaceDE w:val="0"/>
        <w:autoSpaceDN w:val="0"/>
        <w:adjustRightInd w:val="0"/>
        <w:rPr>
          <w:ins w:id="167" w:author="kimi_zj@sina.com" w:date="2019-09-14T00:15:00Z"/>
          <w:rFonts w:ascii="宋体" w:eastAsia="宋体" w:hAnsi="宋体" w:cs="Songti SC"/>
          <w:color w:val="000000" w:themeColor="text1"/>
          <w:sz w:val="32"/>
          <w:szCs w:val="32"/>
        </w:rPr>
      </w:pPr>
    </w:p>
    <w:p w14:paraId="664376E8" w14:textId="77777777" w:rsidR="008F0A67" w:rsidRDefault="008F0A67" w:rsidP="008F0A67">
      <w:pPr>
        <w:autoSpaceDE w:val="0"/>
        <w:autoSpaceDN w:val="0"/>
        <w:adjustRightInd w:val="0"/>
        <w:rPr>
          <w:ins w:id="168" w:author="kimi_zj@sina.com" w:date="2019-09-14T00:15:00Z"/>
          <w:rFonts w:ascii="宋体" w:eastAsia="宋体" w:hAnsi="宋体" w:cs="Songti SC"/>
          <w:color w:val="000000" w:themeColor="text1"/>
          <w:sz w:val="32"/>
          <w:szCs w:val="32"/>
        </w:rPr>
      </w:pPr>
    </w:p>
    <w:p w14:paraId="45359EF6" w14:textId="77777777" w:rsidR="008F0A67" w:rsidRPr="00E43CDF" w:rsidRDefault="008F0A67" w:rsidP="008F0A67">
      <w:pPr>
        <w:autoSpaceDE w:val="0"/>
        <w:autoSpaceDN w:val="0"/>
        <w:adjustRightInd w:val="0"/>
        <w:jc w:val="center"/>
        <w:rPr>
          <w:ins w:id="169" w:author="kimi_zj@sina.com" w:date="2019-09-14T00:15:00Z"/>
          <w:rFonts w:ascii="宋体" w:eastAsia="宋体" w:hAnsi="宋体" w:cs="Songti SC"/>
          <w:color w:val="000000" w:themeColor="text1"/>
        </w:rPr>
      </w:pPr>
      <w:ins w:id="170" w:author="kimi_zj@sina.com" w:date="2019-09-14T00:15:00Z">
        <w:r w:rsidRPr="00E43CDF">
          <w:rPr>
            <w:rFonts w:ascii="宋体" w:eastAsia="宋体" w:hAnsi="宋体" w:cs="Songti SC" w:hint="eastAsia"/>
            <w:color w:val="000000" w:themeColor="text1"/>
          </w:rPr>
          <w:t>表2-2</w:t>
        </w:r>
        <w:r w:rsidRPr="005058A9">
          <w:rPr>
            <w:rFonts w:ascii="宋体" w:eastAsia="宋体" w:hAnsi="宋体" w:cs="Songti SC" w:hint="eastAsia"/>
            <w:color w:val="000000" w:themeColor="text1"/>
          </w:rPr>
          <w:t>市场细分变量</w:t>
        </w:r>
        <w:r w:rsidRPr="00E43CDF">
          <w:rPr>
            <w:rFonts w:ascii="宋体" w:eastAsia="宋体" w:hAnsi="宋体" w:cs="Songti SC"/>
            <w:color w:val="000000" w:themeColor="text1"/>
          </w:rPr>
          <w:commentReference w:id="171"/>
        </w:r>
      </w:ins>
    </w:p>
    <w:p w14:paraId="352026CC" w14:textId="77777777" w:rsidR="008F0A67" w:rsidRPr="005058A9" w:rsidRDefault="008F0A67" w:rsidP="008F0A67">
      <w:pPr>
        <w:autoSpaceDE w:val="0"/>
        <w:autoSpaceDN w:val="0"/>
        <w:adjustRightInd w:val="0"/>
        <w:rPr>
          <w:ins w:id="172" w:author="kimi_zj@sina.com" w:date="2019-09-14T00:15:00Z"/>
          <w:rFonts w:ascii="宋体" w:eastAsia="宋体" w:hAnsi="宋体" w:cs="Songti SC"/>
          <w:color w:val="000000" w:themeColor="text1"/>
          <w:sz w:val="32"/>
          <w:szCs w:val="32"/>
        </w:rPr>
      </w:pPr>
      <w:ins w:id="173" w:author="kimi_zj@sina.com" w:date="2019-09-14T00:15:00Z">
        <w:r w:rsidRPr="005058A9">
          <w:rPr>
            <w:rFonts w:ascii="宋体" w:eastAsia="宋体" w:hAnsi="宋体" w:cs="Songti SC"/>
            <w:noProof/>
            <w:color w:val="000000" w:themeColor="text1"/>
            <w:sz w:val="32"/>
            <w:szCs w:val="32"/>
            <w:rPrChange w:id="174" w:author="Unknown">
              <w:rPr>
                <w:noProof/>
              </w:rPr>
            </w:rPrChange>
          </w:rPr>
          <w:drawing>
            <wp:inline distT="0" distB="0" distL="0" distR="0" wp14:anchorId="2B764F97" wp14:editId="74D82932">
              <wp:extent cx="5270500" cy="1955165"/>
              <wp:effectExtent l="0" t="0" r="1270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70500" cy="1955165"/>
                      </a:xfrm>
                      <a:prstGeom prst="rect">
                        <a:avLst/>
                      </a:prstGeom>
                    </pic:spPr>
                  </pic:pic>
                </a:graphicData>
              </a:graphic>
            </wp:inline>
          </w:drawing>
        </w:r>
      </w:ins>
    </w:p>
    <w:p w14:paraId="1269979F" w14:textId="33800250" w:rsidR="00A920FA" w:rsidRPr="008F0A67" w:rsidRDefault="00A920FA" w:rsidP="00A920FA">
      <w:pPr>
        <w:spacing w:line="360" w:lineRule="auto"/>
        <w:ind w:firstLine="420"/>
        <w:rPr>
          <w:ins w:id="175" w:author="kimi_zj@sina.com" w:date="2019-09-14T00:06:00Z"/>
          <w:rFonts w:ascii="宋体" w:eastAsia="宋体" w:hAnsi="宋体"/>
          <w:color w:val="000000" w:themeColor="text1"/>
        </w:rPr>
      </w:pPr>
    </w:p>
    <w:p w14:paraId="4D24DE1C" w14:textId="2C37766A" w:rsidR="00DD57C5" w:rsidRPr="006500DE" w:rsidDel="008F0A67" w:rsidRDefault="006A5EA9" w:rsidP="00247620">
      <w:pPr>
        <w:spacing w:line="360" w:lineRule="auto"/>
        <w:ind w:firstLine="420"/>
        <w:rPr>
          <w:del w:id="176" w:author="kimi_zj@sina.com" w:date="2019-09-14T00:15:00Z"/>
          <w:rFonts w:ascii="宋体" w:eastAsia="宋体" w:hAnsi="宋体"/>
          <w:color w:val="000000" w:themeColor="text1"/>
        </w:rPr>
      </w:pPr>
      <w:ins w:id="177" w:author="kimi_zj@sina.com" w:date="2019-09-14T00:17:00Z">
        <w:r w:rsidRPr="005058A9">
          <w:rPr>
            <w:rFonts w:ascii="宋体" w:eastAsia="宋体" w:hAnsi="宋体"/>
            <w:color w:val="000000" w:themeColor="text1"/>
          </w:rPr>
          <w:t>对于生产企业来说，企业的资源、人力、物力、资金都是有限的，如何运用最少公司资源，争取最大的经济效益，这就需要运用</w:t>
        </w:r>
        <w:r w:rsidRPr="005058A9">
          <w:rPr>
            <w:rFonts w:ascii="宋体" w:eastAsia="宋体" w:hAnsi="宋体" w:hint="eastAsia"/>
            <w:color w:val="000000" w:themeColor="text1"/>
          </w:rPr>
          <w:t>STP</w:t>
        </w:r>
        <w:r w:rsidRPr="005058A9">
          <w:rPr>
            <w:rFonts w:ascii="宋体" w:eastAsia="宋体" w:hAnsi="宋体"/>
            <w:color w:val="000000" w:themeColor="text1"/>
          </w:rPr>
          <w:t>理论指导公司将市场</w:t>
        </w:r>
        <w:r w:rsidRPr="005058A9">
          <w:rPr>
            <w:rFonts w:ascii="宋体" w:eastAsia="宋体" w:hAnsi="宋体" w:hint="eastAsia"/>
            <w:color w:val="000000" w:themeColor="text1"/>
          </w:rPr>
          <w:t>进行</w:t>
        </w:r>
        <w:r w:rsidRPr="005058A9">
          <w:rPr>
            <w:rFonts w:ascii="宋体" w:eastAsia="宋体" w:hAnsi="宋体"/>
            <w:color w:val="000000" w:themeColor="text1"/>
          </w:rPr>
          <w:t>细分，从细分市场中选出目标市场，最后把产品或服务定位在目标市场中的确定位置上。</w:t>
        </w:r>
      </w:ins>
      <w:ins w:id="178" w:author="kimi_zj@sina.com" w:date="2019-09-14T00:06:00Z">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"https://wiki.mbalib.com/wiki/%E5%B8%82%E5%9C%BA%E7%BB%86%E5%88%86" \o "</w:instrText>
        </w:r>
        <w:r w:rsidR="00A920FA" w:rsidRPr="00A920FA">
          <w:rPr>
            <w:rFonts w:ascii="宋体" w:eastAsia="宋体" w:hAnsi="宋体" w:hint="eastAsia"/>
            <w:color w:val="000000" w:themeColor="text1"/>
          </w:rPr>
          <w:instrText>市场细分</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市场细分</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是指根据</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"https://wiki.mbalib.com/wiki/%E9%A1%BE%E5%AE%A2%E9%9C%80%E6%B1%82" \o "</w:instrText>
        </w:r>
        <w:r w:rsidR="00A920FA" w:rsidRPr="00A920FA">
          <w:rPr>
            <w:rFonts w:ascii="宋体" w:eastAsia="宋体" w:hAnsi="宋体" w:hint="eastAsia"/>
            <w:color w:val="000000" w:themeColor="text1"/>
          </w:rPr>
          <w:instrText>顾客需求</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顾客需求</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上的差异把某个产品或服务的市场逐一细分的过程。</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"https://wiki.mbalib.com/wiki/%E7%9B%AE%E6%A0%87%E5%B8%82%E5%9C%BA" \o "</w:instrText>
        </w:r>
        <w:r w:rsidR="00A920FA" w:rsidRPr="00A920FA">
          <w:rPr>
            <w:rFonts w:ascii="宋体" w:eastAsia="宋体" w:hAnsi="宋体" w:hint="eastAsia"/>
            <w:color w:val="000000" w:themeColor="text1"/>
          </w:rPr>
          <w:instrText>目标市场</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目标市场</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是指企业从细分后的市场中选择出来的决定进入的</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"https://wiki.mbalib.com/wiki/%E7%BB%86%E5%88%86%E5%B8%82%E5%9C%BA" \o "</w:instrText>
        </w:r>
        <w:r w:rsidR="00A920FA" w:rsidRPr="00A920FA">
          <w:rPr>
            <w:rFonts w:ascii="宋体" w:eastAsia="宋体" w:hAnsi="宋体" w:hint="eastAsia"/>
            <w:color w:val="000000" w:themeColor="text1"/>
          </w:rPr>
          <w:instrText>细分市场</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细分市场</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，也是对企业最有利的市场组成部分。而</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"https://wiki.mbalib.com/wiki/%E5%B8%82%E5%9C%BA%E5%AE%9A%E4%BD%8D" \o "</w:instrText>
        </w:r>
        <w:r w:rsidR="00A920FA" w:rsidRPr="00A920FA">
          <w:rPr>
            <w:rFonts w:ascii="宋体" w:eastAsia="宋体" w:hAnsi="宋体" w:hint="eastAsia"/>
            <w:color w:val="000000" w:themeColor="text1"/>
          </w:rPr>
          <w:instrText>市场定位</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市场定位</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就是在营销过程中把其产品或服务确定在</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"https://wiki.mbalib.com/wiki/%E7%9B%AE%E6%A0%87%E5%B8%82%E5%9C%BA" \o "</w:instrText>
        </w:r>
        <w:r w:rsidR="00A920FA" w:rsidRPr="00A920FA">
          <w:rPr>
            <w:rFonts w:ascii="宋体" w:eastAsia="宋体" w:hAnsi="宋体" w:hint="eastAsia"/>
            <w:color w:val="000000" w:themeColor="text1"/>
          </w:rPr>
          <w:instrText>目标市场</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目标市场</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中的一定位置上，即确定自己产品或服务在目标市场上的</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"https://wiki.mbalib.com/wiki/%E7%AB%9E%E4%BA%89%E5%9C%B0%E4%BD%8D" \o "</w:instrText>
        </w:r>
        <w:r w:rsidR="00A920FA" w:rsidRPr="00A920FA">
          <w:rPr>
            <w:rFonts w:ascii="宋体" w:eastAsia="宋体" w:hAnsi="宋体" w:hint="eastAsia"/>
            <w:color w:val="000000" w:themeColor="text1"/>
          </w:rPr>
          <w:instrText>竞争地位</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竞争地位</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，也叫“</w:t>
        </w:r>
        <w:r w:rsidR="00A920FA" w:rsidRPr="00A920FA">
          <w:rPr>
            <w:rFonts w:ascii="宋体" w:eastAsia="宋体" w:hAnsi="宋体"/>
            <w:color w:val="000000" w:themeColor="text1"/>
          </w:rPr>
          <w:fldChar w:fldCharType="begin"/>
        </w:r>
        <w:r w:rsidR="00A920FA" w:rsidRPr="00A920FA">
          <w:rPr>
            <w:rFonts w:ascii="宋体" w:eastAsia="宋体" w:hAnsi="宋体"/>
            <w:color w:val="000000" w:themeColor="text1"/>
          </w:rPr>
          <w:instrText xml:space="preserve"> HYPERLINK "https://wiki.mbalib.com/wiki/%E7%AB%9E%E4%BA%89%E6%80%A7%E5%AE%9A%E4%BD%8D" \o "</w:instrText>
        </w:r>
        <w:r w:rsidR="00A920FA" w:rsidRPr="00A920FA">
          <w:rPr>
            <w:rFonts w:ascii="宋体" w:eastAsia="宋体" w:hAnsi="宋体" w:hint="eastAsia"/>
            <w:color w:val="000000" w:themeColor="text1"/>
          </w:rPr>
          <w:instrText>竞争性定位</w:instrText>
        </w:r>
        <w:r w:rsidR="00A920FA" w:rsidRPr="00A920FA">
          <w:rPr>
            <w:rFonts w:ascii="宋体" w:eastAsia="宋体" w:hAnsi="宋体"/>
            <w:color w:val="000000" w:themeColor="text1"/>
          </w:rPr>
          <w:instrText xml:space="preserve">" </w:instrText>
        </w:r>
        <w:r w:rsidR="00A920FA" w:rsidRPr="00A920FA">
          <w:rPr>
            <w:rFonts w:ascii="宋体" w:eastAsia="宋体" w:hAnsi="宋体"/>
            <w:color w:val="000000" w:themeColor="text1"/>
          </w:rPr>
          <w:fldChar w:fldCharType="separate"/>
        </w:r>
        <w:r w:rsidR="00A920FA" w:rsidRPr="00A920FA">
          <w:rPr>
            <w:rStyle w:val="ab"/>
            <w:rFonts w:ascii="宋体" w:eastAsia="宋体" w:hAnsi="宋体"/>
          </w:rPr>
          <w:t>竞争性定位</w:t>
        </w:r>
        <w:r w:rsidR="00A920FA" w:rsidRPr="00A920FA">
          <w:rPr>
            <w:rFonts w:ascii="宋体" w:eastAsia="宋体" w:hAnsi="宋体"/>
            <w:color w:val="000000" w:themeColor="text1"/>
          </w:rPr>
          <w:fldChar w:fldCharType="end"/>
        </w:r>
        <w:r w:rsidR="00A920FA" w:rsidRPr="00A920FA">
          <w:rPr>
            <w:rFonts w:ascii="宋体" w:eastAsia="宋体" w:hAnsi="宋体"/>
            <w:color w:val="000000" w:themeColor="text1"/>
          </w:rPr>
          <w:t>”。</w:t>
        </w:r>
      </w:ins>
      <w:ins w:id="179" w:author="kimi_zj@sina.com" w:date="2019-09-14T00:08:00Z">
        <w:r w:rsidR="00A06284">
          <w:rPr>
            <w:rFonts w:ascii="宋体" w:eastAsia="宋体" w:hAnsi="宋体" w:hint="eastAsia"/>
            <w:color w:val="000000" w:themeColor="text1"/>
          </w:rPr>
          <w:t>因此企业希望自己的产品或服务</w:t>
        </w:r>
      </w:ins>
      <w:ins w:id="180" w:author="kimi_zj@sina.com" w:date="2019-09-14T00:10:00Z">
        <w:r w:rsidR="00A06284">
          <w:rPr>
            <w:rFonts w:ascii="宋体" w:eastAsia="宋体" w:hAnsi="宋体" w:hint="eastAsia"/>
            <w:color w:val="000000" w:themeColor="text1"/>
          </w:rPr>
          <w:t>投放</w:t>
        </w:r>
      </w:ins>
      <w:ins w:id="181" w:author="kimi_zj@sina.com" w:date="2019-09-14T00:08:00Z">
        <w:r w:rsidR="00A06284">
          <w:rPr>
            <w:rFonts w:ascii="宋体" w:eastAsia="宋体" w:hAnsi="宋体" w:hint="eastAsia"/>
            <w:color w:val="000000" w:themeColor="text1"/>
          </w:rPr>
          <w:t>在目标市场上获</w:t>
        </w:r>
      </w:ins>
      <w:ins w:id="182" w:author="kimi_zj@sina.com" w:date="2019-09-14T00:10:00Z">
        <w:r w:rsidR="00A06284">
          <w:rPr>
            <w:rFonts w:ascii="宋体" w:eastAsia="宋体" w:hAnsi="宋体" w:hint="eastAsia"/>
            <w:color w:val="000000" w:themeColor="text1"/>
          </w:rPr>
          <w:t>得</w:t>
        </w:r>
      </w:ins>
      <w:ins w:id="183" w:author="kimi_zj@sina.com" w:date="2019-09-14T00:08:00Z">
        <w:r w:rsidR="00A06284">
          <w:rPr>
            <w:rFonts w:ascii="宋体" w:eastAsia="宋体" w:hAnsi="宋体" w:hint="eastAsia"/>
            <w:color w:val="000000" w:themeColor="text1"/>
          </w:rPr>
          <w:t>竞争地位，就该在产品规划</w:t>
        </w:r>
      </w:ins>
      <w:ins w:id="184" w:author="kimi_zj@sina.com" w:date="2019-09-14T00:09:00Z">
        <w:r w:rsidR="00A06284">
          <w:rPr>
            <w:rFonts w:ascii="宋体" w:eastAsia="宋体" w:hAnsi="宋体" w:hint="eastAsia"/>
            <w:color w:val="000000" w:themeColor="text1"/>
          </w:rPr>
          <w:t>一开始便充分应用STP理论，对</w:t>
        </w:r>
      </w:ins>
      <w:ins w:id="185" w:author="kimi_zj@sina.com" w:date="2019-09-14T00:10:00Z">
        <w:r w:rsidR="00A06284">
          <w:rPr>
            <w:rFonts w:ascii="宋体" w:eastAsia="宋体" w:hAnsi="宋体" w:hint="eastAsia"/>
            <w:color w:val="000000" w:themeColor="text1"/>
          </w:rPr>
          <w:t>明确产品的</w:t>
        </w:r>
      </w:ins>
      <w:ins w:id="186" w:author="kimi_zj@sina.com" w:date="2019-09-14T00:09:00Z">
        <w:r w:rsidR="00A06284">
          <w:rPr>
            <w:rFonts w:ascii="宋体" w:eastAsia="宋体" w:hAnsi="宋体" w:hint="eastAsia"/>
            <w:color w:val="000000" w:themeColor="text1"/>
          </w:rPr>
          <w:t>目标市场</w:t>
        </w:r>
      </w:ins>
      <w:ins w:id="187" w:author="kimi_zj@sina.com" w:date="2019-09-14T00:10:00Z">
        <w:r w:rsidR="00A06284">
          <w:rPr>
            <w:rFonts w:ascii="宋体" w:eastAsia="宋体" w:hAnsi="宋体" w:hint="eastAsia"/>
            <w:color w:val="000000" w:themeColor="text1"/>
          </w:rPr>
          <w:t>，并明确产品在目标</w:t>
        </w:r>
      </w:ins>
      <w:ins w:id="188" w:author="kimi_zj@sina.com" w:date="2019-09-14T00:11:00Z">
        <w:r w:rsidR="00A06284">
          <w:rPr>
            <w:rFonts w:ascii="宋体" w:eastAsia="宋体" w:hAnsi="宋体" w:hint="eastAsia"/>
            <w:color w:val="000000" w:themeColor="text1"/>
          </w:rPr>
          <w:t>市场的</w:t>
        </w:r>
      </w:ins>
      <w:ins w:id="189" w:author="kimi_zj@sina.com" w:date="2019-09-14T00:09:00Z">
        <w:r w:rsidR="00A06284">
          <w:rPr>
            <w:rFonts w:ascii="宋体" w:eastAsia="宋体" w:hAnsi="宋体" w:hint="eastAsia"/>
            <w:color w:val="000000" w:themeColor="text1"/>
          </w:rPr>
          <w:t>定位，</w:t>
        </w:r>
      </w:ins>
      <w:ins w:id="190" w:author="kimi_zj@sina.com" w:date="2019-09-14T00:11:00Z">
        <w:r w:rsidR="00A06284">
          <w:rPr>
            <w:rFonts w:ascii="宋体" w:eastAsia="宋体" w:hAnsi="宋体" w:hint="eastAsia"/>
            <w:color w:val="000000" w:themeColor="text1"/>
          </w:rPr>
          <w:t>从产品规划源头保证了</w:t>
        </w:r>
      </w:ins>
      <w:ins w:id="191" w:author="kimi_zj@sina.com" w:date="2019-09-14T00:12:00Z">
        <w:r w:rsidR="00A06284">
          <w:rPr>
            <w:rFonts w:ascii="宋体" w:eastAsia="宋体" w:hAnsi="宋体" w:hint="eastAsia"/>
            <w:color w:val="000000" w:themeColor="text1"/>
          </w:rPr>
          <w:t>产品规划与目标市场的需求匹配性以及相比竞争对手的竞争优势</w:t>
        </w:r>
      </w:ins>
      <w:ins w:id="192" w:author="kimi_zj@sina.com" w:date="2019-09-14T00:13:00Z">
        <w:r w:rsidR="00A06284">
          <w:rPr>
            <w:rFonts w:ascii="宋体" w:eastAsia="宋体" w:hAnsi="宋体" w:hint="eastAsia"/>
            <w:color w:val="000000" w:themeColor="text1"/>
          </w:rPr>
          <w:t>定位。</w:t>
        </w:r>
      </w:ins>
    </w:p>
    <w:p w14:paraId="1A69A427" w14:textId="29535B6C" w:rsidR="00DD57C5" w:rsidRPr="005058A9" w:rsidDel="008F0A67" w:rsidRDefault="00076025">
      <w:pPr>
        <w:spacing w:line="360" w:lineRule="auto"/>
        <w:ind w:firstLine="420"/>
        <w:rPr>
          <w:del w:id="193" w:author="kimi_zj@sina.com" w:date="2019-09-14T00:14:00Z"/>
          <w:rFonts w:ascii="宋体" w:eastAsia="宋体" w:hAnsi="宋体"/>
          <w:color w:val="000000" w:themeColor="text1"/>
        </w:rPr>
        <w:pPrChange w:id="194" w:author="kimi_zj@sina.com" w:date="2019-09-14T00:17:00Z">
          <w:pPr>
            <w:spacing w:line="360" w:lineRule="auto"/>
          </w:pPr>
        </w:pPrChange>
      </w:pPr>
      <w:del w:id="195" w:author="kimi_zj@sina.com" w:date="2019-09-14T00:14:00Z">
        <w:r w:rsidRPr="005058A9" w:rsidDel="008F0A67">
          <w:rPr>
            <w:rFonts w:ascii="宋体" w:eastAsia="宋体" w:hAnsi="宋体" w:hint="eastAsia"/>
            <w:color w:val="000000" w:themeColor="text1"/>
          </w:rPr>
          <w:delText xml:space="preserve"> “现代营销学之父”——</w:delText>
        </w:r>
        <w:r w:rsidRPr="005058A9" w:rsidDel="008F0A67">
          <w:rPr>
            <w:rFonts w:ascii="宋体" w:eastAsia="宋体" w:hAnsi="宋体"/>
            <w:color w:val="000000" w:themeColor="text1"/>
          </w:rPr>
          <w:delText>Philip Kotle</w:delText>
        </w:r>
        <w:r w:rsidRPr="005058A9" w:rsidDel="008F0A67">
          <w:rPr>
            <w:rFonts w:ascii="宋体" w:eastAsia="宋体" w:hAnsi="宋体" w:hint="eastAsia"/>
            <w:color w:val="000000" w:themeColor="text1"/>
          </w:rPr>
          <w:delText>于</w:delText>
        </w:r>
        <w:r w:rsidRPr="005058A9" w:rsidDel="008F0A67">
          <w:rPr>
            <w:rFonts w:ascii="宋体" w:eastAsia="宋体" w:hAnsi="宋体"/>
            <w:color w:val="000000" w:themeColor="text1"/>
          </w:rPr>
          <w:delText>20</w:delText>
        </w:r>
        <w:r w:rsidRPr="005058A9" w:rsidDel="008F0A67">
          <w:rPr>
            <w:rFonts w:ascii="宋体" w:eastAsia="宋体" w:hAnsi="宋体" w:hint="eastAsia"/>
            <w:color w:val="000000" w:themeColor="text1"/>
          </w:rPr>
          <w:delText>世纪</w:delText>
        </w:r>
        <w:r w:rsidRPr="005058A9" w:rsidDel="008F0A67">
          <w:rPr>
            <w:rFonts w:ascii="宋体" w:eastAsia="宋体" w:hAnsi="宋体"/>
            <w:color w:val="000000" w:themeColor="text1"/>
          </w:rPr>
          <w:delText>90</w:delText>
        </w:r>
        <w:r w:rsidRPr="005058A9" w:rsidDel="008F0A67">
          <w:rPr>
            <w:rFonts w:ascii="宋体" w:eastAsia="宋体" w:hAnsi="宋体" w:hint="eastAsia"/>
            <w:color w:val="000000" w:themeColor="text1"/>
          </w:rPr>
          <w:delText>年代在其畅销几十年的《营销管理》第九版一书中第一次系统全面提出STP理论，即</w:delText>
        </w:r>
        <w:r w:rsidRPr="005058A9" w:rsidDel="008F0A67">
          <w:rPr>
            <w:rFonts w:ascii="宋体" w:eastAsia="宋体" w:hAnsi="宋体"/>
            <w:color w:val="000000" w:themeColor="text1"/>
          </w:rPr>
          <w:delText>S</w:delText>
        </w:r>
        <w:r w:rsidRPr="005058A9" w:rsidDel="008F0A67">
          <w:rPr>
            <w:rFonts w:ascii="宋体" w:eastAsia="宋体" w:hAnsi="宋体" w:hint="eastAsia"/>
            <w:color w:val="000000" w:themeColor="text1"/>
          </w:rPr>
          <w:delText>——市场细分（</w:delText>
        </w:r>
        <w:r w:rsidRPr="005058A9" w:rsidDel="008F0A67">
          <w:rPr>
            <w:rFonts w:ascii="宋体" w:eastAsia="宋体" w:hAnsi="宋体"/>
            <w:color w:val="000000" w:themeColor="text1"/>
          </w:rPr>
          <w:delText>segmentation</w:delText>
        </w:r>
        <w:r w:rsidRPr="005058A9" w:rsidDel="008F0A67">
          <w:rPr>
            <w:rFonts w:ascii="宋体" w:eastAsia="宋体" w:hAnsi="宋体" w:hint="eastAsia"/>
            <w:color w:val="000000" w:themeColor="text1"/>
          </w:rPr>
          <w:delText>）；</w:delText>
        </w:r>
        <w:r w:rsidRPr="005058A9" w:rsidDel="008F0A67">
          <w:rPr>
            <w:rFonts w:ascii="宋体" w:eastAsia="宋体" w:hAnsi="宋体"/>
            <w:color w:val="000000" w:themeColor="text1"/>
          </w:rPr>
          <w:delText>T</w:delText>
        </w:r>
        <w:r w:rsidRPr="005058A9" w:rsidDel="008F0A67">
          <w:rPr>
            <w:rFonts w:ascii="宋体" w:eastAsia="宋体" w:hAnsi="宋体" w:hint="eastAsia"/>
            <w:color w:val="000000" w:themeColor="text1"/>
          </w:rPr>
          <w:delText>——目标市场选择（</w:delText>
        </w:r>
        <w:r w:rsidRPr="005058A9" w:rsidDel="008F0A67">
          <w:rPr>
            <w:rFonts w:ascii="宋体" w:eastAsia="宋体" w:hAnsi="宋体"/>
            <w:color w:val="000000" w:themeColor="text1"/>
          </w:rPr>
          <w:delText>Targeting</w:delText>
        </w:r>
        <w:r w:rsidRPr="005058A9" w:rsidDel="008F0A67">
          <w:rPr>
            <w:rFonts w:ascii="宋体" w:eastAsia="宋体" w:hAnsi="宋体" w:hint="eastAsia"/>
            <w:color w:val="000000" w:themeColor="text1"/>
          </w:rPr>
          <w:delText>）；</w:delText>
        </w:r>
        <w:r w:rsidRPr="005058A9" w:rsidDel="008F0A67">
          <w:rPr>
            <w:rFonts w:ascii="宋体" w:eastAsia="宋体" w:hAnsi="宋体"/>
            <w:color w:val="000000" w:themeColor="text1"/>
          </w:rPr>
          <w:delText>P</w:delText>
        </w:r>
        <w:r w:rsidRPr="005058A9" w:rsidDel="008F0A67">
          <w:rPr>
            <w:rFonts w:ascii="宋体" w:eastAsia="宋体" w:hAnsi="宋体" w:hint="eastAsia"/>
            <w:color w:val="000000" w:themeColor="text1"/>
          </w:rPr>
          <w:delText>——市场定位（</w:delText>
        </w:r>
        <w:r w:rsidRPr="005058A9" w:rsidDel="008F0A67">
          <w:rPr>
            <w:rFonts w:ascii="宋体" w:eastAsia="宋体" w:hAnsi="宋体"/>
            <w:color w:val="000000" w:themeColor="text1"/>
          </w:rPr>
          <w:delText>positioning</w:delText>
        </w:r>
        <w:r w:rsidRPr="005058A9" w:rsidDel="008F0A67">
          <w:rPr>
            <w:rFonts w:ascii="宋体" w:eastAsia="宋体" w:hAnsi="宋体" w:hint="eastAsia"/>
            <w:color w:val="000000" w:themeColor="text1"/>
          </w:rPr>
          <w:delText>）。</w:delText>
        </w:r>
        <w:r w:rsidRPr="005058A9" w:rsidDel="008F0A67">
          <w:rPr>
            <w:rFonts w:ascii="宋体" w:eastAsia="宋体" w:hAnsi="宋体"/>
            <w:color w:val="000000" w:themeColor="text1"/>
          </w:rPr>
          <w:delText>[7]陶云，姚国荣.STP理论在房地产项目营销中的应用研究[J].经济师,2018,(6): 54-55，58</w:delText>
        </w:r>
        <w:r w:rsidRPr="005058A9" w:rsidDel="008F0A67">
          <w:rPr>
            <w:rFonts w:ascii="宋体" w:eastAsia="宋体" w:hAnsi="宋体" w:hint="eastAsia"/>
            <w:color w:val="000000" w:themeColor="text1"/>
          </w:rPr>
          <w:delText>市场营销</w:delText>
        </w:r>
        <w:r w:rsidRPr="005058A9" w:rsidDel="008F0A67">
          <w:rPr>
            <w:rFonts w:ascii="宋体" w:eastAsia="宋体" w:hAnsi="宋体"/>
            <w:color w:val="000000" w:themeColor="text1"/>
          </w:rPr>
          <w:delText>STP</w:delText>
        </w:r>
        <w:r w:rsidRPr="005058A9" w:rsidDel="008F0A67">
          <w:rPr>
            <w:rFonts w:ascii="宋体" w:eastAsia="宋体" w:hAnsi="宋体" w:hint="eastAsia"/>
            <w:color w:val="000000" w:themeColor="text1"/>
          </w:rPr>
          <w:delText>理论的第一步是对目标市场进行细分，将一个大市场分为具有不同需求的顾客群，并对消费者的市场需求进行分析和挖掘；第二步是确定目标市场，根据市场细分的结果，选择最有利可图的市场作为目标市场；第三步是市场定位，反映了产品在消费者心中的定位。以上</w:delText>
        </w:r>
        <w:r w:rsidRPr="005058A9" w:rsidDel="008F0A67">
          <w:rPr>
            <w:rFonts w:ascii="宋体" w:eastAsia="宋体" w:hAnsi="宋体"/>
            <w:color w:val="000000" w:themeColor="text1"/>
          </w:rPr>
          <w:delText>STP</w:delText>
        </w:r>
        <w:r w:rsidRPr="005058A9" w:rsidDel="008F0A67">
          <w:rPr>
            <w:rFonts w:ascii="宋体" w:eastAsia="宋体" w:hAnsi="宋体" w:hint="eastAsia"/>
            <w:color w:val="000000" w:themeColor="text1"/>
          </w:rPr>
          <w:delText>三步曲是现代战略营销的核心，可用目标市场营销战略模型来描述。市场营销战略模型图由以下几个板块组成，</w:delText>
        </w:r>
        <w:commentRangeStart w:id="196"/>
        <w:r w:rsidRPr="005058A9" w:rsidDel="008F0A67">
          <w:rPr>
            <w:rFonts w:ascii="宋体" w:eastAsia="宋体" w:hAnsi="宋体" w:hint="eastAsia"/>
            <w:color w:val="000000" w:themeColor="text1"/>
          </w:rPr>
          <w:delText>见图</w:delText>
        </w:r>
      </w:del>
      <w:del w:id="197" w:author="kimi_zj@sina.com" w:date="2019-09-13T23:52:00Z">
        <w:r w:rsidRPr="005058A9" w:rsidDel="00BE295A">
          <w:rPr>
            <w:rFonts w:ascii="宋体" w:eastAsia="宋体" w:hAnsi="宋体"/>
            <w:color w:val="000000" w:themeColor="text1"/>
          </w:rPr>
          <w:delText>7</w:delText>
        </w:r>
        <w:commentRangeEnd w:id="196"/>
        <w:r w:rsidR="001A22D4" w:rsidDel="00BE295A">
          <w:rPr>
            <w:rStyle w:val="af1"/>
          </w:rPr>
          <w:commentReference w:id="196"/>
        </w:r>
        <w:r w:rsidRPr="005058A9" w:rsidDel="00BE295A">
          <w:rPr>
            <w:rFonts w:ascii="宋体" w:eastAsia="宋体" w:hAnsi="宋体" w:hint="eastAsia"/>
            <w:color w:val="000000" w:themeColor="text1"/>
          </w:rPr>
          <w:delText>。</w:delText>
        </w:r>
      </w:del>
      <w:del w:id="198" w:author="kimi_zj@sina.com" w:date="2019-09-14T00:14:00Z">
        <w:r w:rsidRPr="005058A9" w:rsidDel="008F0A67">
          <w:rPr>
            <w:rFonts w:ascii="宋体" w:eastAsia="宋体" w:hAnsi="宋体" w:hint="eastAsia"/>
            <w:color w:val="000000" w:themeColor="text1"/>
          </w:rPr>
          <w:delText>市场营销战略的关键是进行市场细分，也是</w:delText>
        </w:r>
        <w:r w:rsidRPr="005058A9" w:rsidDel="008F0A67">
          <w:rPr>
            <w:rFonts w:ascii="宋体" w:eastAsia="宋体" w:hAnsi="宋体"/>
            <w:color w:val="000000" w:themeColor="text1"/>
          </w:rPr>
          <w:delText>STP</w:delText>
        </w:r>
        <w:r w:rsidRPr="005058A9" w:rsidDel="008F0A67">
          <w:rPr>
            <w:rFonts w:ascii="宋体" w:eastAsia="宋体" w:hAnsi="宋体" w:hint="eastAsia"/>
            <w:color w:val="000000" w:themeColor="text1"/>
          </w:rPr>
          <w:delText>战略的首要步骤。进行市场细分的一个关键点是细分基础的选择。正确的市场细分变量使得企业能够快速发现潜在市场，发挥企业竞争优势，选择最有利可图的目标市场，进而进行市场定位。</w:delText>
        </w:r>
        <w:r w:rsidRPr="005058A9" w:rsidDel="008F0A67">
          <w:rPr>
            <w:rFonts w:ascii="宋体" w:eastAsia="宋体" w:hAnsi="宋体"/>
            <w:color w:val="000000" w:themeColor="text1"/>
          </w:rPr>
          <w:delText>Kotler</w:delText>
        </w:r>
        <w:r w:rsidRPr="005058A9" w:rsidDel="008F0A67">
          <w:rPr>
            <w:rFonts w:ascii="宋体" w:eastAsia="宋体" w:hAnsi="宋体" w:hint="eastAsia"/>
            <w:color w:val="000000" w:themeColor="text1"/>
          </w:rPr>
          <w:delText>（</w:delText>
        </w:r>
        <w:r w:rsidRPr="005058A9" w:rsidDel="008F0A67">
          <w:rPr>
            <w:rFonts w:ascii="宋体" w:eastAsia="宋体" w:hAnsi="宋体"/>
            <w:color w:val="000000" w:themeColor="text1"/>
          </w:rPr>
          <w:delText>1992</w:delText>
        </w:r>
        <w:r w:rsidRPr="005058A9" w:rsidDel="008F0A67">
          <w:rPr>
            <w:rFonts w:ascii="宋体" w:eastAsia="宋体" w:hAnsi="宋体" w:hint="eastAsia"/>
            <w:color w:val="000000" w:themeColor="text1"/>
          </w:rPr>
          <w:delText>）将市场细分中的变量选主要择概括为地理、人口统计、心理</w:delText>
        </w:r>
        <w:r w:rsidR="003E3FB2" w:rsidRPr="005058A9" w:rsidDel="008F0A67">
          <w:rPr>
            <w:rFonts w:ascii="宋体" w:eastAsia="宋体" w:hAnsi="宋体" w:hint="eastAsia"/>
            <w:color w:val="000000" w:themeColor="text1"/>
          </w:rPr>
          <w:delText>、</w:delText>
        </w:r>
        <w:r w:rsidRPr="005058A9" w:rsidDel="008F0A67">
          <w:rPr>
            <w:rFonts w:ascii="宋体" w:eastAsia="宋体" w:hAnsi="宋体" w:hint="eastAsia"/>
            <w:color w:val="000000" w:themeColor="text1"/>
          </w:rPr>
          <w:delText>行为这四个变量（见</w:delText>
        </w:r>
        <w:commentRangeStart w:id="199"/>
        <w:r w:rsidRPr="005058A9" w:rsidDel="008F0A67">
          <w:rPr>
            <w:rFonts w:ascii="宋体" w:eastAsia="宋体" w:hAnsi="宋体" w:hint="eastAsia"/>
            <w:color w:val="000000" w:themeColor="text1"/>
          </w:rPr>
          <w:delText>表2</w:delText>
        </w:r>
        <w:commentRangeEnd w:id="199"/>
        <w:r w:rsidR="001A22D4" w:rsidDel="008F0A67">
          <w:rPr>
            <w:rStyle w:val="af1"/>
          </w:rPr>
          <w:commentReference w:id="199"/>
        </w:r>
        <w:r w:rsidRPr="005058A9" w:rsidDel="008F0A67">
          <w:rPr>
            <w:rFonts w:ascii="宋体" w:eastAsia="宋体" w:hAnsi="宋体" w:hint="eastAsia"/>
            <w:color w:val="000000" w:themeColor="text1"/>
          </w:rPr>
          <w:delText>）。</w:delText>
        </w:r>
      </w:del>
    </w:p>
    <w:p w14:paraId="61CB26AF" w14:textId="41124F22" w:rsidR="00DD57C5" w:rsidRPr="005058A9" w:rsidDel="008F0A67" w:rsidRDefault="00076025">
      <w:pPr>
        <w:widowControl w:val="0"/>
        <w:spacing w:line="360" w:lineRule="auto"/>
        <w:ind w:firstLine="420"/>
        <w:jc w:val="both"/>
        <w:rPr>
          <w:del w:id="200" w:author="kimi_zj@sina.com" w:date="2019-09-14T00:15:00Z"/>
          <w:rFonts w:ascii="宋体" w:eastAsia="宋体" w:hAnsi="宋体" w:cs="Songti SC"/>
          <w:color w:val="000000" w:themeColor="text1"/>
          <w:sz w:val="25"/>
          <w:szCs w:val="25"/>
        </w:rPr>
        <w:pPrChange w:id="201" w:author="kimi_zj@sina.com" w:date="2019-09-14T00:17:00Z">
          <w:pPr>
            <w:autoSpaceDE w:val="0"/>
            <w:autoSpaceDN w:val="0"/>
            <w:adjustRightInd w:val="0"/>
            <w:jc w:val="center"/>
          </w:pPr>
        </w:pPrChange>
      </w:pPr>
      <w:del w:id="202" w:author="kimi_zj@sina.com" w:date="2019-09-14T00:15:00Z">
        <w:r w:rsidRPr="005058A9" w:rsidDel="008F0A67">
          <w:rPr>
            <w:rFonts w:ascii="宋体" w:eastAsia="宋体" w:hAnsi="宋体" w:cs="Songti SC"/>
            <w:noProof/>
            <w:color w:val="000000" w:themeColor="text1"/>
            <w:sz w:val="25"/>
            <w:szCs w:val="25"/>
            <w:rPrChange w:id="203" w:author="Unknown">
              <w:rPr>
                <w:noProof/>
              </w:rPr>
            </w:rPrChange>
          </w:rPr>
          <w:drawing>
            <wp:inline distT="0" distB="0" distL="0" distR="0" wp14:anchorId="7373A39A" wp14:editId="36583C2A">
              <wp:extent cx="4507230" cy="34486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4508660" cy="3449940"/>
                      </a:xfrm>
                      <a:prstGeom prst="rect">
                        <a:avLst/>
                      </a:prstGeom>
                    </pic:spPr>
                  </pic:pic>
                </a:graphicData>
              </a:graphic>
            </wp:inline>
          </w:drawing>
        </w:r>
      </w:del>
    </w:p>
    <w:p w14:paraId="49980275" w14:textId="38872CA1" w:rsidR="00DD57C5" w:rsidRPr="00E62153" w:rsidDel="008F0A67" w:rsidRDefault="00076025">
      <w:pPr>
        <w:widowControl w:val="0"/>
        <w:spacing w:line="360" w:lineRule="auto"/>
        <w:ind w:firstLine="420"/>
        <w:jc w:val="both"/>
        <w:rPr>
          <w:del w:id="204" w:author="kimi_zj@sina.com" w:date="2019-09-14T00:15:00Z"/>
          <w:rFonts w:ascii="宋体" w:eastAsia="宋体" w:hAnsi="宋体" w:cstheme="minorBidi"/>
          <w:color w:val="000000" w:themeColor="text1"/>
          <w:kern w:val="2"/>
          <w:rPrChange w:id="205" w:author="kimi_zj@sina.com" w:date="2019-09-13T23:51:00Z">
            <w:rPr>
              <w:del w:id="206" w:author="kimi_zj@sina.com" w:date="2019-09-14T00:15:00Z"/>
              <w:rFonts w:ascii="宋体" w:eastAsia="宋体" w:hAnsi="宋体" w:cs="Songti SC"/>
              <w:color w:val="000000" w:themeColor="text1"/>
            </w:rPr>
          </w:rPrChange>
        </w:rPr>
        <w:pPrChange w:id="207" w:author="kimi_zj@sina.com" w:date="2019-09-14T00:17:00Z">
          <w:pPr>
            <w:autoSpaceDE w:val="0"/>
            <w:autoSpaceDN w:val="0"/>
            <w:adjustRightInd w:val="0"/>
            <w:jc w:val="center"/>
          </w:pPr>
        </w:pPrChange>
      </w:pPr>
      <w:del w:id="208" w:author="kimi_zj@sina.com" w:date="2019-09-13T23:51:00Z">
        <w:r w:rsidRPr="005058A9" w:rsidDel="00E62153">
          <w:rPr>
            <w:rFonts w:ascii="宋体" w:eastAsia="宋体" w:hAnsi="宋体" w:cs="Songti SC" w:hint="eastAsia"/>
            <w:color w:val="000000" w:themeColor="text1"/>
          </w:rPr>
          <w:delText>图</w:delText>
        </w:r>
        <w:r w:rsidRPr="005058A9" w:rsidDel="00E62153">
          <w:rPr>
            <w:rFonts w:ascii="宋体" w:eastAsia="宋体" w:hAnsi="宋体" w:cs="Songti SC"/>
            <w:color w:val="000000" w:themeColor="text1"/>
          </w:rPr>
          <w:delText>7</w:delText>
        </w:r>
      </w:del>
      <w:del w:id="209" w:author="kimi_zj@sina.com" w:date="2019-09-14T00:15:00Z">
        <w:r w:rsidRPr="005058A9" w:rsidDel="008F0A67">
          <w:rPr>
            <w:rFonts w:ascii="宋体" w:eastAsia="宋体" w:hAnsi="宋体" w:cs="Songti SC"/>
            <w:color w:val="000000" w:themeColor="text1"/>
          </w:rPr>
          <w:delText xml:space="preserve"> STP</w:delText>
        </w:r>
        <w:r w:rsidRPr="005058A9" w:rsidDel="008F0A67">
          <w:rPr>
            <w:rFonts w:ascii="宋体" w:eastAsia="宋体" w:hAnsi="宋体" w:cs="Songti SC" w:hint="eastAsia"/>
            <w:color w:val="000000" w:themeColor="text1"/>
          </w:rPr>
          <w:delText>营销战略模型</w:delText>
        </w:r>
      </w:del>
    </w:p>
    <w:p w14:paraId="67A31825" w14:textId="04796CBF" w:rsidR="00DD57C5" w:rsidRPr="005058A9" w:rsidDel="008F0A67" w:rsidRDefault="00076025">
      <w:pPr>
        <w:widowControl w:val="0"/>
        <w:spacing w:line="360" w:lineRule="auto"/>
        <w:ind w:firstLine="420"/>
        <w:jc w:val="both"/>
        <w:rPr>
          <w:del w:id="210" w:author="kimi_zj@sina.com" w:date="2019-09-14T00:15:00Z"/>
          <w:rFonts w:ascii="宋体" w:eastAsia="宋体" w:hAnsi="宋体" w:cs="Songti SC"/>
          <w:color w:val="000000" w:themeColor="text1"/>
          <w:sz w:val="32"/>
          <w:szCs w:val="32"/>
        </w:rPr>
        <w:pPrChange w:id="211" w:author="kimi_zj@sina.com" w:date="2019-09-14T00:17:00Z">
          <w:pPr>
            <w:autoSpaceDE w:val="0"/>
            <w:autoSpaceDN w:val="0"/>
            <w:adjustRightInd w:val="0"/>
          </w:pPr>
        </w:pPrChange>
      </w:pPr>
      <w:del w:id="212" w:author="kimi_zj@sina.com" w:date="2019-09-14T00:15:00Z">
        <w:r w:rsidRPr="005058A9" w:rsidDel="008F0A67">
          <w:rPr>
            <w:rFonts w:ascii="宋体" w:eastAsia="宋体" w:hAnsi="宋体" w:cs="Songti SC"/>
            <w:noProof/>
            <w:color w:val="000000" w:themeColor="text1"/>
            <w:sz w:val="32"/>
            <w:szCs w:val="32"/>
            <w:rPrChange w:id="213" w:author="Unknown">
              <w:rPr>
                <w:noProof/>
              </w:rPr>
            </w:rPrChange>
          </w:rPr>
          <w:drawing>
            <wp:inline distT="0" distB="0" distL="0" distR="0" wp14:anchorId="7208DC6A" wp14:editId="58FCC172">
              <wp:extent cx="5270500" cy="1955165"/>
              <wp:effectExtent l="0" t="0" r="1270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70500" cy="1955165"/>
                      </a:xfrm>
                      <a:prstGeom prst="rect">
                        <a:avLst/>
                      </a:prstGeom>
                    </pic:spPr>
                  </pic:pic>
                </a:graphicData>
              </a:graphic>
            </wp:inline>
          </w:drawing>
        </w:r>
      </w:del>
    </w:p>
    <w:p w14:paraId="76E234E1" w14:textId="24ADC9DB" w:rsidR="00DD57C5" w:rsidRPr="005058A9" w:rsidDel="00845A2C" w:rsidRDefault="00076025">
      <w:pPr>
        <w:widowControl w:val="0"/>
        <w:spacing w:line="360" w:lineRule="auto"/>
        <w:ind w:firstLine="420"/>
        <w:jc w:val="both"/>
        <w:rPr>
          <w:del w:id="214" w:author="kimi_zj@sina.com" w:date="2019-09-13T23:53:00Z"/>
          <w:rFonts w:ascii="宋体" w:eastAsia="宋体" w:hAnsi="宋体" w:cs="Songti SC"/>
          <w:color w:val="000000" w:themeColor="text1"/>
        </w:rPr>
        <w:pPrChange w:id="215" w:author="kimi_zj@sina.com" w:date="2019-09-14T00:17:00Z">
          <w:pPr>
            <w:autoSpaceDE w:val="0"/>
            <w:autoSpaceDN w:val="0"/>
            <w:adjustRightInd w:val="0"/>
            <w:jc w:val="center"/>
          </w:pPr>
        </w:pPrChange>
      </w:pPr>
      <w:commentRangeStart w:id="216"/>
      <w:del w:id="217" w:author="kimi_zj@sina.com" w:date="2019-09-13T23:53:00Z">
        <w:r w:rsidRPr="005058A9" w:rsidDel="00845A2C">
          <w:rPr>
            <w:rFonts w:ascii="宋体" w:eastAsia="宋体" w:hAnsi="宋体" w:cs="Songti SC" w:hint="eastAsia"/>
            <w:color w:val="000000" w:themeColor="text1"/>
          </w:rPr>
          <w:delText>表2</w:delText>
        </w:r>
        <w:r w:rsidRPr="005058A9" w:rsidDel="00845A2C">
          <w:rPr>
            <w:rFonts w:ascii="宋体" w:eastAsia="宋体" w:hAnsi="宋体" w:cs="Songti SC"/>
            <w:color w:val="000000" w:themeColor="text1"/>
          </w:rPr>
          <w:delText xml:space="preserve"> </w:delText>
        </w:r>
        <w:r w:rsidRPr="005058A9" w:rsidDel="00845A2C">
          <w:rPr>
            <w:rFonts w:ascii="宋体" w:eastAsia="宋体" w:hAnsi="宋体" w:cs="Songti SC" w:hint="eastAsia"/>
            <w:color w:val="000000" w:themeColor="text1"/>
          </w:rPr>
          <w:delText>市场细分变量</w:delText>
        </w:r>
        <w:commentRangeEnd w:id="216"/>
        <w:r w:rsidR="001A22D4" w:rsidDel="00845A2C">
          <w:rPr>
            <w:rStyle w:val="af1"/>
          </w:rPr>
          <w:commentReference w:id="216"/>
        </w:r>
      </w:del>
    </w:p>
    <w:p w14:paraId="72CE02B5" w14:textId="4540985F" w:rsidR="008D3C3F" w:rsidRDefault="00076025" w:rsidP="006A5EA9">
      <w:pPr>
        <w:spacing w:line="360" w:lineRule="auto"/>
        <w:ind w:firstLine="420"/>
        <w:rPr>
          <w:ins w:id="218" w:author="kimi_zj@sina.com" w:date="2019-09-13T23:54:00Z"/>
          <w:rFonts w:ascii="宋体" w:eastAsia="宋体" w:hAnsi="宋体"/>
          <w:color w:val="000000" w:themeColor="text1"/>
        </w:rPr>
      </w:pPr>
      <w:del w:id="219" w:author="kimi_zj@sina.com" w:date="2019-09-14T00:16:00Z">
        <w:r w:rsidRPr="005058A9" w:rsidDel="00CA5F8F">
          <w:rPr>
            <w:rFonts w:ascii="宋体" w:eastAsia="宋体" w:hAnsi="宋体" w:hint="eastAsia"/>
            <w:color w:val="000000" w:themeColor="text1"/>
          </w:rPr>
          <w:delText xml:space="preserve"> </w:delText>
        </w:r>
      </w:del>
      <w:del w:id="220" w:author="kimi_zj@sina.com" w:date="2019-09-14T00:17:00Z">
        <w:r w:rsidRPr="005058A9" w:rsidDel="006A5EA9">
          <w:rPr>
            <w:rFonts w:ascii="宋体" w:eastAsia="宋体" w:hAnsi="宋体"/>
            <w:color w:val="000000" w:themeColor="text1"/>
          </w:rPr>
          <w:delText>对于生产企业来说，企业的资源、人力、物力、资金都是有限的，如何运用最少公司资源，争取最大的经济效益，这就需要运用</w:delText>
        </w:r>
        <w:r w:rsidRPr="005058A9" w:rsidDel="006A5EA9">
          <w:rPr>
            <w:rFonts w:ascii="宋体" w:eastAsia="宋体" w:hAnsi="宋体" w:hint="eastAsia"/>
            <w:color w:val="000000" w:themeColor="text1"/>
          </w:rPr>
          <w:delText>STP</w:delText>
        </w:r>
        <w:r w:rsidRPr="005058A9" w:rsidDel="006A5EA9">
          <w:rPr>
            <w:rFonts w:ascii="宋体" w:eastAsia="宋体" w:hAnsi="宋体"/>
            <w:color w:val="000000" w:themeColor="text1"/>
          </w:rPr>
          <w:delText>理论指导公司将市场</w:delText>
        </w:r>
        <w:r w:rsidRPr="005058A9" w:rsidDel="006A5EA9">
          <w:rPr>
            <w:rFonts w:ascii="宋体" w:eastAsia="宋体" w:hAnsi="宋体" w:hint="eastAsia"/>
            <w:color w:val="000000" w:themeColor="text1"/>
          </w:rPr>
          <w:delText>进行</w:delText>
        </w:r>
        <w:r w:rsidRPr="005058A9" w:rsidDel="006A5EA9">
          <w:rPr>
            <w:rFonts w:ascii="宋体" w:eastAsia="宋体" w:hAnsi="宋体"/>
            <w:color w:val="000000" w:themeColor="text1"/>
          </w:rPr>
          <w:delText>细分，从细分市场中选出目标市场，最后把产品或服务定位在目标市场中的确定位置上。</w:delText>
        </w:r>
      </w:del>
    </w:p>
    <w:p w14:paraId="5F139C17" w14:textId="400037D9" w:rsidR="00DD57C5" w:rsidRPr="005058A9" w:rsidDel="008D3C3F" w:rsidRDefault="00076025">
      <w:pPr>
        <w:spacing w:line="360" w:lineRule="auto"/>
        <w:rPr>
          <w:del w:id="221" w:author="kimi_zj@sina.com" w:date="2019-09-13T23:54:00Z"/>
          <w:rFonts w:ascii="宋体" w:eastAsia="宋体" w:hAnsi="宋体"/>
          <w:color w:val="000000" w:themeColor="text1"/>
        </w:rPr>
        <w:pPrChange w:id="222" w:author="kimi_zj@sina.com" w:date="2019-09-14T00:16:00Z">
          <w:pPr>
            <w:spacing w:line="360" w:lineRule="auto"/>
            <w:ind w:left="420" w:firstLine="420"/>
          </w:pPr>
        </w:pPrChange>
      </w:pPr>
      <w:commentRangeStart w:id="223"/>
      <w:del w:id="224" w:author="kimi_zj@sina.com" w:date="2019-09-13T23:54:00Z">
        <w:r w:rsidRPr="005058A9" w:rsidDel="008D3C3F">
          <w:rPr>
            <w:rFonts w:ascii="宋体" w:eastAsia="宋体" w:hAnsi="宋体" w:hint="eastAsia"/>
            <w:color w:val="000000" w:themeColor="text1"/>
          </w:rPr>
          <w:delText>STP</w:delText>
        </w:r>
        <w:r w:rsidRPr="005058A9" w:rsidDel="008D3C3F">
          <w:rPr>
            <w:rFonts w:ascii="宋体" w:eastAsia="宋体" w:hAnsi="宋体"/>
            <w:color w:val="000000" w:themeColor="text1"/>
          </w:rPr>
          <w:delText>理论—市场细分、目标市场选择和定位；它是战略营销的核心内容。</w:delText>
        </w:r>
        <w:r w:rsidRPr="005058A9" w:rsidDel="008D3C3F">
          <w:rPr>
            <w:rFonts w:ascii="宋体" w:eastAsia="宋体" w:hAnsi="宋体" w:hint="eastAsia"/>
            <w:color w:val="000000" w:themeColor="text1"/>
          </w:rPr>
          <w:delText>STP</w:delText>
        </w:r>
        <w:r w:rsidRPr="005058A9" w:rsidDel="008D3C3F">
          <w:rPr>
            <w:rFonts w:ascii="宋体" w:eastAsia="宋体" w:hAnsi="宋体"/>
            <w:color w:val="000000" w:themeColor="text1"/>
          </w:rPr>
          <w:delText>理论的根本要义在于选择、确定目标消费者或客</w:delText>
        </w:r>
      </w:del>
    </w:p>
    <w:p w14:paraId="0E57FE0B" w14:textId="131695F8" w:rsidR="00DD57C5" w:rsidRPr="005058A9" w:rsidDel="008D3C3F" w:rsidRDefault="00076025">
      <w:pPr>
        <w:spacing w:line="360" w:lineRule="auto"/>
        <w:ind w:left="420"/>
        <w:rPr>
          <w:del w:id="225" w:author="kimi_zj@sina.com" w:date="2019-09-13T23:54:00Z"/>
          <w:rFonts w:ascii="宋体" w:eastAsia="宋体" w:hAnsi="宋体"/>
          <w:color w:val="000000" w:themeColor="text1"/>
        </w:rPr>
        <w:pPrChange w:id="226" w:author="kimi_zj@sina.com" w:date="2019-09-14T00:16:00Z">
          <w:pPr>
            <w:spacing w:line="360" w:lineRule="auto"/>
            <w:ind w:firstLine="420"/>
          </w:pPr>
        </w:pPrChange>
      </w:pPr>
      <w:del w:id="227" w:author="kimi_zj@sina.com" w:date="2019-09-13T23:54:00Z">
        <w:r w:rsidRPr="005058A9" w:rsidDel="008D3C3F">
          <w:rPr>
            <w:rFonts w:ascii="宋体" w:eastAsia="宋体" w:hAnsi="宋体"/>
            <w:color w:val="000000" w:themeColor="text1"/>
          </w:rPr>
          <w:delText>户。根据</w:delText>
        </w:r>
        <w:r w:rsidRPr="005058A9" w:rsidDel="008D3C3F">
          <w:rPr>
            <w:rFonts w:ascii="宋体" w:eastAsia="宋体" w:hAnsi="宋体" w:hint="eastAsia"/>
            <w:color w:val="000000" w:themeColor="text1"/>
          </w:rPr>
          <w:delText>STP</w:delText>
        </w:r>
        <w:r w:rsidRPr="005058A9" w:rsidDel="008D3C3F">
          <w:rPr>
            <w:rFonts w:ascii="宋体" w:eastAsia="宋体" w:hAnsi="宋体"/>
            <w:color w:val="000000" w:themeColor="text1"/>
          </w:rPr>
          <w:delText>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随后，企业需要将产品定位在目标消费者所偏好的位置上，并通过一系列营销活动向目标消费者传达这一定位信</w:delText>
        </w:r>
      </w:del>
    </w:p>
    <w:p w14:paraId="60B99DBF" w14:textId="361200FD" w:rsidR="00DD57C5" w:rsidRPr="005058A9" w:rsidDel="008D3C3F" w:rsidRDefault="00076025">
      <w:pPr>
        <w:spacing w:line="360" w:lineRule="auto"/>
        <w:ind w:left="420"/>
        <w:rPr>
          <w:del w:id="228" w:author="kimi_zj@sina.com" w:date="2019-09-13T23:54:00Z"/>
          <w:rFonts w:ascii="宋体" w:eastAsia="宋体" w:hAnsi="宋体"/>
          <w:color w:val="000000" w:themeColor="text1"/>
        </w:rPr>
        <w:pPrChange w:id="229" w:author="kimi_zj@sina.com" w:date="2019-09-14T00:16:00Z">
          <w:pPr>
            <w:spacing w:line="360" w:lineRule="auto"/>
          </w:pPr>
        </w:pPrChange>
      </w:pPr>
      <w:del w:id="230" w:author="kimi_zj@sina.com" w:date="2019-09-13T23:54:00Z">
        <w:r w:rsidRPr="005058A9" w:rsidDel="008D3C3F">
          <w:rPr>
            <w:rFonts w:ascii="宋体" w:eastAsia="宋体" w:hAnsi="宋体"/>
            <w:color w:val="000000" w:themeColor="text1"/>
          </w:rPr>
          <w:delText>息，让他们注意到品牌，并感知到这就是他们所需要的。</w:delText>
        </w:r>
      </w:del>
    </w:p>
    <w:p w14:paraId="4BE5999A" w14:textId="72FDFE76" w:rsidR="00DD57C5" w:rsidRPr="005058A9" w:rsidDel="008D3C3F" w:rsidRDefault="00076025">
      <w:pPr>
        <w:spacing w:line="360" w:lineRule="auto"/>
        <w:ind w:left="420"/>
        <w:rPr>
          <w:del w:id="231" w:author="kimi_zj@sina.com" w:date="2019-09-13T23:54:00Z"/>
          <w:rFonts w:ascii="宋体" w:eastAsia="宋体" w:hAnsi="宋体"/>
          <w:color w:val="000000" w:themeColor="text1"/>
        </w:rPr>
        <w:pPrChange w:id="232" w:author="kimi_zj@sina.com" w:date="2019-09-14T00:16:00Z">
          <w:pPr>
            <w:spacing w:line="360" w:lineRule="auto"/>
          </w:pPr>
        </w:pPrChange>
      </w:pPr>
      <w:del w:id="233" w:author="kimi_zj@sina.com" w:date="2019-09-13T23:54:00Z">
        <w:r w:rsidRPr="005058A9" w:rsidDel="008D3C3F">
          <w:rPr>
            <w:rFonts w:ascii="宋体" w:eastAsia="宋体" w:hAnsi="宋体"/>
            <w:color w:val="000000" w:themeColor="text1"/>
          </w:rPr>
          <w:delText>[1]王天相.利用STP理论实现产品效益最大化[J].全国流通经济,2018(20):7-8.</w:delText>
        </w:r>
      </w:del>
    </w:p>
    <w:p w14:paraId="42429465" w14:textId="5E8D51B0" w:rsidR="00DD57C5" w:rsidRPr="005058A9" w:rsidDel="000E7BE8" w:rsidRDefault="00076025">
      <w:pPr>
        <w:spacing w:line="360" w:lineRule="auto"/>
        <w:ind w:left="420"/>
        <w:rPr>
          <w:del w:id="234" w:author="kimi_zj@sina.com" w:date="2019-09-14T00:16:00Z"/>
          <w:rFonts w:ascii="宋体" w:eastAsia="宋体" w:hAnsi="宋体"/>
          <w:color w:val="000000" w:themeColor="text1"/>
        </w:rPr>
        <w:pPrChange w:id="235" w:author="kimi_zj@sina.com" w:date="2019-09-14T00:16:00Z">
          <w:pPr>
            <w:spacing w:line="360" w:lineRule="auto"/>
            <w:ind w:firstLine="420"/>
          </w:pPr>
        </w:pPrChange>
      </w:pPr>
      <w:del w:id="236" w:author="kimi_zj@sina.com" w:date="2019-09-13T23:54:00Z">
        <w:r w:rsidRPr="005058A9" w:rsidDel="008D3C3F">
          <w:rPr>
            <w:rFonts w:ascii="宋体" w:eastAsia="宋体" w:hAnsi="宋体" w:hint="eastAsia"/>
            <w:color w:val="000000" w:themeColor="text1"/>
          </w:rPr>
          <w:delText>通过STP</w:delText>
        </w:r>
        <w:r w:rsidRPr="005058A9" w:rsidDel="008D3C3F">
          <w:rPr>
            <w:rFonts w:ascii="宋体" w:eastAsia="宋体" w:hAnsi="宋体"/>
            <w:color w:val="000000" w:themeColor="text1"/>
          </w:rPr>
          <w:delText>市场定位使企业产品与竞争产品有所区别，在目标市场形成独特价值，满足消费者未被满足的需求.要达到这一目的，应分析企业的竞争优势，并向目标消费者展示这些优势。</w:delText>
        </w:r>
        <w:commentRangeEnd w:id="223"/>
        <w:r w:rsidR="001A22D4" w:rsidDel="008D3C3F">
          <w:rPr>
            <w:rStyle w:val="af1"/>
          </w:rPr>
          <w:commentReference w:id="223"/>
        </w:r>
      </w:del>
    </w:p>
    <w:p w14:paraId="0F43AC4E"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2.2.3 波士顿矩阵</w:t>
      </w:r>
    </w:p>
    <w:p w14:paraId="3235D5FF" w14:textId="1780FFC1" w:rsidR="00DD57C5" w:rsidRDefault="00076025">
      <w:pPr>
        <w:spacing w:line="360" w:lineRule="auto"/>
        <w:ind w:firstLine="420"/>
        <w:rPr>
          <w:ins w:id="237" w:author="kimi_zj@sina.com" w:date="2019-09-14T00:18:00Z"/>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波士顿矩阵是由美国大型商业咨询公司—波士顿咨询集团( Boston Consulting Group)首创的一种规划企业产品组合的方法，其核心是要解决如何</w:t>
      </w:r>
      <w:r w:rsidRPr="005058A9">
        <w:rPr>
          <w:rFonts w:ascii="宋体" w:eastAsia="宋体" w:hAnsi="宋体"/>
          <w:color w:val="000000" w:themeColor="text1"/>
        </w:rPr>
        <w:lastRenderedPageBreak/>
        <w:t>使企业的产品品种及其结构适合市场需求的变化，将企业有限的资源有效地分配 到合理的产品结构中去，以保证企业收益的问题。波士顿矩阵认为一般决定产品结构的基本因素有两个:即市场</w:t>
      </w:r>
      <w:del w:id="238" w:author="User" w:date="2019-09-09T09:43:00Z">
        <w:r w:rsidRPr="005058A9" w:rsidDel="00CB2DE2">
          <w:rPr>
            <w:rFonts w:ascii="宋体" w:eastAsia="宋体" w:hAnsi="宋体"/>
            <w:color w:val="000000" w:themeColor="text1"/>
          </w:rPr>
          <w:delText>引力</w:delText>
        </w:r>
      </w:del>
      <w:ins w:id="239" w:author="User" w:date="2019-09-09T09:43:00Z">
        <w:r w:rsidR="00CB2DE2">
          <w:rPr>
            <w:rFonts w:ascii="宋体" w:eastAsia="宋体" w:hAnsi="宋体" w:hint="eastAsia"/>
            <w:color w:val="000000" w:themeColor="text1"/>
          </w:rPr>
          <w:t>吸引力</w:t>
        </w:r>
      </w:ins>
      <w:r w:rsidRPr="005058A9">
        <w:rPr>
          <w:rFonts w:ascii="宋体" w:eastAsia="宋体" w:hAnsi="宋体"/>
          <w:color w:val="000000" w:themeColor="text1"/>
        </w:rPr>
        <w:t>与企业实力。市场</w:t>
      </w:r>
      <w:ins w:id="240" w:author="User" w:date="2019-09-09T09:43:00Z">
        <w:r w:rsidR="00CB2DE2">
          <w:rPr>
            <w:rFonts w:ascii="宋体" w:eastAsia="宋体" w:hAnsi="宋体" w:hint="eastAsia"/>
            <w:color w:val="000000" w:themeColor="text1"/>
          </w:rPr>
          <w:t>吸</w:t>
        </w:r>
      </w:ins>
      <w:r w:rsidRPr="005058A9">
        <w:rPr>
          <w:rFonts w:ascii="宋体" w:eastAsia="宋体" w:hAnsi="宋体"/>
          <w:color w:val="000000" w:themeColor="text1"/>
        </w:rPr>
        <w:t>引力包括企业销售量(额)增长率、目标市场容量、竞争对手强弱及利润高低等，其中最主要的是反映市场引力的综合指标</w:t>
      </w:r>
      <w:r w:rsidRPr="005058A9">
        <w:rPr>
          <w:rFonts w:ascii="宋体" w:eastAsia="宋体" w:hAnsi="宋体" w:hint="eastAsia"/>
          <w:color w:val="000000" w:themeColor="text1"/>
        </w:rPr>
        <w:t>—</w:t>
      </w:r>
      <w:r w:rsidRPr="005058A9">
        <w:rPr>
          <w:rFonts w:ascii="宋体" w:eastAsia="宋体" w:hAnsi="宋体"/>
          <w:color w:val="000000" w:themeColor="text1"/>
        </w:rPr>
        <w:t>销售增长率，这是决定企业产品结构是否合理的外在因素。企业实力包括相对市场占有率</w:t>
      </w:r>
      <w:r w:rsidRPr="005058A9">
        <w:rPr>
          <w:rFonts w:ascii="宋体" w:eastAsia="宋体" w:hAnsi="宋体" w:hint="eastAsia"/>
          <w:color w:val="000000" w:themeColor="text1"/>
        </w:rPr>
        <w:t>，</w:t>
      </w:r>
      <w:r w:rsidRPr="005058A9">
        <w:rPr>
          <w:rFonts w:ascii="宋体" w:eastAsia="宋体" w:hAnsi="宋体"/>
          <w:color w:val="000000" w:themeColor="text1"/>
        </w:rPr>
        <w:t>技术、设备、资金利用能力等，其中相对市场占有率是决定企业产品结构的内在要素，它直接显示出企业竞争实力。通过以上两个因素相互作用，会出现四种不同性质的产品类型，形成不同的产品发展前景:( 1) 销售增长率和相对市场占有率“双高”的产品群(明星类产品);(2)销售增长率和相对市场占有率“双低”的产品群(瘦狗类产品);</w:t>
      </w:r>
      <w:r w:rsidRPr="005058A9">
        <w:rPr>
          <w:rFonts w:ascii="宋体" w:eastAsia="宋体" w:hAnsi="宋体" w:hint="eastAsia"/>
          <w:color w:val="000000" w:themeColor="text1"/>
        </w:rPr>
        <w:t>（3）增长率高、相对</w:t>
      </w:r>
      <w:r w:rsidRPr="005058A9">
        <w:rPr>
          <w:rFonts w:ascii="宋体" w:eastAsia="宋体" w:hAnsi="宋体"/>
          <w:color w:val="000000" w:themeColor="text1"/>
        </w:rPr>
        <w:t>市场占有率低的产品群(问号类产品); (4)销售增长率低、相对市场占有率高的产品群(金牛类产品)。将企业所有产品从销售增长率和相对市场占有率角度进行再组合。</w:t>
      </w:r>
      <w:ins w:id="241" w:author="kimi_zj@sina.com" w:date="2019-09-13T23:59:00Z">
        <w:r w:rsidR="00741A67">
          <w:rPr>
            <w:rFonts w:ascii="宋体" w:eastAsia="宋体" w:hAnsi="宋体" w:hint="eastAsia"/>
            <w:color w:val="000000" w:themeColor="text1"/>
          </w:rPr>
          <w:t>如图2-6</w:t>
        </w:r>
      </w:ins>
      <w:commentRangeStart w:id="242"/>
      <w:r w:rsidRPr="005058A9">
        <w:rPr>
          <w:rFonts w:ascii="宋体" w:eastAsia="宋体" w:hAnsi="宋体"/>
          <w:color w:val="000000" w:themeColor="text1"/>
        </w:rPr>
        <w:t>在坐标图上，以纵轴表示企业销售增长率，横轴表示相对市场占有率，各以10%和1.0作为区分高、低的中点，将坐标图划分为四个象限， 依次为“问号(?)”</w:t>
      </w:r>
      <w:r w:rsidRPr="005058A9">
        <w:rPr>
          <w:rFonts w:ascii="宋体" w:eastAsia="宋体" w:hAnsi="宋体" w:hint="eastAsia"/>
          <w:color w:val="000000" w:themeColor="text1"/>
        </w:rPr>
        <w:t>、</w:t>
      </w:r>
      <w:r w:rsidRPr="005058A9">
        <w:rPr>
          <w:rFonts w:ascii="宋体" w:eastAsia="宋体" w:hAnsi="宋体"/>
          <w:color w:val="000000" w:themeColor="text1"/>
        </w:rPr>
        <w:t>“明星( 食 )”、 “金牛(¥)”、“瘦狗( x)。</w:t>
      </w:r>
      <w:commentRangeEnd w:id="242"/>
      <w:r w:rsidR="00CB2DE2">
        <w:rPr>
          <w:rStyle w:val="af1"/>
        </w:rPr>
        <w:commentReference w:id="242"/>
      </w:r>
      <w:r w:rsidRPr="005058A9">
        <w:rPr>
          <w:rFonts w:ascii="宋体" w:eastAsia="宋体" w:hAnsi="宋体"/>
          <w:color w:val="000000" w:themeColor="text1"/>
        </w:rPr>
        <w:t>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 品的合理组合，实现产品及资源分配结构的良性循环。波士顿矩阵是一种分析和规划企业产品组合的重要而有效的方法。通过波士顿分析,在市场和产品细分的基础上,有针对性的</w:t>
      </w:r>
      <w:r w:rsidRPr="005058A9">
        <w:rPr>
          <w:rFonts w:ascii="宋体" w:eastAsia="宋体" w:hAnsi="宋体"/>
          <w:color w:val="000000" w:themeColor="text1"/>
        </w:rPr>
        <w:lastRenderedPageBreak/>
        <w:t>对不同产品采取不同的发展策略,从而使企业资源配置达到最优,使企业持续健康良性发展。</w:t>
      </w:r>
    </w:p>
    <w:p w14:paraId="6AE3371C" w14:textId="77777777" w:rsidR="00C76488" w:rsidRPr="005058A9" w:rsidRDefault="00C76488" w:rsidP="00C76488">
      <w:pPr>
        <w:spacing w:line="360" w:lineRule="auto"/>
        <w:ind w:firstLine="420"/>
        <w:rPr>
          <w:ins w:id="243" w:author="kimi_zj@sina.com" w:date="2019-09-14T00:18:00Z"/>
          <w:rFonts w:ascii="宋体" w:eastAsia="宋体" w:hAnsi="宋体"/>
          <w:color w:val="000000" w:themeColor="text1"/>
        </w:rPr>
      </w:pPr>
      <w:ins w:id="244" w:author="kimi_zj@sina.com" w:date="2019-09-14T00:18:00Z">
        <w:r w:rsidRPr="005058A9">
          <w:rPr>
            <w:rFonts w:ascii="宋体" w:eastAsia="宋体" w:hAnsi="宋体"/>
            <w:noProof/>
            <w:color w:val="000000" w:themeColor="text1"/>
            <w:rPrChange w:id="245" w:author="Unknown">
              <w:rPr>
                <w:noProof/>
              </w:rPr>
            </w:rPrChange>
          </w:rPr>
          <w:drawing>
            <wp:inline distT="0" distB="0" distL="0" distR="0" wp14:anchorId="30D36420" wp14:editId="38B4F425">
              <wp:extent cx="5270500" cy="3317875"/>
              <wp:effectExtent l="0" t="0" r="1270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0500" cy="3317875"/>
                      </a:xfrm>
                      <a:prstGeom prst="rect">
                        <a:avLst/>
                      </a:prstGeom>
                    </pic:spPr>
                  </pic:pic>
                </a:graphicData>
              </a:graphic>
            </wp:inline>
          </w:drawing>
        </w:r>
      </w:ins>
    </w:p>
    <w:p w14:paraId="10924947" w14:textId="1EC98502" w:rsidR="00C76488" w:rsidRPr="00C76488" w:rsidRDefault="00C76488">
      <w:pPr>
        <w:spacing w:line="360" w:lineRule="auto"/>
        <w:ind w:firstLine="420"/>
        <w:jc w:val="center"/>
        <w:rPr>
          <w:rFonts w:ascii="宋体" w:eastAsia="宋体" w:hAnsi="宋体"/>
          <w:color w:val="000000" w:themeColor="text1"/>
        </w:rPr>
        <w:pPrChange w:id="246" w:author="kimi_zj@sina.com" w:date="2019-09-14T00:18:00Z">
          <w:pPr>
            <w:spacing w:line="360" w:lineRule="auto"/>
            <w:ind w:firstLine="420"/>
          </w:pPr>
        </w:pPrChange>
      </w:pPr>
      <w:ins w:id="247" w:author="kimi_zj@sina.com" w:date="2019-09-14T00:18:00Z">
        <w:r w:rsidRPr="005058A9">
          <w:rPr>
            <w:rFonts w:ascii="宋体" w:eastAsia="宋体" w:hAnsi="宋体" w:hint="eastAsia"/>
            <w:color w:val="000000" w:themeColor="text1"/>
          </w:rPr>
          <w:t>图</w:t>
        </w:r>
        <w:r>
          <w:rPr>
            <w:rFonts w:ascii="宋体" w:eastAsia="宋体" w:hAnsi="宋体" w:hint="eastAsia"/>
            <w:color w:val="000000" w:themeColor="text1"/>
          </w:rPr>
          <w:t>2-6</w:t>
        </w:r>
        <w:r w:rsidRPr="005058A9">
          <w:rPr>
            <w:rFonts w:ascii="宋体" w:eastAsia="宋体" w:hAnsi="宋体" w:hint="eastAsia"/>
            <w:color w:val="000000" w:themeColor="text1"/>
          </w:rPr>
          <w:t xml:space="preserve"> 波士顿四象限的划分和四类产品</w:t>
        </w:r>
      </w:ins>
    </w:p>
    <w:p w14:paraId="565F712D" w14:textId="0DAE54C0"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如果企业经营多种产品，可以根据不同产品所对应的不同界面划分数量标准，对各种产品分别进行归类:或是“瘦狗类”，或是“问题类”，或是 “明星类”，或是“金牛类”，然后对这四类产品按类别制定不同策略。</w:t>
      </w:r>
      <w:ins w:id="248" w:author="kimi_zj@sina.com" w:date="2019-09-14T00:18:00Z">
        <w:r w:rsidR="00247620">
          <w:rPr>
            <w:rFonts w:ascii="宋体" w:eastAsia="宋体" w:hAnsi="宋体" w:hint="eastAsia"/>
            <w:color w:val="000000" w:themeColor="text1"/>
          </w:rPr>
          <w:t>另外需要指出</w:t>
        </w:r>
      </w:ins>
      <w:commentRangeStart w:id="249"/>
      <w:del w:id="250" w:author="kimi_zj@sina.com" w:date="2019-09-14T00:18:00Z">
        <w:r w:rsidRPr="005058A9" w:rsidDel="00247620">
          <w:rPr>
            <w:rFonts w:ascii="宋体" w:eastAsia="宋体" w:hAnsi="宋体"/>
            <w:color w:val="000000" w:themeColor="text1"/>
          </w:rPr>
          <w:delText>同值得</w:delText>
        </w:r>
        <w:commentRangeEnd w:id="249"/>
        <w:r w:rsidR="00CB2DE2" w:rsidDel="00247620">
          <w:rPr>
            <w:rStyle w:val="af1"/>
          </w:rPr>
          <w:commentReference w:id="249"/>
        </w:r>
        <w:r w:rsidRPr="005058A9" w:rsidDel="00247620">
          <w:rPr>
            <w:rFonts w:ascii="宋体" w:eastAsia="宋体" w:hAnsi="宋体"/>
            <w:color w:val="000000" w:themeColor="text1"/>
          </w:rPr>
          <w:delText>指出</w:delText>
        </w:r>
      </w:del>
      <w:r w:rsidRPr="005058A9">
        <w:rPr>
          <w:rFonts w:ascii="宋体" w:eastAsia="宋体" w:hAnsi="宋体"/>
          <w:color w:val="000000" w:themeColor="text1"/>
        </w:rPr>
        <w:t>的是制定产品策略</w:t>
      </w:r>
      <w:r w:rsidRPr="005058A9">
        <w:rPr>
          <w:rFonts w:ascii="宋体" w:eastAsia="宋体" w:hAnsi="宋体" w:hint="eastAsia"/>
          <w:color w:val="000000" w:themeColor="text1"/>
        </w:rPr>
        <w:t>，</w:t>
      </w:r>
      <w:r w:rsidRPr="005058A9">
        <w:rPr>
          <w:rFonts w:ascii="宋体" w:eastAsia="宋体" w:hAnsi="宋体"/>
          <w:color w:val="000000" w:themeColor="text1"/>
        </w:rPr>
        <w:t>不仅仅要考虑产品类别，还必须考虑其他众多因素，如产品销量的变化趋势，企业的资源和能力，产品的盈利和风险等。波士顿法只是一种根据两个因素进行静态分析的方法，本身存在许多缺陷。如“瘦狗类”产品，如果不考虑其销量变化方向就简单地放弃，可能会把进入导入期的产品舍弃掉;“明星类”产品虽处在高占有率和高销量增长率状态，但风险也许相当大。所以我们不能简单地根据产品分类的类别公式化地制定所谓的产品策略。波士顿法不仅可以用来评价某种产品，而且还可以用来进一步优化产品组合，但评价产品和优化产品组</w:t>
      </w:r>
      <w:r w:rsidRPr="005058A9">
        <w:rPr>
          <w:rFonts w:ascii="宋体" w:eastAsia="宋体" w:hAnsi="宋体"/>
          <w:color w:val="000000" w:themeColor="text1"/>
        </w:rPr>
        <w:lastRenderedPageBreak/>
        <w:t>合必须注重动态原则、系统原则、企业资源与经营业务匹配原则、产品盈利与风险匹配原则，这样才能确保产品组合的真正优化。</w:t>
      </w:r>
    </w:p>
    <w:p w14:paraId="2685A783" w14:textId="77777777" w:rsidR="00DD57C5" w:rsidRPr="005058A9" w:rsidDel="00AB60DC" w:rsidRDefault="00076025">
      <w:pPr>
        <w:spacing w:line="360" w:lineRule="auto"/>
        <w:rPr>
          <w:del w:id="251" w:author="kimi_zj@sina.com" w:date="2019-09-14T00:18:00Z"/>
          <w:rFonts w:ascii="宋体" w:eastAsia="宋体" w:hAnsi="宋体"/>
          <w:color w:val="000000" w:themeColor="text1"/>
        </w:rPr>
      </w:pPr>
      <w:r w:rsidRPr="005058A9">
        <w:rPr>
          <w:rFonts w:ascii="宋体" w:eastAsia="宋体" w:hAnsi="宋体"/>
          <w:color w:val="000000" w:themeColor="text1"/>
        </w:rPr>
        <w:t>[1]黄文馨.波士顿法的理论探讨[J].中国流通经济,2005(03):36-39.</w:t>
      </w:r>
    </w:p>
    <w:p w14:paraId="70781019" w14:textId="77777777" w:rsidR="00DD57C5" w:rsidRPr="005058A9" w:rsidRDefault="00DD57C5">
      <w:pPr>
        <w:spacing w:line="360" w:lineRule="auto"/>
        <w:rPr>
          <w:rFonts w:ascii="宋体" w:eastAsia="宋体" w:hAnsi="宋体"/>
          <w:color w:val="000000" w:themeColor="text1"/>
        </w:rPr>
        <w:pPrChange w:id="252" w:author="kimi_zj@sina.com" w:date="2019-09-14T00:18:00Z">
          <w:pPr>
            <w:spacing w:line="360" w:lineRule="auto"/>
            <w:ind w:firstLine="420"/>
          </w:pPr>
        </w:pPrChange>
      </w:pPr>
    </w:p>
    <w:p w14:paraId="490E822C" w14:textId="5A498BEE" w:rsidR="00DD57C5" w:rsidRPr="005058A9" w:rsidDel="00C76488" w:rsidRDefault="00076025">
      <w:pPr>
        <w:spacing w:line="360" w:lineRule="auto"/>
        <w:ind w:firstLine="420"/>
        <w:rPr>
          <w:del w:id="253" w:author="kimi_zj@sina.com" w:date="2019-09-14T00:18:00Z"/>
          <w:rFonts w:ascii="宋体" w:eastAsia="宋体" w:hAnsi="宋体"/>
          <w:color w:val="000000" w:themeColor="text1"/>
        </w:rPr>
      </w:pPr>
      <w:del w:id="254" w:author="kimi_zj@sina.com" w:date="2019-09-14T00:18:00Z">
        <w:r w:rsidRPr="005058A9" w:rsidDel="00C76488">
          <w:rPr>
            <w:rFonts w:ascii="宋体" w:eastAsia="宋体" w:hAnsi="宋体"/>
            <w:noProof/>
            <w:color w:val="000000" w:themeColor="text1"/>
            <w:rPrChange w:id="255" w:author="Unknown">
              <w:rPr>
                <w:noProof/>
              </w:rPr>
            </w:rPrChange>
          </w:rPr>
          <w:drawing>
            <wp:inline distT="0" distB="0" distL="0" distR="0" wp14:anchorId="739624D4" wp14:editId="620FC0DD">
              <wp:extent cx="5270500" cy="3317875"/>
              <wp:effectExtent l="0" t="0" r="1270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0500" cy="3317875"/>
                      </a:xfrm>
                      <a:prstGeom prst="rect">
                        <a:avLst/>
                      </a:prstGeom>
                    </pic:spPr>
                  </pic:pic>
                </a:graphicData>
              </a:graphic>
            </wp:inline>
          </w:drawing>
        </w:r>
      </w:del>
    </w:p>
    <w:p w14:paraId="4CA4ABD3" w14:textId="358C8551" w:rsidR="00DD57C5" w:rsidRPr="005058A9" w:rsidDel="00C76488" w:rsidRDefault="00076025">
      <w:pPr>
        <w:spacing w:line="360" w:lineRule="auto"/>
        <w:ind w:firstLine="420"/>
        <w:jc w:val="center"/>
        <w:rPr>
          <w:del w:id="256" w:author="kimi_zj@sina.com" w:date="2019-09-14T00:18:00Z"/>
          <w:rFonts w:ascii="宋体" w:eastAsia="宋体" w:hAnsi="宋体"/>
          <w:color w:val="000000" w:themeColor="text1"/>
        </w:rPr>
      </w:pPr>
      <w:del w:id="257" w:author="kimi_zj@sina.com" w:date="2019-09-14T00:18:00Z">
        <w:r w:rsidRPr="005058A9" w:rsidDel="00C76488">
          <w:rPr>
            <w:rFonts w:ascii="宋体" w:eastAsia="宋体" w:hAnsi="宋体" w:hint="eastAsia"/>
            <w:color w:val="000000" w:themeColor="text1"/>
          </w:rPr>
          <w:delText>图</w:delText>
        </w:r>
      </w:del>
      <w:del w:id="258" w:author="kimi_zj@sina.com" w:date="2019-09-13T23:59:00Z">
        <w:r w:rsidRPr="005058A9" w:rsidDel="0042368D">
          <w:rPr>
            <w:rFonts w:ascii="宋体" w:eastAsia="宋体" w:hAnsi="宋体" w:hint="eastAsia"/>
            <w:color w:val="000000" w:themeColor="text1"/>
          </w:rPr>
          <w:delText>8</w:delText>
        </w:r>
      </w:del>
      <w:del w:id="259" w:author="kimi_zj@sina.com" w:date="2019-09-14T00:18:00Z">
        <w:r w:rsidRPr="005058A9" w:rsidDel="00C76488">
          <w:rPr>
            <w:rFonts w:ascii="宋体" w:eastAsia="宋体" w:hAnsi="宋体" w:hint="eastAsia"/>
            <w:color w:val="000000" w:themeColor="text1"/>
          </w:rPr>
          <w:delText xml:space="preserve"> 波士顿四象限的划分和四类产品</w:delText>
        </w:r>
      </w:del>
    </w:p>
    <w:p w14:paraId="3975DF27" w14:textId="52449FA8" w:rsidR="00C22BB2" w:rsidRPr="00D65DC3" w:rsidRDefault="008D7344" w:rsidP="00C22BB2">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2.2.4</w:t>
      </w:r>
      <w:r w:rsidR="00C22BB2" w:rsidRPr="00D65DC3">
        <w:rPr>
          <w:rFonts w:ascii="宋体" w:eastAsia="宋体" w:hAnsi="宋体" w:hint="eastAsia"/>
          <w:b/>
          <w:color w:val="000000" w:themeColor="text1"/>
        </w:rPr>
        <w:t xml:space="preserve"> </w:t>
      </w:r>
      <w:r w:rsidR="008E36A7" w:rsidRPr="00D65DC3">
        <w:rPr>
          <w:rFonts w:ascii="宋体" w:eastAsia="宋体" w:hAnsi="宋体" w:hint="eastAsia"/>
          <w:b/>
          <w:color w:val="000000" w:themeColor="text1"/>
        </w:rPr>
        <w:t>安索夫</w:t>
      </w:r>
      <w:r w:rsidR="00C22BB2" w:rsidRPr="00D65DC3">
        <w:rPr>
          <w:rFonts w:ascii="宋体" w:eastAsia="宋体" w:hAnsi="宋体" w:hint="eastAsia"/>
          <w:b/>
          <w:color w:val="000000" w:themeColor="text1"/>
        </w:rPr>
        <w:t>矩阵</w:t>
      </w:r>
    </w:p>
    <w:p w14:paraId="1B0A3CD8" w14:textId="307D4B60" w:rsidR="0053720D" w:rsidRPr="005058A9" w:rsidRDefault="002E6FC2"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3720D" w:rsidRPr="005058A9">
        <w:rPr>
          <w:rFonts w:ascii="宋体" w:eastAsia="宋体" w:hAnsi="宋体"/>
          <w:color w:val="000000" w:themeColor="text1"/>
        </w:rPr>
        <w:t>策略管理之父安索夫博士于1957年提出安索夫矩阵。以产品和市场作为两大基本面向，区别出四种产品/市场组合和相对应的营销策略，是应用最广泛的营销分析工具之一。安索夫矩阵是以2 X 2的矩阵代表企业企图使收入或获利成长的四种选择，其主要的逻辑是企业可以选择四种不同的成长性策略来达成增加收入的目标。</w:t>
      </w:r>
    </w:p>
    <w:p w14:paraId="72CCF98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2F9129D9" wp14:editId="6EFF3F79">
            <wp:extent cx="3556985" cy="24917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1905" cy="2495238"/>
                    </a:xfrm>
                    <a:prstGeom prst="rect">
                      <a:avLst/>
                    </a:prstGeom>
                  </pic:spPr>
                </pic:pic>
              </a:graphicData>
            </a:graphic>
          </wp:inline>
        </w:drawing>
      </w:r>
    </w:p>
    <w:p w14:paraId="3C8D2EFF" w14:textId="77777777" w:rsidR="0053720D" w:rsidRPr="005058A9" w:rsidRDefault="0053720D" w:rsidP="0053720D">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p>
    <w:p w14:paraId="0F50B1CD"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安索夫认为</w:t>
      </w:r>
      <w:r w:rsidRPr="005058A9">
        <w:rPr>
          <w:rFonts w:ascii="宋体" w:eastAsia="宋体" w:hAnsi="宋体"/>
          <w:color w:val="000000" w:themeColor="text1"/>
        </w:rPr>
        <w:t>企业经营战略由四个要素构成：产品与市场领域、成长方向、竞争优势和</w:t>
      </w:r>
      <w:r w:rsidRPr="005058A9">
        <w:rPr>
          <w:rFonts w:ascii="宋体" w:eastAsia="宋体" w:hAnsi="宋体" w:hint="eastAsia"/>
          <w:color w:val="000000" w:themeColor="text1"/>
        </w:rPr>
        <w:t>协同</w:t>
      </w:r>
      <w:r w:rsidRPr="005058A9">
        <w:rPr>
          <w:rFonts w:ascii="宋体" w:eastAsia="宋体" w:hAnsi="宋体"/>
          <w:color w:val="000000" w:themeColor="text1"/>
        </w:rPr>
        <w:t>作用。</w:t>
      </w:r>
    </w:p>
    <w:p w14:paraId="25C1ABB0"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(l)要确定企业定位，即产品定位和市场定位，企业在哪个行业经营，生产该行业何种产品，为哪个或哪些市场领域服务，这就是安索夫的产品与市场组合定位理论，简称企业定位理论。</w:t>
      </w:r>
    </w:p>
    <w:p w14:paraId="11E44AD8"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(2)确定企业的成长方向，即在企业已选定的产品和市场领域中，企业经营活动朝着什么方向发展。安索夫认为根据现有产品与市场领域和企业未来要发展的新产品与新市场领域的组合，提出了四个可供选择的方向，即实施四种不同的经营战略，这就是市场渗透战略、市场开拓战略、产品开发战略、多角化经营战略。</w:t>
      </w:r>
    </w:p>
    <w:p w14:paraId="7E17F40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(3)企业制定和选择经营战略时必须考虑企业有何竞争优势，各个产品和市场领域之间有无协同作用，应根据企业的竞争优势和各领域之间的协同效应作出战略选择。</w:t>
      </w:r>
    </w:p>
    <w:p w14:paraId="77F93C74" w14:textId="77777777" w:rsidR="0053720D" w:rsidRPr="005058A9" w:rsidDel="006A5B94" w:rsidRDefault="0053720D" w:rsidP="0053720D">
      <w:pPr>
        <w:spacing w:line="360" w:lineRule="auto"/>
        <w:ind w:firstLine="420"/>
        <w:rPr>
          <w:del w:id="260" w:author="kimi_zj@sina.com" w:date="2019-09-14T00:18:00Z"/>
          <w:rFonts w:ascii="宋体" w:eastAsia="宋体" w:hAnsi="宋体"/>
          <w:color w:val="000000" w:themeColor="text1"/>
        </w:rPr>
      </w:pPr>
      <w:r w:rsidRPr="005058A9">
        <w:rPr>
          <w:rFonts w:ascii="宋体" w:eastAsia="宋体" w:hAnsi="宋体"/>
          <w:color w:val="000000" w:themeColor="text1"/>
        </w:rPr>
        <w:t>安索夫的战略管理理论和企业定位理论(即产品与市场的组合理论)，对企业的战略管理实践起了十分重大的推动作用。</w:t>
      </w:r>
    </w:p>
    <w:p w14:paraId="4EBDD678" w14:textId="63D992C2" w:rsidR="00C22BB2" w:rsidRPr="005058A9" w:rsidRDefault="00C22BB2">
      <w:pPr>
        <w:spacing w:line="360" w:lineRule="auto"/>
        <w:ind w:firstLine="420"/>
        <w:rPr>
          <w:rFonts w:ascii="宋体" w:eastAsia="宋体" w:hAnsi="宋体"/>
          <w:color w:val="000000" w:themeColor="text1"/>
        </w:rPr>
        <w:pPrChange w:id="261" w:author="kimi_zj@sina.com" w:date="2019-09-14T00:18:00Z">
          <w:pPr>
            <w:spacing w:line="360" w:lineRule="auto"/>
          </w:pPr>
        </w:pPrChange>
      </w:pPr>
    </w:p>
    <w:p w14:paraId="64608F53" w14:textId="77777777" w:rsidR="00DD57C5" w:rsidRPr="00D65DC3" w:rsidRDefault="00076025">
      <w:pPr>
        <w:spacing w:line="360" w:lineRule="auto"/>
        <w:outlineLvl w:val="1"/>
        <w:rPr>
          <w:rFonts w:ascii="宋体" w:eastAsia="宋体" w:hAnsi="宋体"/>
          <w:b/>
          <w:color w:val="000000" w:themeColor="text1"/>
        </w:rPr>
      </w:pPr>
      <w:r w:rsidRPr="00D65DC3">
        <w:rPr>
          <w:rFonts w:ascii="宋体" w:eastAsia="宋体" w:hAnsi="宋体" w:hint="eastAsia"/>
          <w:b/>
          <w:color w:val="000000" w:themeColor="text1"/>
        </w:rPr>
        <w:t>2.3 研究现状与文献综述</w:t>
      </w:r>
    </w:p>
    <w:p w14:paraId="67673C8A"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2.3.1 研究现状</w:t>
      </w:r>
    </w:p>
    <w:p w14:paraId="7E8A6EB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创新，这是世界上比较早针对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w:t>
      </w:r>
      <w:r w:rsidRPr="005058A9">
        <w:rPr>
          <w:rFonts w:ascii="宋体" w:eastAsia="宋体" w:hAnsi="宋体" w:hint="eastAsia"/>
          <w:color w:val="000000" w:themeColor="text1"/>
        </w:rPr>
        <w:lastRenderedPageBreak/>
        <w:t>动互联网的高速发展，在一批互联网企业的先进产品理念带动下，最近10年国内才兴趣了一波“产品经理”热。因此目前绝对大多数的产品管理、产品规划的实践仍然是参考的国外发达国家的理论研究成果，国内企业也是最近十几年才陆续从国外引入有关产品管理的体系来对企业进行产品规划。通过对多个期刊进行检索，发现管理产品管理、产品规划方面的研究也比较少。</w:t>
      </w:r>
    </w:p>
    <w:p w14:paraId="1FC67AF6"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 xml:space="preserve">2.3.2 </w:t>
      </w:r>
      <w:commentRangeStart w:id="262"/>
      <w:r w:rsidRPr="00D65DC3">
        <w:rPr>
          <w:rFonts w:ascii="宋体" w:eastAsia="宋体" w:hAnsi="宋体" w:hint="eastAsia"/>
          <w:b/>
          <w:color w:val="000000" w:themeColor="text1"/>
        </w:rPr>
        <w:t>文献综述</w:t>
      </w:r>
      <w:commentRangeEnd w:id="262"/>
      <w:r w:rsidR="00CF6E05">
        <w:rPr>
          <w:rStyle w:val="af1"/>
        </w:rPr>
        <w:commentReference w:id="262"/>
      </w:r>
    </w:p>
    <w:p w14:paraId="1C67FB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以下列出最近20年以来国内外有关产品管理和产品规划理论和实践研究的一些主要代表。</w:t>
      </w:r>
    </w:p>
    <w:p w14:paraId="5C251FB8" w14:textId="1104F673"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罗伯特·G·库珀</w:t>
      </w:r>
      <w:r w:rsidRPr="005058A9">
        <w:rPr>
          <w:rFonts w:ascii="宋体" w:eastAsia="宋体" w:hAnsi="宋体" w:hint="eastAsia"/>
          <w:color w:val="000000" w:themeColor="text1"/>
        </w:rPr>
        <w:t>在</w:t>
      </w:r>
      <w:r w:rsidRPr="005058A9">
        <w:rPr>
          <w:rFonts w:ascii="宋体" w:eastAsia="宋体" w:hAnsi="宋体"/>
          <w:color w:val="000000" w:themeColor="text1"/>
        </w:rPr>
        <w:t>(Cooper.R.G)</w:t>
      </w:r>
      <w:r w:rsidRPr="005058A9">
        <w:rPr>
          <w:rFonts w:ascii="宋体" w:eastAsia="宋体" w:hAnsi="宋体" w:hint="eastAsia"/>
          <w:color w:val="000000" w:themeColor="text1"/>
        </w:rPr>
        <w:t>在</w:t>
      </w:r>
      <w:r w:rsidRPr="005058A9">
        <w:rPr>
          <w:rFonts w:ascii="宋体" w:eastAsia="宋体" w:hAnsi="宋体"/>
          <w:color w:val="000000" w:themeColor="text1"/>
        </w:rPr>
        <w:t>《新产品开发流程管理：以市场为驱动》</w:t>
      </w:r>
      <w:r w:rsidRPr="005058A9">
        <w:rPr>
          <w:rFonts w:ascii="宋体" w:eastAsia="宋体" w:hAnsi="宋体" w:hint="eastAsia"/>
          <w:color w:val="000000" w:themeColor="text1"/>
        </w:rPr>
        <w:t>一书中提出</w:t>
      </w:r>
      <w:r w:rsidRPr="005058A9">
        <w:rPr>
          <w:rFonts w:ascii="宋体" w:eastAsia="宋体" w:hAnsi="宋体"/>
          <w:color w:val="000000" w:themeColor="text1"/>
        </w:rPr>
        <w:t>为什么协同开发对公司的成长至关重要、如何最大限度地提高新产品开发的成功率等</w:t>
      </w:r>
      <w:r w:rsidRPr="005058A9">
        <w:rPr>
          <w:rFonts w:ascii="宋体" w:eastAsia="宋体" w:hAnsi="宋体" w:hint="eastAsia"/>
          <w:color w:val="000000" w:themeColor="text1"/>
        </w:rPr>
        <w:t>。</w:t>
      </w:r>
      <w:r w:rsidRPr="005058A9">
        <w:rPr>
          <w:rFonts w:ascii="宋体" w:eastAsia="宋体" w:hAnsi="宋体"/>
          <w:color w:val="000000" w:themeColor="text1"/>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sidRPr="005058A9">
        <w:rPr>
          <w:rFonts w:ascii="宋体" w:eastAsia="宋体" w:hAnsi="宋体" w:hint="eastAsia"/>
          <w:color w:val="000000" w:themeColor="text1"/>
        </w:rPr>
        <w:t>在</w:t>
      </w:r>
      <w:r w:rsidRPr="005058A9">
        <w:rPr>
          <w:rFonts w:ascii="宋体" w:eastAsia="宋体" w:hAnsi="宋体"/>
          <w:color w:val="000000" w:themeColor="text1"/>
        </w:rPr>
        <w:t>库珀</w:t>
      </w:r>
      <w:r w:rsidRPr="005058A9">
        <w:rPr>
          <w:rFonts w:ascii="宋体" w:eastAsia="宋体" w:hAnsi="宋体" w:hint="eastAsia"/>
          <w:color w:val="000000" w:themeColor="text1"/>
        </w:rPr>
        <w:t>的另外一本著作</w:t>
      </w:r>
      <w:r w:rsidRPr="005058A9">
        <w:rPr>
          <w:rFonts w:ascii="宋体" w:eastAsia="宋体" w:hAnsi="宋体"/>
          <w:color w:val="000000" w:themeColor="text1"/>
        </w:rPr>
        <w:t>《新产品组合管理》</w:t>
      </w:r>
      <w:r w:rsidRPr="005058A9">
        <w:rPr>
          <w:rFonts w:ascii="宋体" w:eastAsia="宋体" w:hAnsi="宋体" w:hint="eastAsia"/>
          <w:color w:val="000000" w:themeColor="text1"/>
        </w:rPr>
        <w:t>，</w:t>
      </w:r>
      <w:r w:rsidRPr="005058A9">
        <w:rPr>
          <w:rFonts w:ascii="宋体" w:eastAsia="宋体" w:hAnsi="宋体"/>
          <w:color w:val="000000" w:themeColor="text1"/>
        </w:rPr>
        <w:t>能够为企业领导者提供新产品项目</w:t>
      </w:r>
      <w:ins w:id="263" w:author="kimi_zj@sina.com" w:date="2019-09-14T00:02:00Z">
        <w:r w:rsidR="00E16694">
          <w:rPr>
            <w:rFonts w:ascii="宋体" w:eastAsia="宋体" w:hAnsi="宋体" w:hint="eastAsia"/>
            <w:color w:val="000000" w:themeColor="text1"/>
          </w:rPr>
          <w:t>组</w:t>
        </w:r>
      </w:ins>
      <w:commentRangeStart w:id="264"/>
      <w:del w:id="265" w:author="kimi_zj@sina.com" w:date="2019-09-14T00:02:00Z">
        <w:r w:rsidRPr="005058A9" w:rsidDel="00E16694">
          <w:rPr>
            <w:rFonts w:ascii="宋体" w:eastAsia="宋体" w:hAnsi="宋体"/>
            <w:color w:val="000000" w:themeColor="text1"/>
          </w:rPr>
          <w:delText>结</w:delText>
        </w:r>
      </w:del>
      <w:r w:rsidRPr="005058A9">
        <w:rPr>
          <w:rFonts w:ascii="宋体" w:eastAsia="宋体" w:hAnsi="宋体"/>
          <w:color w:val="000000" w:themeColor="text1"/>
        </w:rPr>
        <w:t>合</w:t>
      </w:r>
      <w:commentRangeEnd w:id="264"/>
      <w:r w:rsidR="00CB7281">
        <w:rPr>
          <w:rStyle w:val="af1"/>
        </w:rPr>
        <w:commentReference w:id="264"/>
      </w:r>
      <w:r w:rsidRPr="005058A9">
        <w:rPr>
          <w:rFonts w:ascii="宋体" w:eastAsia="宋体" w:hAnsi="宋体"/>
          <w:color w:val="000000" w:themeColor="text1"/>
        </w:rPr>
        <w:t>的工具，实践指南以及行之有效的战略，以有效地进行新产品组合管理，使研法投资效益最大化，进一步推进新产品开发中的竞争与发展。（罗伯特·G·库珀</w:t>
      </w:r>
      <w:r w:rsidRPr="005058A9">
        <w:rPr>
          <w:rFonts w:ascii="宋体" w:eastAsia="宋体" w:hAnsi="宋体" w:hint="eastAsia"/>
          <w:color w:val="000000" w:themeColor="text1"/>
        </w:rPr>
        <w:t xml:space="preserve"> 2013</w:t>
      </w:r>
      <w:r w:rsidRPr="005058A9">
        <w:rPr>
          <w:rFonts w:ascii="宋体" w:eastAsia="宋体" w:hAnsi="宋体"/>
          <w:color w:val="000000" w:themeColor="text1"/>
        </w:rPr>
        <w:t>）</w:t>
      </w:r>
      <w:r w:rsidRPr="005058A9">
        <w:rPr>
          <w:rFonts w:ascii="宋体" w:eastAsia="宋体" w:hAnsi="宋体" w:hint="eastAsia"/>
          <w:color w:val="000000" w:themeColor="text1"/>
        </w:rPr>
        <w:t xml:space="preserve"> </w:t>
      </w:r>
    </w:p>
    <w:p w14:paraId="173ECC9C" w14:textId="77777777" w:rsidR="00DD57C5" w:rsidRPr="005058A9" w:rsidDel="00CB4B12" w:rsidRDefault="00076025">
      <w:pPr>
        <w:spacing w:line="360" w:lineRule="auto"/>
        <w:rPr>
          <w:del w:id="266" w:author="kimi_zj@sina.com" w:date="2019-09-14T00:20:00Z"/>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上汽通用五菱汽车股份有限公司</w:t>
      </w:r>
      <w:r w:rsidRPr="005058A9">
        <w:rPr>
          <w:rFonts w:ascii="宋体" w:eastAsia="宋体" w:hAnsi="宋体" w:hint="eastAsia"/>
          <w:color w:val="000000" w:themeColor="text1"/>
        </w:rPr>
        <w:t>的蒋波、钟凌等人在《</w:t>
      </w:r>
      <w:r w:rsidRPr="005058A9">
        <w:rPr>
          <w:rFonts w:ascii="宋体" w:eastAsia="宋体" w:hAnsi="宋体"/>
          <w:color w:val="000000" w:themeColor="text1"/>
        </w:rPr>
        <w:t>马斯洛汽车消费与企业产品规划战略</w:t>
      </w:r>
      <w:r w:rsidRPr="005058A9">
        <w:rPr>
          <w:rFonts w:ascii="宋体" w:eastAsia="宋体" w:hAnsi="宋体" w:hint="eastAsia"/>
          <w:color w:val="000000" w:themeColor="text1"/>
        </w:rPr>
        <w:t>》论文中对国内汽车行业的消费者心里需求的调查研究基础上，他们以</w:t>
      </w:r>
      <w:r w:rsidRPr="005058A9">
        <w:rPr>
          <w:rFonts w:ascii="宋体" w:eastAsia="宋体" w:hAnsi="宋体"/>
          <w:color w:val="000000" w:themeColor="text1"/>
        </w:rPr>
        <w:t>马斯洛汽车消费模型</w:t>
      </w:r>
      <w:r w:rsidRPr="005058A9">
        <w:rPr>
          <w:rFonts w:ascii="宋体" w:eastAsia="宋体" w:hAnsi="宋体" w:hint="eastAsia"/>
          <w:color w:val="000000" w:themeColor="text1"/>
        </w:rPr>
        <w:t>为基础</w:t>
      </w:r>
      <w:r w:rsidRPr="005058A9">
        <w:rPr>
          <w:rFonts w:ascii="宋体" w:eastAsia="宋体" w:hAnsi="宋体"/>
          <w:color w:val="000000" w:themeColor="text1"/>
        </w:rPr>
        <w:t>,通过对汽车细分市场领域(微车、MPV、SUV等)的研究,以挖掘各大主机厂企业未来所应针对的产品定位、服务方向,以便在</w:t>
      </w:r>
      <w:r w:rsidRPr="005058A9">
        <w:rPr>
          <w:rFonts w:ascii="宋体" w:eastAsia="宋体" w:hAnsi="宋体"/>
          <w:color w:val="000000" w:themeColor="text1"/>
        </w:rPr>
        <w:lastRenderedPageBreak/>
        <w:t>竞争中延续用户的消费升级路径,不断推出高质量,高品质的产品,最终提升企业品牌和产品的市场竞争力。</w:t>
      </w:r>
      <w:r w:rsidRPr="005058A9">
        <w:rPr>
          <w:rFonts w:ascii="宋体" w:eastAsia="宋体" w:hAnsi="宋体" w:hint="eastAsia"/>
          <w:color w:val="000000" w:themeColor="text1"/>
        </w:rPr>
        <w:t>（</w:t>
      </w:r>
      <w:r w:rsidRPr="005058A9">
        <w:rPr>
          <w:rFonts w:ascii="宋体" w:eastAsia="宋体" w:hAnsi="宋体"/>
          <w:color w:val="000000" w:themeColor="text1"/>
        </w:rPr>
        <w:t>蒋波,钟凌</w:t>
      </w:r>
      <w:r w:rsidRPr="005058A9">
        <w:rPr>
          <w:rFonts w:ascii="宋体" w:eastAsia="宋体" w:hAnsi="宋体" w:hint="eastAsia"/>
          <w:color w:val="000000" w:themeColor="text1"/>
        </w:rPr>
        <w:t xml:space="preserve"> 2018）</w:t>
      </w:r>
    </w:p>
    <w:p w14:paraId="5F3C2C53" w14:textId="4AC327BC" w:rsidR="00DD57C5" w:rsidRPr="005058A9" w:rsidDel="00CB4B12" w:rsidRDefault="00076025" w:rsidP="00CB4B12">
      <w:pPr>
        <w:pStyle w:val="p1"/>
        <w:spacing w:line="360" w:lineRule="auto"/>
        <w:rPr>
          <w:del w:id="267" w:author="kimi_zj@sina.com" w:date="2019-09-14T00:19:00Z"/>
          <w:rFonts w:cstheme="minorBidi"/>
          <w:color w:val="000000" w:themeColor="text1"/>
          <w:kern w:val="2"/>
          <w:sz w:val="24"/>
          <w:szCs w:val="24"/>
        </w:rPr>
      </w:pPr>
      <w:del w:id="268" w:author="kimi_zj@sina.com" w:date="2019-09-14T00:20:00Z">
        <w:r w:rsidRPr="005058A9" w:rsidDel="00CB4B12">
          <w:rPr>
            <w:rFonts w:hint="eastAsia"/>
            <w:color w:val="000000" w:themeColor="text1"/>
          </w:rPr>
          <w:tab/>
        </w:r>
      </w:del>
      <w:del w:id="269" w:author="kimi_zj@sina.com" w:date="2019-09-14T00:19:00Z">
        <w:r w:rsidRPr="005058A9" w:rsidDel="00CB4B12">
          <w:rPr>
            <w:rFonts w:cstheme="minorBidi" w:hint="eastAsia"/>
            <w:color w:val="000000" w:themeColor="text1"/>
            <w:kern w:val="2"/>
            <w:sz w:val="24"/>
            <w:szCs w:val="24"/>
          </w:rPr>
          <w:delText>河北工业大学的李向东</w:delText>
        </w:r>
        <w:r w:rsidRPr="005058A9" w:rsidDel="00CB4B12">
          <w:rPr>
            <w:rFonts w:cstheme="minorBidi"/>
            <w:color w:val="000000" w:themeColor="text1"/>
            <w:kern w:val="2"/>
            <w:sz w:val="24"/>
            <w:szCs w:val="24"/>
          </w:rPr>
          <w:delText>,</w:delText>
        </w:r>
        <w:r w:rsidRPr="005058A9" w:rsidDel="00CB4B12">
          <w:rPr>
            <w:rFonts w:cstheme="minorBidi" w:hint="eastAsia"/>
            <w:color w:val="000000" w:themeColor="text1"/>
            <w:kern w:val="2"/>
            <w:sz w:val="24"/>
            <w:szCs w:val="24"/>
          </w:rPr>
          <w:delText>马玉洁等人为提高企业产品规划技术路线图制定的准确性、科学性和可操作性</w:delText>
        </w:r>
        <w:r w:rsidRPr="005058A9" w:rsidDel="00CB4B12">
          <w:rPr>
            <w:rFonts w:cstheme="minorBidi"/>
            <w:color w:val="000000" w:themeColor="text1"/>
            <w:kern w:val="2"/>
            <w:sz w:val="24"/>
            <w:szCs w:val="24"/>
          </w:rPr>
          <w:delText>,</w:delText>
        </w:r>
        <w:r w:rsidRPr="005058A9" w:rsidDel="00CB4B12">
          <w:rPr>
            <w:rFonts w:cstheme="minorBidi" w:hint="eastAsia"/>
            <w:color w:val="000000" w:themeColor="text1"/>
            <w:kern w:val="2"/>
            <w:sz w:val="24"/>
            <w:szCs w:val="24"/>
          </w:rPr>
          <w:delText>构建了一个面向企业产品规划的技术路线图制定流程模型</w:delText>
        </w:r>
        <w:r w:rsidRPr="005058A9" w:rsidDel="00CB4B12">
          <w:rPr>
            <w:rFonts w:cstheme="minorBidi"/>
            <w:color w:val="000000" w:themeColor="text1"/>
            <w:kern w:val="2"/>
            <w:sz w:val="24"/>
            <w:szCs w:val="24"/>
          </w:rPr>
          <w:delText>,</w:delText>
        </w:r>
        <w:r w:rsidRPr="005058A9" w:rsidDel="00CB4B12">
          <w:rPr>
            <w:rFonts w:cstheme="minorBidi" w:hint="eastAsia"/>
            <w:color w:val="000000" w:themeColor="text1"/>
            <w:kern w:val="2"/>
            <w:sz w:val="24"/>
            <w:szCs w:val="24"/>
          </w:rPr>
          <w:delText>应用于船用阀门企业的技术创新过程。该流程覆盖技术路线图制定的内外部需求分析、研发目标分析、产品特征分析、研发技术分析、研发需求分析等重点步骤。指出产品特征提取、技术发展空间搜索、综合关联评价和技术路线图制定信息库建立是企业产品规划技术路线图制定的关键。提出了一种产品特征提取方法</w:delText>
        </w:r>
        <w:r w:rsidRPr="005058A9" w:rsidDel="00CB4B12">
          <w:rPr>
            <w:rFonts w:cstheme="minorBidi"/>
            <w:color w:val="000000" w:themeColor="text1"/>
            <w:kern w:val="2"/>
            <w:sz w:val="24"/>
            <w:szCs w:val="24"/>
          </w:rPr>
          <w:delText>,</w:delText>
        </w:r>
        <w:r w:rsidRPr="005058A9" w:rsidDel="00CB4B12">
          <w:rPr>
            <w:rFonts w:cstheme="minorBidi" w:hint="eastAsia"/>
            <w:color w:val="000000" w:themeColor="text1"/>
            <w:kern w:val="2"/>
            <w:sz w:val="24"/>
            <w:szCs w:val="24"/>
          </w:rPr>
          <w:delText>阐述了技术发展空间搜索的过程</w:delText>
        </w:r>
        <w:r w:rsidRPr="005058A9" w:rsidDel="00CB4B12">
          <w:rPr>
            <w:rFonts w:cstheme="minorBidi"/>
            <w:color w:val="000000" w:themeColor="text1"/>
            <w:kern w:val="2"/>
            <w:sz w:val="24"/>
            <w:szCs w:val="24"/>
          </w:rPr>
          <w:delText>,</w:delText>
        </w:r>
        <w:r w:rsidRPr="005058A9" w:rsidDel="00CB4B12">
          <w:rPr>
            <w:rFonts w:cstheme="minorBidi" w:hint="eastAsia"/>
            <w:color w:val="000000" w:themeColor="text1"/>
            <w:kern w:val="2"/>
            <w:sz w:val="24"/>
            <w:szCs w:val="24"/>
          </w:rPr>
          <w:delText>给出了综合关联评价的实现过程和技术路线图制定信息库的建立步骤。（李向东</w:delText>
        </w:r>
        <w:r w:rsidRPr="005058A9" w:rsidDel="00CB4B12">
          <w:rPr>
            <w:rFonts w:cstheme="minorBidi"/>
            <w:color w:val="000000" w:themeColor="text1"/>
            <w:kern w:val="2"/>
            <w:sz w:val="24"/>
            <w:szCs w:val="24"/>
          </w:rPr>
          <w:delText>,</w:delText>
        </w:r>
        <w:r w:rsidRPr="005058A9" w:rsidDel="00CB4B12">
          <w:rPr>
            <w:rFonts w:cstheme="minorBidi" w:hint="eastAsia"/>
            <w:color w:val="000000" w:themeColor="text1"/>
            <w:kern w:val="2"/>
            <w:sz w:val="24"/>
            <w:szCs w:val="24"/>
          </w:rPr>
          <w:delText>马玉洁</w:delText>
        </w:r>
        <w:r w:rsidRPr="005058A9" w:rsidDel="00CB4B12">
          <w:rPr>
            <w:rFonts w:cstheme="minorBidi"/>
            <w:color w:val="000000" w:themeColor="text1"/>
            <w:kern w:val="2"/>
            <w:sz w:val="24"/>
            <w:szCs w:val="24"/>
          </w:rPr>
          <w:delText>,</w:delText>
        </w:r>
        <w:r w:rsidRPr="005058A9" w:rsidDel="00CB4B12">
          <w:rPr>
            <w:rFonts w:cstheme="minorBidi" w:hint="eastAsia"/>
            <w:color w:val="000000" w:themeColor="text1"/>
            <w:kern w:val="2"/>
            <w:sz w:val="24"/>
            <w:szCs w:val="24"/>
          </w:rPr>
          <w:delText>汪丽云</w:delText>
        </w:r>
        <w:r w:rsidRPr="005058A9" w:rsidDel="00CB4B12">
          <w:rPr>
            <w:rFonts w:cstheme="minorBidi"/>
            <w:color w:val="000000" w:themeColor="text1"/>
            <w:kern w:val="2"/>
            <w:sz w:val="24"/>
            <w:szCs w:val="24"/>
          </w:rPr>
          <w:delText>,</w:delText>
        </w:r>
        <w:r w:rsidRPr="005058A9" w:rsidDel="00CB4B12">
          <w:rPr>
            <w:rFonts w:cstheme="minorBidi" w:hint="eastAsia"/>
            <w:color w:val="000000" w:themeColor="text1"/>
            <w:kern w:val="2"/>
            <w:sz w:val="24"/>
            <w:szCs w:val="24"/>
          </w:rPr>
          <w:delText>刘青卓</w:delText>
        </w:r>
      </w:del>
    </w:p>
    <w:p w14:paraId="227D5A13" w14:textId="6DF373A1" w:rsidR="00DD57C5" w:rsidRPr="005058A9" w:rsidRDefault="00076025">
      <w:pPr>
        <w:spacing w:line="360" w:lineRule="auto"/>
        <w:pPrChange w:id="270" w:author="kimi_zj@sina.com" w:date="2019-09-14T00:20:00Z">
          <w:pPr>
            <w:pStyle w:val="p1"/>
            <w:spacing w:line="360" w:lineRule="auto"/>
          </w:pPr>
        </w:pPrChange>
      </w:pPr>
      <w:del w:id="271" w:author="kimi_zj@sina.com" w:date="2019-09-14T00:19:00Z">
        <w:r w:rsidRPr="005058A9" w:rsidDel="00CB4B12">
          <w:rPr>
            <w:rFonts w:hint="eastAsia"/>
          </w:rPr>
          <w:delText xml:space="preserve">2015 </w:delText>
        </w:r>
        <w:r w:rsidRPr="005058A9" w:rsidDel="00CB4B12">
          <w:rPr>
            <w:rFonts w:hint="eastAsia"/>
          </w:rPr>
          <w:delText>）</w:delText>
        </w:r>
      </w:del>
    </w:p>
    <w:p w14:paraId="3DF55049"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sz w:val="24"/>
          <w:szCs w:val="24"/>
        </w:rPr>
        <w:tab/>
        <w:t xml:space="preserve"> </w:t>
      </w:r>
      <w:r w:rsidRPr="005058A9">
        <w:rPr>
          <w:rFonts w:cstheme="minorBidi" w:hint="eastAsia"/>
          <w:color w:val="000000" w:themeColor="text1"/>
          <w:kern w:val="2"/>
          <w:sz w:val="24"/>
          <w:szCs w:val="24"/>
        </w:rPr>
        <w:t>吉林大学的吕锋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杨印生等人为了有效的评估产品规划中的顾客需求，以某农用拖拉机新产品的开发为实力，</w:t>
      </w:r>
      <w:r w:rsidRPr="005058A9">
        <w:rPr>
          <w:rFonts w:cstheme="minorBidi"/>
          <w:color w:val="000000" w:themeColor="text1"/>
          <w:kern w:val="2"/>
          <w:sz w:val="24"/>
          <w:szCs w:val="24"/>
        </w:rPr>
        <w:t>提出了基于粗糙集、决策试验和评价实验(DEMATEL)和改进Kano模型的集成分析方法,以合理地确定顾客需求最终重要度。利用粗糙集理论的属性重要度原理,可以确定最简约集各顾客需求的基本重要度。</w:t>
      </w:r>
      <w:r w:rsidRPr="005058A9">
        <w:rPr>
          <w:rFonts w:cstheme="minorBidi" w:hint="eastAsia"/>
          <w:color w:val="000000" w:themeColor="text1"/>
          <w:kern w:val="2"/>
          <w:sz w:val="24"/>
          <w:szCs w:val="24"/>
        </w:rPr>
        <w:t>验证了集成方法的有效性和可行性。（吕锋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汤晋 2015）</w:t>
      </w:r>
    </w:p>
    <w:p w14:paraId="0715E201"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中央民族大学的王浩龙在《关于产品管理对增强企业竞争优势的研究》论文中指出</w:t>
      </w:r>
      <w:r w:rsidRPr="005058A9">
        <w:rPr>
          <w:color w:val="000000" w:themeColor="text1"/>
          <w:sz w:val="24"/>
          <w:szCs w:val="24"/>
        </w:rPr>
        <w:t>在经济全球化的大背景下,中国制造业在由中国制造向中国创造转变的关键时刻,中国企业如何在竞争的蓝海之中提升自己,建立起自己的竞争优势,产品管理规划对企业建立竞争优势</w:t>
      </w:r>
      <w:r w:rsidRPr="005058A9">
        <w:rPr>
          <w:rFonts w:hint="eastAsia"/>
          <w:color w:val="000000" w:themeColor="text1"/>
          <w:sz w:val="24"/>
          <w:szCs w:val="24"/>
        </w:rPr>
        <w:t>有至关重要的作用。（王浩龙 2015）</w:t>
      </w:r>
    </w:p>
    <w:p w14:paraId="6D8BFFE6"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南京邮电大学的刘璐在其对通信产品的产品管理研究的论文中，指出</w:t>
      </w:r>
      <w:r w:rsidRPr="005058A9">
        <w:rPr>
          <w:color w:val="000000" w:themeColor="text1"/>
          <w:sz w:val="24"/>
          <w:szCs w:val="24"/>
        </w:rPr>
        <w:t>如何在产品研发和推向市场上贴近顾客的需求,形成以顾客为导向的内部决策机制和支持体系,是目前通信企业重点研究的问题</w:t>
      </w:r>
      <w:r w:rsidRPr="005058A9">
        <w:rPr>
          <w:rFonts w:hint="eastAsia"/>
          <w:color w:val="000000" w:themeColor="text1"/>
          <w:sz w:val="24"/>
          <w:szCs w:val="24"/>
        </w:rPr>
        <w:t>。他通过</w:t>
      </w:r>
      <w:r w:rsidRPr="005058A9">
        <w:rPr>
          <w:color w:val="000000" w:themeColor="text1"/>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sidRPr="005058A9">
        <w:rPr>
          <w:rFonts w:hint="eastAsia"/>
          <w:color w:val="000000" w:themeColor="text1"/>
          <w:sz w:val="24"/>
          <w:szCs w:val="24"/>
        </w:rPr>
        <w:t>（刘璐 2013）</w:t>
      </w:r>
    </w:p>
    <w:p w14:paraId="2EE51BF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天津大学的于宇和导师杨克磊、李晓恭通</w:t>
      </w:r>
      <w:r w:rsidRPr="005058A9">
        <w:rPr>
          <w:rFonts w:ascii="宋体" w:eastAsia="宋体" w:hAnsi="宋体"/>
          <w:color w:val="000000" w:themeColor="text1"/>
        </w:rPr>
        <w:t>对原装零配件领域实施的产品管理进行研究，以深挖市场潜力为中心，同时运用六个不同维度的产品管理方法对原装零配件进行管理，充分地肯定了在原装零配件领域实行产品管理的重要性与必要性。</w:t>
      </w:r>
      <w:r w:rsidRPr="005058A9">
        <w:rPr>
          <w:rFonts w:ascii="宋体" w:eastAsia="宋体" w:hAnsi="宋体" w:hint="eastAsia"/>
          <w:color w:val="000000" w:themeColor="text1"/>
        </w:rPr>
        <w:t>他们的论文</w:t>
      </w:r>
      <w:r w:rsidRPr="005058A9">
        <w:rPr>
          <w:rFonts w:ascii="宋体" w:eastAsia="宋体" w:hAnsi="宋体"/>
          <w:color w:val="000000" w:themeColor="text1"/>
        </w:rPr>
        <w:t>在原装零配件产品领域开展的产品管理项目进行实证分析，对六个不同纬度的产品管理方法的实施进行验证，从而得出在机电行业的原装零配</w:t>
      </w:r>
      <w:r w:rsidRPr="005058A9">
        <w:rPr>
          <w:rFonts w:ascii="宋体" w:eastAsia="宋体" w:hAnsi="宋体"/>
          <w:color w:val="000000" w:themeColor="text1"/>
        </w:rPr>
        <w:lastRenderedPageBreak/>
        <w:t>件领域实施产品管理体系对于优化企业资源，提高原装零配件产品在市场上的品牌竞争优势具有重要作用的结论，使得同行业中的其他企业在产品管理方法上得以借鉴。</w:t>
      </w:r>
      <w:r w:rsidRPr="005058A9">
        <w:rPr>
          <w:rFonts w:ascii="宋体" w:eastAsia="宋体" w:hAnsi="宋体" w:hint="eastAsia"/>
          <w:color w:val="000000" w:themeColor="text1"/>
        </w:rPr>
        <w:t>（于宇 杨克磊 李晓恭 2014）</w:t>
      </w:r>
    </w:p>
    <w:p w14:paraId="266E542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同济大学</w:t>
      </w:r>
      <w:r w:rsidRPr="005058A9">
        <w:rPr>
          <w:rFonts w:ascii="宋体" w:eastAsia="宋体" w:hAnsi="宋体"/>
          <w:color w:val="000000" w:themeColor="text1"/>
        </w:rPr>
        <w:t>钱丽芸,周炳海综合运用科学的产品规划理论与方法,针对目标细分市场,着重研究SUV在乘用车中的发展态势,分析消费群体特点及竞品策略,从而为系统的规划整体产品线打下基础。</w:t>
      </w:r>
      <w:r w:rsidRPr="005058A9">
        <w:rPr>
          <w:rFonts w:ascii="宋体" w:eastAsia="宋体" w:hAnsi="宋体" w:hint="eastAsia"/>
          <w:color w:val="000000" w:themeColor="text1"/>
        </w:rPr>
        <w:t>（</w:t>
      </w:r>
      <w:r w:rsidRPr="005058A9">
        <w:rPr>
          <w:rFonts w:ascii="宋体" w:eastAsia="宋体" w:hAnsi="宋体"/>
          <w:color w:val="000000" w:themeColor="text1"/>
        </w:rPr>
        <w:t>钱丽芸 周炳海</w:t>
      </w:r>
      <w:r w:rsidRPr="005058A9">
        <w:rPr>
          <w:rFonts w:ascii="宋体" w:eastAsia="宋体" w:hAnsi="宋体" w:hint="eastAsia"/>
          <w:color w:val="000000" w:themeColor="text1"/>
        </w:rPr>
        <w:t xml:space="preserve"> 2016）</w:t>
      </w:r>
    </w:p>
    <w:p w14:paraId="719F47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南车株洲电力机车研究所有限公司</w:t>
      </w:r>
      <w:r w:rsidRPr="005058A9">
        <w:rPr>
          <w:rFonts w:ascii="宋体" w:eastAsia="宋体" w:hAnsi="宋体" w:hint="eastAsia"/>
          <w:color w:val="000000" w:themeColor="text1"/>
        </w:rPr>
        <w:t>的段世彦等人在其《</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》研究中，</w:t>
      </w:r>
      <w:r w:rsidRPr="005058A9">
        <w:rPr>
          <w:rFonts w:ascii="宋体" w:eastAsia="宋体" w:hAnsi="宋体"/>
          <w:color w:val="000000" w:themeColor="text1"/>
        </w:rPr>
        <w:t>以南车株洲电力机车研究所有限公司的众多研发产品之中的大功率变频器作为研究对象,针对该产品规划过程进行研究,并结合企业内部和外部市场的宏观环境,对该类产品规划策略进行实际操作,说明产品规划策略在产品开发与经营中的重要意义</w:t>
      </w:r>
      <w:r w:rsidRPr="005058A9">
        <w:rPr>
          <w:rFonts w:ascii="宋体" w:eastAsia="宋体" w:hAnsi="宋体" w:hint="eastAsia"/>
          <w:color w:val="000000" w:themeColor="text1"/>
        </w:rPr>
        <w:t>（</w:t>
      </w:r>
      <w:r w:rsidRPr="005058A9">
        <w:rPr>
          <w:rFonts w:ascii="宋体" w:eastAsia="宋体" w:hAnsi="宋体"/>
          <w:color w:val="000000" w:themeColor="text1"/>
        </w:rPr>
        <w:t>段世彦,王卫安,何政军</w:t>
      </w:r>
      <w:r w:rsidRPr="005058A9">
        <w:rPr>
          <w:rFonts w:ascii="宋体" w:eastAsia="宋体" w:hAnsi="宋体" w:hint="eastAsia"/>
          <w:color w:val="000000" w:themeColor="text1"/>
        </w:rPr>
        <w:t xml:space="preserve"> 2012）</w:t>
      </w:r>
    </w:p>
    <w:p w14:paraId="067FBE8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天津大学的郭伟等人在其《</w:t>
      </w:r>
      <w:r w:rsidRPr="005058A9">
        <w:rPr>
          <w:rFonts w:ascii="宋体" w:eastAsia="宋体" w:hAnsi="宋体"/>
          <w:color w:val="000000" w:themeColor="text1"/>
        </w:rPr>
        <w:t>市场信息驱动的产品规划方法研究</w:t>
      </w:r>
      <w:r w:rsidRPr="005058A9">
        <w:rPr>
          <w:rFonts w:ascii="宋体" w:eastAsia="宋体" w:hAnsi="宋体" w:hint="eastAsia"/>
          <w:color w:val="000000" w:themeColor="text1"/>
        </w:rPr>
        <w:t>》中提出</w:t>
      </w:r>
      <w:r w:rsidRPr="005058A9">
        <w:rPr>
          <w:rFonts w:ascii="宋体" w:eastAsia="宋体" w:hAnsi="宋体"/>
          <w:color w:val="000000" w:themeColor="text1"/>
        </w:rPr>
        <w:t>“用户呼声”是新产品开发的主要驱动力之一,市场信息驱动的产品规划方法是通过对市场整体态势的分析,从宏观角度把握用户群体需求及其动态,进而进行产品评价分析与规划。</w:t>
      </w:r>
      <w:r w:rsidRPr="005058A9">
        <w:rPr>
          <w:rFonts w:ascii="宋体" w:eastAsia="宋体" w:hAnsi="宋体" w:hint="eastAsia"/>
          <w:color w:val="000000" w:themeColor="text1"/>
        </w:rPr>
        <w:t>他们</w:t>
      </w:r>
      <w:r w:rsidRPr="005058A9">
        <w:rPr>
          <w:rFonts w:ascii="宋体" w:eastAsia="宋体" w:hAnsi="宋体"/>
          <w:color w:val="000000" w:themeColor="text1"/>
        </w:rPr>
        <w:t>结合国内汽车行业,在行业产销信息的基础上,系统研究了基于市场综合信息的产品规划方法,介绍了相关辅助分析工具的开发及其具体应用的案例</w:t>
      </w:r>
      <w:r w:rsidRPr="005058A9">
        <w:rPr>
          <w:rFonts w:ascii="宋体" w:eastAsia="宋体" w:hAnsi="宋体" w:hint="eastAsia"/>
          <w:color w:val="000000" w:themeColor="text1"/>
        </w:rPr>
        <w:t>。</w:t>
      </w:r>
    </w:p>
    <w:p w14:paraId="6DBCFB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 xml:space="preserve"> </w:t>
      </w:r>
      <w:r w:rsidRPr="005058A9">
        <w:rPr>
          <w:rFonts w:ascii="宋体" w:eastAsia="宋体" w:hAnsi="宋体" w:hint="eastAsia"/>
          <w:color w:val="000000" w:themeColor="text1"/>
        </w:rPr>
        <w:t>南京中医药大学的</w:t>
      </w:r>
      <w:r w:rsidRPr="005058A9">
        <w:rPr>
          <w:rFonts w:ascii="宋体" w:eastAsia="宋体" w:hAnsi="宋体"/>
          <w:color w:val="000000" w:themeColor="text1"/>
        </w:rPr>
        <w:t>万莉、金鑫</w:t>
      </w:r>
      <w:r w:rsidRPr="005058A9">
        <w:rPr>
          <w:rFonts w:ascii="宋体" w:eastAsia="宋体" w:hAnsi="宋体" w:hint="eastAsia"/>
          <w:color w:val="000000" w:themeColor="text1"/>
        </w:rPr>
        <w:t>两人在</w:t>
      </w:r>
      <w:r w:rsidRPr="005058A9">
        <w:rPr>
          <w:rFonts w:ascii="宋体" w:eastAsia="宋体" w:hAnsi="宋体"/>
          <w:color w:val="000000" w:themeColor="text1"/>
        </w:rPr>
        <w:t>医药企业产品管理研究</w:t>
      </w:r>
      <w:r w:rsidRPr="005058A9">
        <w:rPr>
          <w:rFonts w:ascii="宋体" w:eastAsia="宋体" w:hAnsi="宋体" w:hint="eastAsia"/>
          <w:color w:val="000000" w:themeColor="text1"/>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w:t>
      </w:r>
      <w:r w:rsidRPr="005058A9">
        <w:rPr>
          <w:rFonts w:ascii="宋体" w:eastAsia="宋体" w:hAnsi="宋体" w:hint="eastAsia"/>
          <w:color w:val="000000" w:themeColor="text1"/>
        </w:rPr>
        <w:lastRenderedPageBreak/>
        <w:t>管理体系；第五，对产品管理团队的绩效管理和激励机制不健全；第六，忽视对产品经理的培养。（</w:t>
      </w:r>
      <w:r w:rsidRPr="005058A9">
        <w:rPr>
          <w:rFonts w:ascii="宋体" w:eastAsia="宋体" w:hAnsi="宋体"/>
          <w:color w:val="000000" w:themeColor="text1"/>
        </w:rPr>
        <w:t>万莉、金鑫 2008)．</w:t>
      </w:r>
    </w:p>
    <w:p w14:paraId="0600185A"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 xml:space="preserve"> 总结现有的研究成果，可以形成以下产品规划管理的</w:t>
      </w:r>
      <w:r w:rsidRPr="005058A9">
        <w:rPr>
          <w:rFonts w:ascii="宋体" w:eastAsia="宋体" w:hAnsi="宋体" w:cs="Calibri" w:hint="eastAsia"/>
          <w:color w:val="000000" w:themeColor="text1"/>
        </w:rPr>
        <w:t>相关结论：</w:t>
      </w:r>
    </w:p>
    <w:p w14:paraId="4CB2F47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s="Calibri" w:hint="eastAsia"/>
          <w:color w:val="000000" w:themeColor="text1"/>
        </w:rPr>
        <w:tab/>
        <w:t>（1）、建立系统性产品规划管理体系是企业生产经营的重中之重，它对提</w:t>
      </w:r>
      <w:r w:rsidRPr="005058A9">
        <w:rPr>
          <w:rFonts w:ascii="宋体" w:eastAsia="宋体" w:hAnsi="宋体"/>
          <w:color w:val="000000" w:themeColor="text1"/>
        </w:rPr>
        <w:t>升企业品牌和产品的市场竞争力，</w:t>
      </w:r>
      <w:r w:rsidRPr="005058A9">
        <w:rPr>
          <w:rFonts w:ascii="宋体" w:eastAsia="宋体" w:hAnsi="宋体" w:hint="eastAsia"/>
          <w:color w:val="000000" w:themeColor="text1"/>
        </w:rPr>
        <w:t>优化企业内部资源利用效率有非常重要的作用。</w:t>
      </w:r>
    </w:p>
    <w:p w14:paraId="08591C7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（3）、产品规划时需仔细研究产品所处的生命周期阶段，判断是否有足够的市场空间来支撑企业对产品上市后预期的营收和利润。</w:t>
      </w:r>
    </w:p>
    <w:p w14:paraId="243585B7"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（4）、</w:t>
      </w:r>
      <w:r w:rsidRPr="005058A9">
        <w:rPr>
          <w:rFonts w:ascii="宋体" w:eastAsia="宋体" w:hAnsi="宋体" w:cs="Calibri" w:hint="eastAsia"/>
          <w:color w:val="000000" w:themeColor="text1"/>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cs="Calibri" w:hint="eastAsia"/>
          <w:color w:val="000000" w:themeColor="text1"/>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1CE81266" w14:textId="19412879"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第三章 A公司</w:t>
      </w:r>
      <w:del w:id="272" w:author="kimi_zj@sina.com" w:date="2019-09-14T00:21:00Z">
        <w:r w:rsidRPr="005058A9" w:rsidDel="00EE5DF6">
          <w:rPr>
            <w:rFonts w:ascii="宋体" w:eastAsia="宋体" w:hAnsi="宋体" w:hint="eastAsia"/>
            <w:b/>
            <w:color w:val="000000" w:themeColor="text1"/>
          </w:rPr>
          <w:delText>产品规划管理的现状与问题</w:delText>
        </w:r>
      </w:del>
      <w:ins w:id="273" w:author="kimi_zj@sina.com" w:date="2019-09-14T00:21:00Z">
        <w:r w:rsidR="00EE5DF6">
          <w:rPr>
            <w:rFonts w:ascii="宋体" w:eastAsia="宋体" w:hAnsi="宋体" w:hint="eastAsia"/>
            <w:b/>
            <w:color w:val="000000" w:themeColor="text1"/>
          </w:rPr>
          <w:t>及其行业发展现状</w:t>
        </w:r>
      </w:ins>
    </w:p>
    <w:p w14:paraId="0E168DE0" w14:textId="591BAB71" w:rsidR="00DD57C5" w:rsidRPr="00E83DCE" w:rsidRDefault="00076025">
      <w:pPr>
        <w:pStyle w:val="ac"/>
        <w:numPr>
          <w:ilvl w:val="1"/>
          <w:numId w:val="1"/>
        </w:numPr>
        <w:spacing w:line="360" w:lineRule="auto"/>
        <w:ind w:firstLineChars="0"/>
        <w:outlineLvl w:val="1"/>
        <w:rPr>
          <w:ins w:id="274" w:author="kimi_zj@sina.com" w:date="2019-09-14T00:24:00Z"/>
          <w:rFonts w:ascii="宋体" w:eastAsia="宋体" w:hAnsi="宋体"/>
          <w:b/>
          <w:color w:val="000000" w:themeColor="text1"/>
          <w:rPrChange w:id="275" w:author="kimi_zj@sina.com" w:date="2019-09-14T00:24:00Z">
            <w:rPr>
              <w:ins w:id="276" w:author="kimi_zj@sina.com" w:date="2019-09-14T00:24:00Z"/>
            </w:rPr>
          </w:rPrChange>
        </w:rPr>
        <w:pPrChange w:id="277" w:author="kimi_zj@sina.com" w:date="2019-09-14T00:24:00Z">
          <w:pPr>
            <w:spacing w:line="360" w:lineRule="auto"/>
            <w:outlineLvl w:val="1"/>
          </w:pPr>
        </w:pPrChange>
      </w:pPr>
      <w:del w:id="278" w:author="kimi_zj@sina.com" w:date="2019-09-14T00:24:00Z">
        <w:r w:rsidRPr="00E83DCE" w:rsidDel="00E83DCE">
          <w:rPr>
            <w:rFonts w:ascii="宋体" w:eastAsia="宋体" w:hAnsi="宋体"/>
            <w:b/>
            <w:color w:val="000000" w:themeColor="text1"/>
            <w:rPrChange w:id="279" w:author="kimi_zj@sina.com" w:date="2019-09-14T00:24:00Z">
              <w:rPr/>
            </w:rPrChange>
          </w:rPr>
          <w:delText xml:space="preserve">3.1 </w:delText>
        </w:r>
      </w:del>
      <w:r w:rsidRPr="00E83DCE">
        <w:rPr>
          <w:rFonts w:ascii="宋体" w:eastAsia="宋体" w:hAnsi="宋体" w:hint="eastAsia"/>
          <w:b/>
          <w:color w:val="000000" w:themeColor="text1"/>
          <w:rPrChange w:id="280" w:author="kimi_zj@sina.com" w:date="2019-09-14T00:24:00Z">
            <w:rPr>
              <w:rFonts w:hint="eastAsia"/>
            </w:rPr>
          </w:rPrChange>
        </w:rPr>
        <w:t>A公司的介绍</w:t>
      </w:r>
    </w:p>
    <w:p w14:paraId="4BA17615" w14:textId="273A72B5" w:rsidR="00E83DCE" w:rsidRPr="00E83DCE" w:rsidDel="00230A2F" w:rsidRDefault="00E83DCE">
      <w:pPr>
        <w:spacing w:line="360" w:lineRule="auto"/>
        <w:outlineLvl w:val="2"/>
        <w:rPr>
          <w:del w:id="281" w:author="kimi_zj@sina.com" w:date="2019-09-14T00:49:00Z"/>
          <w:rFonts w:ascii="宋体" w:eastAsia="宋体" w:hAnsi="宋体"/>
          <w:b/>
          <w:color w:val="000000" w:themeColor="text1"/>
          <w:rPrChange w:id="282" w:author="kimi_zj@sina.com" w:date="2019-09-14T00:24:00Z">
            <w:rPr>
              <w:del w:id="283" w:author="kimi_zj@sina.com" w:date="2019-09-14T00:49:00Z"/>
            </w:rPr>
          </w:rPrChange>
        </w:rPr>
        <w:pPrChange w:id="284" w:author="kimi_zj@sina.com" w:date="2019-09-14T00:25:00Z">
          <w:pPr>
            <w:spacing w:line="360" w:lineRule="auto"/>
            <w:outlineLvl w:val="1"/>
          </w:pPr>
        </w:pPrChange>
      </w:pPr>
    </w:p>
    <w:p w14:paraId="124D9468" w14:textId="084F42BE" w:rsidR="00DD57C5" w:rsidRPr="005058A9" w:rsidRDefault="00076025">
      <w:pPr>
        <w:spacing w:line="360" w:lineRule="auto"/>
        <w:ind w:firstLine="420"/>
        <w:rPr>
          <w:rFonts w:ascii="宋体" w:eastAsia="宋体" w:hAnsi="宋体"/>
          <w:color w:val="000000" w:themeColor="text1"/>
        </w:rPr>
      </w:pPr>
      <w:del w:id="285" w:author="kimi_zj@sina.com" w:date="2019-09-14T00:49:00Z">
        <w:r w:rsidRPr="005058A9" w:rsidDel="00230A2F">
          <w:rPr>
            <w:rFonts w:ascii="宋体" w:eastAsia="宋体" w:hAnsi="宋体" w:hint="eastAsia"/>
            <w:color w:val="000000" w:themeColor="text1"/>
          </w:rPr>
          <w:delText xml:space="preserve"> </w:delText>
        </w:r>
      </w:del>
      <w:r w:rsidRPr="005058A9">
        <w:rPr>
          <w:rFonts w:ascii="宋体" w:eastAsia="宋体" w:hAnsi="宋体" w:hint="eastAsia"/>
          <w:color w:val="000000" w:themeColor="text1"/>
        </w:rPr>
        <w:t>A公司是2016年在某大型国有制造企业集团下成立的一家子公司，面向5G+物联网提供无线联接产品和服务的企业，该公司</w:t>
      </w:r>
      <w:r w:rsidRPr="005058A9">
        <w:rPr>
          <w:rFonts w:ascii="宋体" w:eastAsia="宋体" w:hAnsi="宋体"/>
          <w:color w:val="000000" w:themeColor="text1"/>
        </w:rPr>
        <w:t>于2016年12月28日，</w:t>
      </w:r>
      <w:r w:rsidRPr="005058A9">
        <w:rPr>
          <w:rFonts w:ascii="宋体" w:eastAsia="宋体" w:hAnsi="宋体" w:hint="eastAsia"/>
          <w:color w:val="000000" w:themeColor="text1"/>
        </w:rPr>
        <w:t>成立之初以</w:t>
      </w:r>
      <w:r w:rsidRPr="005058A9">
        <w:rPr>
          <w:rFonts w:ascii="宋体" w:eastAsia="宋体" w:hAnsi="宋体"/>
          <w:color w:val="000000" w:themeColor="text1"/>
        </w:rPr>
        <w:t>无线联接产业为基础注册成立，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sidRPr="005058A9">
        <w:rPr>
          <w:rFonts w:ascii="宋体" w:eastAsia="宋体" w:hAnsi="宋体" w:hint="eastAsia"/>
          <w:color w:val="000000" w:themeColor="text1"/>
        </w:rPr>
        <w:t>。该</w:t>
      </w:r>
      <w:r w:rsidRPr="005058A9">
        <w:rPr>
          <w:rFonts w:ascii="宋体" w:eastAsia="宋体" w:hAnsi="宋体"/>
          <w:color w:val="000000" w:themeColor="text1"/>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物联网模组及方案提供商，已成为中国物联网无线联接行业的隐形冠军。公司秉承“</w:t>
      </w:r>
      <w:r w:rsidRPr="005058A9">
        <w:rPr>
          <w:rFonts w:ascii="宋体" w:eastAsia="宋体" w:hAnsi="宋体" w:hint="eastAsia"/>
          <w:color w:val="000000" w:themeColor="text1"/>
        </w:rPr>
        <w:t>连接</w:t>
      </w:r>
      <w:r w:rsidRPr="005058A9">
        <w:rPr>
          <w:rFonts w:ascii="宋体" w:eastAsia="宋体" w:hAnsi="宋体"/>
          <w:color w:val="000000" w:themeColor="text1"/>
        </w:rPr>
        <w:t>世界”的使命，致力于成为全球物联网无线联接领域一流的产品和服务提供商。</w:t>
      </w:r>
      <w:r w:rsidRPr="005058A9">
        <w:rPr>
          <w:rFonts w:ascii="宋体" w:eastAsia="宋体" w:hAnsi="宋体" w:hint="eastAsia"/>
          <w:color w:val="000000" w:themeColor="text1"/>
        </w:rPr>
        <w:t xml:space="preserve"> </w:t>
      </w:r>
    </w:p>
    <w:p w14:paraId="45431EF1" w14:textId="65EEBD5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A公司在无线连接方面有着深厚的技术积累和经验，早在</w:t>
      </w:r>
      <w:r w:rsidRPr="005058A9">
        <w:rPr>
          <w:rFonts w:ascii="宋体" w:eastAsia="宋体" w:hAnsi="宋体"/>
          <w:color w:val="000000" w:themeColor="text1"/>
        </w:rPr>
        <w:t>1996年开始</w:t>
      </w:r>
      <w:r w:rsidRPr="005058A9">
        <w:rPr>
          <w:rFonts w:ascii="宋体" w:eastAsia="宋体" w:hAnsi="宋体" w:hint="eastAsia"/>
          <w:color w:val="000000" w:themeColor="text1"/>
        </w:rPr>
        <w:t>，其核心团队成员就在集团公司</w:t>
      </w:r>
      <w:r w:rsidRPr="005058A9">
        <w:rPr>
          <w:rFonts w:ascii="宋体" w:eastAsia="宋体" w:hAnsi="宋体"/>
          <w:color w:val="000000" w:themeColor="text1"/>
        </w:rPr>
        <w:t>从事电子调谐器的研发制造和销售。2001年6月，首款数字电子调谐器研发成功并批量生产销售。同年电子调谐器出货量全球第一，2012年开始涉及WIFI业务。2013年自主开发的首款2T2R无线WIFI模块批量销售，并开始进入电视机市场。2014年9月，独家获得阿里巴巴“魔盒一代”首批100万订单，正式进入</w:t>
      </w:r>
      <w:commentRangeStart w:id="286"/>
      <w:r w:rsidRPr="005058A9">
        <w:rPr>
          <w:rFonts w:ascii="宋体" w:eastAsia="宋体" w:hAnsi="宋体"/>
          <w:color w:val="000000" w:themeColor="text1"/>
        </w:rPr>
        <w:t>OTT</w:t>
      </w:r>
      <w:commentRangeEnd w:id="286"/>
      <w:r w:rsidR="00CB7281">
        <w:rPr>
          <w:rStyle w:val="af1"/>
        </w:rPr>
        <w:commentReference w:id="286"/>
      </w:r>
      <w:ins w:id="287" w:author="kimi_zj@sina.com" w:date="2019-09-14T00:00:00Z">
        <w:r w:rsidR="000343D6">
          <w:rPr>
            <w:rFonts w:ascii="宋体" w:eastAsia="宋体" w:hAnsi="宋体" w:hint="eastAsia"/>
            <w:color w:val="000000" w:themeColor="text1"/>
          </w:rPr>
          <w:t>（</w:t>
        </w:r>
      </w:ins>
      <w:ins w:id="288" w:author="kimi_zj@sina.com" w:date="2019-09-14T00:01:00Z">
        <w:r w:rsidR="000343D6" w:rsidRPr="000343D6">
          <w:rPr>
            <w:rFonts w:ascii="宋体" w:eastAsia="宋体" w:hAnsi="宋体"/>
            <w:color w:val="000000" w:themeColor="text1"/>
          </w:rPr>
          <w:t>Over The Top</w:t>
        </w:r>
      </w:ins>
      <w:ins w:id="289" w:author="kimi_zj@sina.com" w:date="2019-09-14T00:00:00Z">
        <w:r w:rsidR="000343D6">
          <w:rPr>
            <w:rFonts w:ascii="宋体" w:eastAsia="宋体" w:hAnsi="宋体" w:hint="eastAsia"/>
            <w:color w:val="000000" w:themeColor="text1"/>
          </w:rPr>
          <w:t>）</w:t>
        </w:r>
      </w:ins>
      <w:r w:rsidRPr="005058A9">
        <w:rPr>
          <w:rFonts w:ascii="宋体" w:eastAsia="宋体" w:hAnsi="宋体"/>
          <w:color w:val="000000" w:themeColor="text1"/>
        </w:rPr>
        <w:t>盒子领域，全年实现销售收入1.17亿元。12月设立无线联接产业。2015年3月，第1000万只模块下线，4月研发的首款智能家居IOT模块下线并实现批量销售，产业线由普通的WIFI产品拓展到IOT产品，全年实现物联网模组销售数量2600万只,实现销售收入2.5亿元。实现物联网模组国内销售数量排名第三。2016年9月，日产能突破20万只，市</w:t>
      </w:r>
      <w:r w:rsidRPr="005058A9">
        <w:rPr>
          <w:rFonts w:ascii="宋体" w:eastAsia="宋体" w:hAnsi="宋体"/>
          <w:color w:val="000000" w:themeColor="text1"/>
        </w:rPr>
        <w:lastRenderedPageBreak/>
        <w:t>场由传统的黑电市场拓展到白电和互联网市场，全年实现物联网模组销售数量4800万只,销售收入3.4亿元</w:t>
      </w:r>
      <w:r w:rsidRPr="005058A9">
        <w:rPr>
          <w:rFonts w:ascii="宋体" w:eastAsia="宋体" w:hAnsi="宋体" w:hint="eastAsia"/>
          <w:color w:val="000000" w:themeColor="text1"/>
        </w:rPr>
        <w:t>，</w:t>
      </w:r>
      <w:r w:rsidRPr="005058A9">
        <w:rPr>
          <w:rFonts w:ascii="宋体" w:eastAsia="宋体" w:hAnsi="宋体"/>
          <w:color w:val="000000" w:themeColor="text1"/>
        </w:rPr>
        <w:t>实现物联网模组国内销售数量排名第二。2017年5月，公司第1亿只模块下线，和华为、瑞昱、MTK等形成战略合作，建立联合实验室</w:t>
      </w:r>
      <w:r w:rsidRPr="005058A9">
        <w:rPr>
          <w:rFonts w:ascii="宋体" w:eastAsia="宋体" w:hAnsi="宋体" w:hint="eastAsia"/>
          <w:color w:val="000000" w:themeColor="text1"/>
        </w:rPr>
        <w:t>，</w:t>
      </w:r>
      <w:del w:id="290" w:author="User" w:date="2019-09-09T09:56:00Z">
        <w:r w:rsidRPr="005058A9" w:rsidDel="00051B98">
          <w:rPr>
            <w:rFonts w:ascii="宋体" w:eastAsia="宋体" w:hAnsi="宋体"/>
            <w:color w:val="000000" w:themeColor="text1"/>
          </w:rPr>
          <w:delText>公</w:delText>
        </w:r>
      </w:del>
      <w:r w:rsidRPr="005058A9">
        <w:rPr>
          <w:rFonts w:ascii="宋体" w:eastAsia="宋体" w:hAnsi="宋体" w:hint="eastAsia"/>
          <w:color w:val="000000" w:themeColor="text1"/>
        </w:rPr>
        <w:t>全</w:t>
      </w:r>
      <w:r w:rsidRPr="005058A9">
        <w:rPr>
          <w:rFonts w:ascii="宋体" w:eastAsia="宋体" w:hAnsi="宋体"/>
          <w:color w:val="000000" w:themeColor="text1"/>
        </w:rPr>
        <w:t>年实现物联网模组销售数量6020万只，全年实现销售收入4.5亿元，实现物联网模组国内销售数量排名第一。2018年2月，成立无线传感器应用产业</w:t>
      </w:r>
      <w:r w:rsidRPr="005058A9">
        <w:rPr>
          <w:rFonts w:ascii="宋体" w:eastAsia="宋体" w:hAnsi="宋体" w:hint="eastAsia"/>
          <w:color w:val="000000" w:themeColor="text1"/>
        </w:rPr>
        <w:t>线。</w:t>
      </w:r>
      <w:r w:rsidRPr="005058A9">
        <w:rPr>
          <w:rFonts w:ascii="宋体" w:eastAsia="宋体" w:hAnsi="宋体"/>
          <w:color w:val="000000" w:themeColor="text1"/>
        </w:rPr>
        <w:t>2018年全年，公司实现物联网模组销售数量</w:t>
      </w:r>
      <w:r w:rsidRPr="005058A9">
        <w:rPr>
          <w:rFonts w:ascii="宋体" w:eastAsia="宋体" w:hAnsi="宋体" w:hint="eastAsia"/>
          <w:color w:val="000000" w:themeColor="text1"/>
        </w:rPr>
        <w:t>超过</w:t>
      </w:r>
      <w:r w:rsidRPr="005058A9">
        <w:rPr>
          <w:rFonts w:ascii="宋体" w:eastAsia="宋体" w:hAnsi="宋体"/>
          <w:color w:val="000000" w:themeColor="text1"/>
        </w:rPr>
        <w:t>1亿只，全年实现销售收入8.0亿元。</w:t>
      </w:r>
    </w:p>
    <w:p w14:paraId="3B06D02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公司物联网通信模组主营业务包括无线局域网通信模组、无线广域网通信模组、传感器无线应用模组三大产品线，各产品线具体情况如下：</w:t>
      </w:r>
    </w:p>
    <w:p w14:paraId="0F6B4DE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del w:id="291" w:author="User" w:date="2019-09-09T09:57:00Z">
        <w:r w:rsidRPr="005058A9" w:rsidDel="00051B98">
          <w:rPr>
            <w:rFonts w:ascii="宋体" w:eastAsia="宋体" w:hAnsi="宋体" w:hint="eastAsia"/>
            <w:color w:val="000000" w:themeColor="text1"/>
          </w:rPr>
          <w:delText>、</w:delText>
        </w:r>
      </w:del>
      <w:r w:rsidRPr="005058A9">
        <w:rPr>
          <w:rFonts w:ascii="宋体" w:eastAsia="宋体" w:hAnsi="宋体"/>
          <w:color w:val="000000" w:themeColor="text1"/>
        </w:rPr>
        <w:t>无线局域网通信模组</w:t>
      </w:r>
    </w:p>
    <w:p w14:paraId="2297FDB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以WIFI/BT/IoT/ZigBee等模组产品为主，市场覆盖黑电、白电、小家电、物联网、安防、照明等领域；</w:t>
      </w:r>
    </w:p>
    <w:p w14:paraId="3BEE3A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w:t>
      </w:r>
      <w:del w:id="292" w:author="User" w:date="2019-09-09T09:57:00Z">
        <w:r w:rsidRPr="005058A9" w:rsidDel="00051B98">
          <w:rPr>
            <w:rFonts w:ascii="宋体" w:eastAsia="宋体" w:hAnsi="宋体" w:hint="eastAsia"/>
            <w:color w:val="000000" w:themeColor="text1"/>
          </w:rPr>
          <w:delText>、</w:delText>
        </w:r>
      </w:del>
      <w:r w:rsidRPr="005058A9">
        <w:rPr>
          <w:rFonts w:ascii="宋体" w:eastAsia="宋体" w:hAnsi="宋体"/>
          <w:color w:val="000000" w:themeColor="text1"/>
        </w:rPr>
        <w:t>无线广域网通信模组</w:t>
      </w:r>
    </w:p>
    <w:p w14:paraId="3D4D610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以GSM/NB-IoT/LoRa/4G/5G等模组产品为主，市场覆盖共享单车、运营商、智慧生活、智慧农业、智慧交通、智慧城市等领域</w:t>
      </w:r>
      <w:r w:rsidRPr="005058A9">
        <w:rPr>
          <w:rFonts w:ascii="宋体" w:eastAsia="宋体" w:hAnsi="宋体" w:hint="eastAsia"/>
          <w:color w:val="000000" w:themeColor="text1"/>
        </w:rPr>
        <w:t>，</w:t>
      </w:r>
      <w:r w:rsidRPr="005058A9">
        <w:rPr>
          <w:rFonts w:ascii="宋体" w:eastAsia="宋体" w:hAnsi="宋体"/>
          <w:color w:val="000000" w:themeColor="text1"/>
        </w:rPr>
        <w:t>并积极开拓工业互联网、人工智能等新领域。</w:t>
      </w:r>
    </w:p>
    <w:p w14:paraId="5C90182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del w:id="293" w:author="User" w:date="2019-09-09T09:57:00Z">
        <w:r w:rsidRPr="005058A9" w:rsidDel="00051B98">
          <w:rPr>
            <w:rFonts w:ascii="宋体" w:eastAsia="宋体" w:hAnsi="宋体" w:hint="eastAsia"/>
            <w:color w:val="000000" w:themeColor="text1"/>
          </w:rPr>
          <w:delText>、</w:delText>
        </w:r>
      </w:del>
      <w:r w:rsidRPr="005058A9">
        <w:rPr>
          <w:rFonts w:ascii="宋体" w:eastAsia="宋体" w:hAnsi="宋体"/>
          <w:color w:val="000000" w:themeColor="text1"/>
        </w:rPr>
        <w:t>传感器无线应用终端模组</w:t>
      </w:r>
    </w:p>
    <w:p w14:paraId="1EFB0BAD" w14:textId="77777777" w:rsidR="00DD57C5" w:rsidRDefault="00076025">
      <w:pPr>
        <w:spacing w:line="360" w:lineRule="auto"/>
        <w:ind w:firstLine="420"/>
        <w:rPr>
          <w:ins w:id="294" w:author="kimi_zj@sina.com" w:date="2019-09-14T00:26:00Z"/>
          <w:rFonts w:ascii="宋体" w:eastAsia="宋体" w:hAnsi="宋体"/>
          <w:color w:val="000000" w:themeColor="text1"/>
        </w:rPr>
      </w:pPr>
      <w:r w:rsidRPr="005058A9">
        <w:rPr>
          <w:rFonts w:ascii="宋体" w:eastAsia="宋体" w:hAnsi="宋体" w:hint="eastAsia"/>
          <w:color w:val="000000" w:themeColor="text1"/>
        </w:rPr>
        <w:t>继</w:t>
      </w:r>
      <w:r w:rsidRPr="005058A9">
        <w:rPr>
          <w:rFonts w:ascii="宋体" w:eastAsia="宋体" w:hAnsi="宋体"/>
          <w:color w:val="000000" w:themeColor="text1"/>
        </w:rPr>
        <w:t>续深耕</w:t>
      </w:r>
      <w:r w:rsidRPr="005058A9">
        <w:rPr>
          <w:rFonts w:ascii="宋体" w:eastAsia="宋体" w:hAnsi="宋体" w:hint="eastAsia"/>
          <w:color w:val="000000" w:themeColor="text1"/>
        </w:rPr>
        <w:t>运营商</w:t>
      </w:r>
      <w:r w:rsidRPr="005058A9">
        <w:rPr>
          <w:rFonts w:ascii="宋体" w:eastAsia="宋体" w:hAnsi="宋体"/>
          <w:color w:val="000000" w:themeColor="text1"/>
        </w:rPr>
        <w:t>客户，以各种传感器无线应用市场作为目标市场，提供智能终端系统解决方案。</w:t>
      </w:r>
    </w:p>
    <w:p w14:paraId="6F54B3F3" w14:textId="77777777" w:rsidR="00F32F06" w:rsidRPr="005058A9" w:rsidRDefault="00F32F06">
      <w:pPr>
        <w:spacing w:line="360" w:lineRule="auto"/>
        <w:ind w:firstLine="420"/>
        <w:rPr>
          <w:rFonts w:ascii="宋体" w:eastAsia="宋体" w:hAnsi="宋体"/>
          <w:color w:val="000000" w:themeColor="text1"/>
        </w:rPr>
      </w:pPr>
    </w:p>
    <w:p w14:paraId="43BB80D0" w14:textId="7DE63A76" w:rsidR="00BF6505" w:rsidRDefault="00076025">
      <w:pPr>
        <w:pStyle w:val="ac"/>
        <w:numPr>
          <w:ilvl w:val="1"/>
          <w:numId w:val="1"/>
        </w:numPr>
        <w:spacing w:line="360" w:lineRule="auto"/>
        <w:ind w:firstLineChars="0"/>
        <w:outlineLvl w:val="1"/>
        <w:rPr>
          <w:ins w:id="295" w:author="kimi_zj@sina.com" w:date="2019-09-14T00:27:00Z"/>
          <w:rFonts w:ascii="宋体" w:eastAsia="宋体" w:hAnsi="宋体"/>
          <w:b/>
          <w:color w:val="000000" w:themeColor="text1"/>
        </w:rPr>
        <w:pPrChange w:id="296" w:author="kimi_zj@sina.com" w:date="2019-09-14T00:27:00Z">
          <w:pPr>
            <w:spacing w:line="360" w:lineRule="auto"/>
            <w:outlineLvl w:val="1"/>
          </w:pPr>
        </w:pPrChange>
      </w:pPr>
      <w:del w:id="297" w:author="kimi_zj@sina.com" w:date="2019-09-14T00:27:00Z">
        <w:r w:rsidRPr="00BF6505" w:rsidDel="00BF6505">
          <w:rPr>
            <w:rFonts w:ascii="宋体" w:eastAsia="宋体" w:hAnsi="宋体"/>
            <w:b/>
            <w:color w:val="000000" w:themeColor="text1"/>
            <w:rPrChange w:id="298" w:author="kimi_zj@sina.com" w:date="2019-09-14T00:27:00Z">
              <w:rPr/>
            </w:rPrChange>
          </w:rPr>
          <w:delText xml:space="preserve">3.2 </w:delText>
        </w:r>
      </w:del>
      <w:ins w:id="299" w:author="kimi_zj@sina.com" w:date="2019-09-14T00:22:00Z">
        <w:r w:rsidR="006C7B37" w:rsidRPr="00BF6505">
          <w:rPr>
            <w:rFonts w:ascii="宋体" w:eastAsia="宋体" w:hAnsi="宋体" w:hint="eastAsia"/>
            <w:b/>
            <w:color w:val="000000" w:themeColor="text1"/>
            <w:rPrChange w:id="300" w:author="kimi_zj@sina.com" w:date="2019-09-14T00:27:00Z">
              <w:rPr>
                <w:rFonts w:hint="eastAsia"/>
              </w:rPr>
            </w:rPrChange>
          </w:rPr>
          <w:t>行业环境</w:t>
        </w:r>
      </w:ins>
    </w:p>
    <w:p w14:paraId="2D05472C" w14:textId="77777777" w:rsidR="00BF6505" w:rsidRPr="00726B1F" w:rsidRDefault="00BF6505" w:rsidP="00BF6505">
      <w:pPr>
        <w:spacing w:line="360" w:lineRule="auto"/>
        <w:outlineLvl w:val="2"/>
        <w:rPr>
          <w:ins w:id="301" w:author="kimi_zj@sina.com" w:date="2019-09-14T00:27:00Z"/>
          <w:rFonts w:ascii="宋体" w:eastAsia="宋体" w:hAnsi="宋体"/>
          <w:b/>
          <w:color w:val="000000" w:themeColor="text1"/>
        </w:rPr>
      </w:pPr>
      <w:ins w:id="302" w:author="kimi_zj@sina.com" w:date="2019-09-14T00:27:00Z">
        <w:r w:rsidRPr="00726B1F">
          <w:rPr>
            <w:rFonts w:ascii="宋体" w:eastAsia="宋体" w:hAnsi="宋体" w:hint="eastAsia"/>
            <w:b/>
            <w:color w:val="000000" w:themeColor="text1"/>
          </w:rPr>
          <w:t>3.2.1 行业现状与趋势</w:t>
        </w:r>
      </w:ins>
    </w:p>
    <w:p w14:paraId="3E883901" w14:textId="6B27DC06" w:rsidR="00BF6505" w:rsidRPr="005058A9" w:rsidRDefault="00BF6505" w:rsidP="00BF6505">
      <w:pPr>
        <w:spacing w:line="360" w:lineRule="auto"/>
        <w:rPr>
          <w:ins w:id="303" w:author="kimi_zj@sina.com" w:date="2019-09-14T00:27:00Z"/>
          <w:rFonts w:ascii="宋体" w:eastAsia="宋体" w:hAnsi="宋体"/>
          <w:color w:val="000000" w:themeColor="text1"/>
        </w:rPr>
      </w:pPr>
      <w:ins w:id="304" w:author="kimi_zj@sina.com" w:date="2019-09-14T00:27:00Z">
        <w:r w:rsidRPr="005058A9">
          <w:rPr>
            <w:rFonts w:ascii="宋体" w:eastAsia="宋体" w:hAnsi="宋体" w:hint="eastAsia"/>
            <w:color w:val="000000" w:themeColor="text1"/>
          </w:rPr>
          <w:lastRenderedPageBreak/>
          <w:tab/>
        </w:r>
        <w:r w:rsidRPr="005058A9">
          <w:rPr>
            <w:rFonts w:ascii="宋体" w:eastAsia="宋体" w:hAnsi="宋体"/>
            <w:color w:val="000000" w:themeColor="text1"/>
          </w:rPr>
          <w:t>物联网系统的定义包括与网络和软件连接的传感器、执行器，通过这些设备人们可以监视和管理一切系统里连接的物体、机器，甚至生物。</w:t>
        </w:r>
        <w:r w:rsidRPr="005058A9">
          <w:rPr>
            <w:rFonts w:ascii="宋体" w:eastAsia="宋体" w:hAnsi="宋体" w:hint="eastAsia"/>
            <w:color w:val="000000" w:themeColor="text1"/>
          </w:rPr>
          <w:t>据麦肯锡报告</w:t>
        </w:r>
        <w:r>
          <w:rPr>
            <w:rFonts w:ascii="宋体" w:eastAsia="宋体" w:hAnsi="宋体" w:hint="eastAsia"/>
            <w:color w:val="000000" w:themeColor="text1"/>
          </w:rPr>
          <w:t>，</w:t>
        </w:r>
        <w:r w:rsidRPr="005058A9">
          <w:rPr>
            <w:rFonts w:ascii="宋体" w:eastAsia="宋体" w:hAnsi="宋体" w:hint="eastAsia"/>
            <w:color w:val="000000" w:themeColor="text1"/>
          </w:rPr>
          <w:t>物联网将应用于健康、家居、消费、办公室、工厂、工地、交通、城市以及</w:t>
        </w:r>
      </w:ins>
      <w:ins w:id="305" w:author="kimi_zj@sina.com" w:date="2019-09-14T00:35:00Z">
        <w:r w:rsidR="002C3EF8">
          <w:rPr>
            <w:rFonts w:ascii="宋体" w:eastAsia="宋体" w:hAnsi="宋体" w:hint="eastAsia"/>
            <w:color w:val="000000" w:themeColor="text1"/>
          </w:rPr>
          <w:t>物流等</w:t>
        </w:r>
      </w:ins>
      <w:ins w:id="306" w:author="kimi_zj@sina.com" w:date="2019-09-14T00:27:00Z">
        <w:r w:rsidRPr="005058A9">
          <w:rPr>
            <w:rFonts w:ascii="宋体" w:eastAsia="宋体" w:hAnsi="宋体" w:hint="eastAsia"/>
            <w:color w:val="000000" w:themeColor="text1"/>
          </w:rPr>
          <w:t>九个巨大经济价值的</w:t>
        </w:r>
        <w:commentRangeStart w:id="307"/>
        <w:r w:rsidRPr="005058A9">
          <w:rPr>
            <w:rFonts w:ascii="宋体" w:eastAsia="宋体" w:hAnsi="宋体" w:hint="eastAsia"/>
            <w:color w:val="000000" w:themeColor="text1"/>
          </w:rPr>
          <w:t>领域</w:t>
        </w:r>
        <w:commentRangeEnd w:id="307"/>
        <w:r>
          <w:rPr>
            <w:rStyle w:val="af1"/>
          </w:rPr>
          <w:commentReference w:id="307"/>
        </w:r>
        <w:r w:rsidRPr="005058A9">
          <w:rPr>
            <w:rFonts w:ascii="宋体" w:eastAsia="宋体" w:hAnsi="宋体" w:hint="eastAsia"/>
            <w:color w:val="000000" w:themeColor="text1"/>
          </w:rPr>
          <w:t>。</w:t>
        </w:r>
        <w:r w:rsidRPr="005058A9">
          <w:rPr>
            <w:rFonts w:ascii="宋体" w:eastAsia="宋体" w:hAnsi="宋体"/>
            <w:color w:val="000000" w:themeColor="text1"/>
          </w:rPr>
          <w:t>健康</w:t>
        </w:r>
        <w:r w:rsidRPr="005058A9">
          <w:rPr>
            <w:rFonts w:ascii="宋体" w:eastAsia="宋体" w:hAnsi="宋体" w:hint="eastAsia"/>
            <w:color w:val="000000" w:themeColor="text1"/>
          </w:rPr>
          <w:t>，</w:t>
        </w:r>
        <w:r w:rsidRPr="005058A9">
          <w:rPr>
            <w:rFonts w:ascii="宋体" w:eastAsia="宋体" w:hAnsi="宋体"/>
            <w:color w:val="000000" w:themeColor="text1"/>
          </w:rPr>
          <w:t>如通过可穿戴设备监测人体健康状况、病情跟踪</w:t>
        </w:r>
        <w:r w:rsidRPr="005058A9">
          <w:rPr>
            <w:rFonts w:ascii="宋体" w:eastAsia="宋体" w:hAnsi="宋体" w:hint="eastAsia"/>
            <w:color w:val="000000" w:themeColor="text1"/>
          </w:rPr>
          <w:t>；</w:t>
        </w:r>
        <w:r>
          <w:rPr>
            <w:rFonts w:ascii="宋体" w:eastAsia="宋体" w:hAnsi="宋体" w:hint="eastAsia"/>
            <w:color w:val="000000" w:themeColor="text1"/>
          </w:rPr>
          <w:t>智能</w:t>
        </w:r>
        <w:r w:rsidRPr="005058A9">
          <w:rPr>
            <w:rFonts w:ascii="宋体" w:eastAsia="宋体" w:hAnsi="宋体"/>
            <w:color w:val="000000" w:themeColor="text1"/>
          </w:rPr>
          <w:t>家居，如遥感操控家电和安保系统</w:t>
        </w:r>
        <w:r w:rsidRPr="005058A9">
          <w:rPr>
            <w:rFonts w:ascii="宋体" w:eastAsia="宋体" w:hAnsi="宋体" w:hint="eastAsia"/>
            <w:color w:val="000000" w:themeColor="text1"/>
          </w:rPr>
          <w:t>；</w:t>
        </w:r>
        <w:r w:rsidRPr="005058A9">
          <w:rPr>
            <w:rFonts w:ascii="宋体" w:eastAsia="宋体" w:hAnsi="宋体"/>
            <w:color w:val="000000" w:themeColor="text1"/>
          </w:rPr>
          <w:t>消费，如自助结账、商品套餐推荐</w:t>
        </w:r>
        <w:r w:rsidRPr="005058A9">
          <w:rPr>
            <w:rFonts w:ascii="宋体" w:eastAsia="宋体" w:hAnsi="宋体" w:hint="eastAsia"/>
            <w:color w:val="000000" w:themeColor="text1"/>
          </w:rPr>
          <w:t>等；智慧</w:t>
        </w:r>
        <w:r w:rsidRPr="005058A9">
          <w:rPr>
            <w:rFonts w:ascii="宋体" w:eastAsia="宋体" w:hAnsi="宋体"/>
            <w:color w:val="000000" w:themeColor="text1"/>
          </w:rPr>
          <w:t>办公室，</w:t>
        </w:r>
        <w:r w:rsidRPr="005058A9">
          <w:rPr>
            <w:rFonts w:ascii="宋体" w:eastAsia="宋体" w:hAnsi="宋体" w:hint="eastAsia"/>
            <w:color w:val="000000" w:themeColor="text1"/>
          </w:rPr>
          <w:t>通过物联网技术</w:t>
        </w:r>
        <w:r w:rsidRPr="005058A9">
          <w:rPr>
            <w:rFonts w:ascii="宋体" w:eastAsia="宋体" w:hAnsi="宋体"/>
            <w:color w:val="000000" w:themeColor="text1"/>
          </w:rPr>
          <w:t>如提高工作效率、移动办公</w:t>
        </w:r>
        <w:r w:rsidRPr="005058A9">
          <w:rPr>
            <w:rFonts w:ascii="宋体" w:eastAsia="宋体" w:hAnsi="宋体" w:hint="eastAsia"/>
            <w:color w:val="000000" w:themeColor="text1"/>
          </w:rPr>
          <w:t>；智慧</w:t>
        </w:r>
        <w:r w:rsidRPr="005058A9">
          <w:rPr>
            <w:rFonts w:ascii="宋体" w:eastAsia="宋体" w:hAnsi="宋体"/>
            <w:color w:val="000000" w:themeColor="text1"/>
          </w:rPr>
          <w:t>工厂，如</w:t>
        </w:r>
        <w:r w:rsidRPr="005058A9">
          <w:rPr>
            <w:rFonts w:ascii="宋体" w:eastAsia="宋体" w:hAnsi="宋体" w:hint="eastAsia"/>
            <w:color w:val="000000" w:themeColor="text1"/>
          </w:rPr>
          <w:t>通过物联网</w:t>
        </w:r>
        <w:r w:rsidRPr="005058A9">
          <w:rPr>
            <w:rFonts w:ascii="宋体" w:eastAsia="宋体" w:hAnsi="宋体"/>
            <w:color w:val="000000" w:themeColor="text1"/>
          </w:rPr>
          <w:t>改善标准化流程、最佳资源分配</w:t>
        </w:r>
        <w:r w:rsidRPr="005058A9">
          <w:rPr>
            <w:rFonts w:ascii="宋体" w:eastAsia="宋体" w:hAnsi="宋体" w:hint="eastAsia"/>
            <w:color w:val="000000" w:themeColor="text1"/>
          </w:rPr>
          <w:t>；</w:t>
        </w:r>
        <w:r w:rsidRPr="005058A9">
          <w:rPr>
            <w:rFonts w:ascii="宋体" w:eastAsia="宋体" w:hAnsi="宋体"/>
            <w:color w:val="000000" w:themeColor="text1"/>
          </w:rPr>
          <w:t>工地，如设备维护监测、流程效率、员工健康与安全</w:t>
        </w:r>
        <w:r w:rsidRPr="005058A9">
          <w:rPr>
            <w:rFonts w:ascii="宋体" w:eastAsia="宋体" w:hAnsi="宋体" w:hint="eastAsia"/>
            <w:color w:val="000000" w:themeColor="text1"/>
          </w:rPr>
          <w:t>；智慧交通</w:t>
        </w:r>
        <w:r w:rsidRPr="005058A9">
          <w:rPr>
            <w:rFonts w:ascii="宋体" w:eastAsia="宋体" w:hAnsi="宋体"/>
            <w:color w:val="000000" w:themeColor="text1"/>
          </w:rPr>
          <w:t>，如车载娱乐系统、车况维护监测、自动驾驶协助</w:t>
        </w:r>
      </w:ins>
    </w:p>
    <w:p w14:paraId="0AFFA2EC" w14:textId="55C3585B" w:rsidR="00BF6505" w:rsidRPr="005058A9" w:rsidRDefault="00BF6505" w:rsidP="00BF6505">
      <w:pPr>
        <w:spacing w:line="360" w:lineRule="auto"/>
        <w:rPr>
          <w:ins w:id="308" w:author="kimi_zj@sina.com" w:date="2019-09-14T00:27:00Z"/>
          <w:rFonts w:ascii="宋体" w:eastAsia="宋体" w:hAnsi="宋体"/>
          <w:color w:val="000000" w:themeColor="text1"/>
        </w:rPr>
      </w:pPr>
      <w:ins w:id="309" w:author="kimi_zj@sina.com" w:date="2019-09-14T00:27:00Z">
        <w:r w:rsidRPr="005058A9">
          <w:rPr>
            <w:rFonts w:ascii="宋体" w:eastAsia="宋体" w:hAnsi="宋体" w:hint="eastAsia"/>
            <w:color w:val="000000" w:themeColor="text1"/>
          </w:rPr>
          <w:t>智慧</w:t>
        </w:r>
        <w:r w:rsidRPr="005058A9">
          <w:rPr>
            <w:rFonts w:ascii="宋体" w:eastAsia="宋体" w:hAnsi="宋体"/>
            <w:color w:val="000000" w:themeColor="text1"/>
          </w:rPr>
          <w:t>城市，如公共设施维护、交通管理、环境保护、资源管理</w:t>
        </w:r>
        <w:r w:rsidRPr="005058A9">
          <w:rPr>
            <w:rFonts w:ascii="宋体" w:eastAsia="宋体" w:hAnsi="宋体" w:hint="eastAsia"/>
            <w:color w:val="000000" w:themeColor="text1"/>
          </w:rPr>
          <w:t>等；</w:t>
        </w:r>
      </w:ins>
      <w:ins w:id="310" w:author="kimi_zj@sina.com" w:date="2019-09-14T00:35:00Z">
        <w:r w:rsidR="00BA2DD9">
          <w:rPr>
            <w:rFonts w:ascii="宋体" w:eastAsia="宋体" w:hAnsi="宋体" w:hint="eastAsia"/>
            <w:color w:val="000000" w:themeColor="text1"/>
          </w:rPr>
          <w:t>物流</w:t>
        </w:r>
      </w:ins>
      <w:commentRangeStart w:id="311"/>
      <w:ins w:id="312" w:author="kimi_zj@sina.com" w:date="2019-09-14T00:27:00Z">
        <w:r w:rsidRPr="005058A9">
          <w:rPr>
            <w:rFonts w:ascii="宋体" w:eastAsia="宋体" w:hAnsi="宋体"/>
            <w:color w:val="000000" w:themeColor="text1"/>
          </w:rPr>
          <w:t>，</w:t>
        </w:r>
        <w:r w:rsidR="00BA2DD9">
          <w:rPr>
            <w:rFonts w:ascii="宋体" w:eastAsia="宋体" w:hAnsi="宋体"/>
            <w:color w:val="000000" w:themeColor="text1"/>
          </w:rPr>
          <w:t>如</w:t>
        </w:r>
        <w:r w:rsidRPr="005058A9">
          <w:rPr>
            <w:rFonts w:ascii="宋体" w:eastAsia="宋体" w:hAnsi="宋体"/>
            <w:color w:val="000000" w:themeColor="text1"/>
          </w:rPr>
          <w:t>实时交通监控、物流运输跟踪</w:t>
        </w:r>
        <w:commentRangeEnd w:id="311"/>
        <w:r>
          <w:rPr>
            <w:rStyle w:val="af1"/>
          </w:rPr>
          <w:commentReference w:id="311"/>
        </w:r>
        <w:r w:rsidRPr="005058A9">
          <w:rPr>
            <w:rFonts w:ascii="宋体" w:eastAsia="宋体" w:hAnsi="宋体" w:hint="eastAsia"/>
            <w:color w:val="000000" w:themeColor="text1"/>
          </w:rPr>
          <w:t>。</w:t>
        </w:r>
        <w:r w:rsidRPr="005058A9">
          <w:rPr>
            <w:rFonts w:ascii="宋体" w:eastAsia="宋体" w:hAnsi="宋体"/>
            <w:color w:val="000000" w:themeColor="text1"/>
          </w:rPr>
          <w:t>在这些领域中，流程驱动的生产环境，如工厂、医院和农场，可能会从物联网系统的应用中获益最大</w:t>
        </w:r>
        <w:r>
          <w:rPr>
            <w:rFonts w:ascii="宋体" w:eastAsia="宋体" w:hAnsi="宋体" w:hint="eastAsia"/>
            <w:color w:val="000000" w:themeColor="text1"/>
          </w:rPr>
          <w:t>，据预测</w:t>
        </w:r>
        <w:r w:rsidRPr="005058A9">
          <w:rPr>
            <w:rFonts w:ascii="宋体" w:eastAsia="宋体" w:hAnsi="宋体"/>
            <w:color w:val="000000" w:themeColor="text1"/>
          </w:rPr>
          <w:t>到2025年将达到</w:t>
        </w:r>
        <w:commentRangeStart w:id="313"/>
        <w:r w:rsidRPr="005058A9">
          <w:rPr>
            <w:rFonts w:ascii="宋体" w:eastAsia="宋体" w:hAnsi="宋体"/>
            <w:color w:val="000000" w:themeColor="text1"/>
          </w:rPr>
          <w:t>3.7万亿美元</w:t>
        </w:r>
        <w:commentRangeEnd w:id="313"/>
        <w:r>
          <w:rPr>
            <w:rStyle w:val="af1"/>
          </w:rPr>
          <w:commentReference w:id="313"/>
        </w:r>
        <w:r w:rsidRPr="005058A9">
          <w:rPr>
            <w:rFonts w:ascii="宋体" w:eastAsia="宋体" w:hAnsi="宋体"/>
            <w:color w:val="000000" w:themeColor="text1"/>
          </w:rPr>
          <w:t>。在这种</w:t>
        </w:r>
        <w:commentRangeStart w:id="314"/>
        <w:r w:rsidRPr="005058A9">
          <w:rPr>
            <w:rFonts w:ascii="宋体" w:eastAsia="宋体" w:hAnsi="宋体"/>
            <w:color w:val="000000" w:themeColor="text1"/>
          </w:rPr>
          <w:t>应用标准化生产环境</w:t>
        </w:r>
        <w:commentRangeEnd w:id="314"/>
        <w:r>
          <w:rPr>
            <w:rStyle w:val="af1"/>
          </w:rPr>
          <w:commentReference w:id="314"/>
        </w:r>
        <w:r w:rsidRPr="005058A9">
          <w:rPr>
            <w:rFonts w:ascii="宋体" w:eastAsia="宋体" w:hAnsi="宋体"/>
            <w:color w:val="000000" w:themeColor="text1"/>
          </w:rPr>
          <w:t>的地方，物联网所创造的价值将来源于提高能源效率、劳动生产率、设备维护、库存优化和工人健康安全</w:t>
        </w:r>
        <w:r w:rsidRPr="005058A9">
          <w:rPr>
            <w:rFonts w:ascii="宋体" w:eastAsia="宋体" w:hAnsi="宋体" w:hint="eastAsia"/>
            <w:color w:val="000000" w:themeColor="text1"/>
          </w:rPr>
          <w:t>。</w:t>
        </w:r>
        <w:r w:rsidRPr="005058A9">
          <w:rPr>
            <w:rFonts w:ascii="宋体" w:eastAsia="宋体" w:hAnsi="宋体"/>
            <w:color w:val="000000" w:themeColor="text1"/>
          </w:rPr>
          <w:t>根据来自IDC的一份最新统计报告显示，到2020年，全球物联网市场规模将会增长至3.04万亿美元，而全球物联网设备将会达到300亿台。</w:t>
        </w:r>
      </w:ins>
    </w:p>
    <w:p w14:paraId="0C19FD1F" w14:textId="77777777" w:rsidR="00BF6505" w:rsidRPr="005058A9" w:rsidRDefault="00BF6505" w:rsidP="00BF6505">
      <w:pPr>
        <w:spacing w:line="360" w:lineRule="auto"/>
        <w:ind w:firstLine="600"/>
        <w:rPr>
          <w:ins w:id="315" w:author="kimi_zj@sina.com" w:date="2019-09-14T00:27:00Z"/>
          <w:rFonts w:ascii="宋体" w:eastAsia="宋体" w:hAnsi="宋体"/>
          <w:color w:val="000000" w:themeColor="text1"/>
        </w:rPr>
      </w:pPr>
      <w:ins w:id="316" w:author="kimi_zj@sina.com" w:date="2019-09-14T00:27:00Z">
        <w:r w:rsidRPr="005058A9">
          <w:rPr>
            <w:rFonts w:ascii="宋体" w:eastAsia="宋体" w:hAnsi="宋体" w:hint="eastAsia"/>
            <w:color w:val="000000" w:themeColor="text1"/>
          </w:rPr>
          <w:t xml:space="preserve">   </w:t>
        </w:r>
        <w:r w:rsidRPr="005058A9">
          <w:rPr>
            <w:rFonts w:ascii="宋体" w:eastAsia="宋体" w:hAnsi="宋体"/>
            <w:noProof/>
            <w:color w:val="000000" w:themeColor="text1"/>
            <w:rPrChange w:id="317" w:author="Unknown">
              <w:rPr>
                <w:noProof/>
              </w:rPr>
            </w:rPrChange>
          </w:rPr>
          <w:drawing>
            <wp:inline distT="0" distB="0" distL="0" distR="0" wp14:anchorId="2F94E3A9" wp14:editId="7DEEA26F">
              <wp:extent cx="4356735" cy="2583180"/>
              <wp:effectExtent l="0" t="0" r="12065" b="7620"/>
              <wp:docPr id="62" name="图表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ins>
    </w:p>
    <w:p w14:paraId="5C104961" w14:textId="3BC3FDDE" w:rsidR="00BF6505" w:rsidRDefault="00BD0C0F" w:rsidP="00BF6505">
      <w:pPr>
        <w:spacing w:line="360" w:lineRule="auto"/>
        <w:ind w:firstLine="600"/>
        <w:jc w:val="center"/>
        <w:rPr>
          <w:ins w:id="318" w:author="kimi_zj@sina.com" w:date="2019-09-14T00:37:00Z"/>
          <w:rFonts w:ascii="宋体" w:eastAsia="宋体" w:hAnsi="宋体"/>
          <w:color w:val="000000" w:themeColor="text1"/>
        </w:rPr>
      </w:pPr>
      <w:ins w:id="319" w:author="kimi_zj@sina.com" w:date="2019-09-14T00:34:00Z">
        <w:r>
          <w:rPr>
            <w:rFonts w:ascii="宋体" w:eastAsia="宋体" w:hAnsi="宋体" w:hint="eastAsia"/>
            <w:color w:val="000000" w:themeColor="text1"/>
          </w:rPr>
          <w:lastRenderedPageBreak/>
          <w:t>图3-1</w:t>
        </w:r>
      </w:ins>
      <w:ins w:id="320" w:author="kimi_zj@sina.com" w:date="2019-09-14T00:27:00Z">
        <w:r w:rsidR="00BF6505" w:rsidRPr="005058A9">
          <w:rPr>
            <w:rFonts w:ascii="宋体" w:eastAsia="宋体" w:hAnsi="宋体" w:hint="eastAsia"/>
            <w:color w:val="000000" w:themeColor="text1"/>
          </w:rPr>
          <w:t>全球物联网设备的安装基数预测（亿个）</w:t>
        </w:r>
      </w:ins>
    </w:p>
    <w:p w14:paraId="44405D21" w14:textId="68EEFE1F" w:rsidR="005B0854" w:rsidRPr="005058A9" w:rsidRDefault="005B0854" w:rsidP="00BF6505">
      <w:pPr>
        <w:spacing w:line="360" w:lineRule="auto"/>
        <w:ind w:firstLine="600"/>
        <w:jc w:val="center"/>
        <w:rPr>
          <w:ins w:id="321" w:author="kimi_zj@sina.com" w:date="2019-09-14T00:27:00Z"/>
          <w:rFonts w:ascii="宋体" w:eastAsia="宋体" w:hAnsi="宋体"/>
          <w:color w:val="000000" w:themeColor="text1"/>
        </w:rPr>
      </w:pPr>
      <w:ins w:id="322" w:author="kimi_zj@sina.com" w:date="2019-09-14T00:37:00Z">
        <w:r w:rsidRPr="005058A9">
          <w:rPr>
            <w:rFonts w:ascii="宋体" w:eastAsia="宋体" w:hAnsi="宋体" w:hint="eastAsia"/>
            <w:color w:val="000000" w:themeColor="text1"/>
          </w:rPr>
          <w:t>资料来源IDC</w:t>
        </w:r>
      </w:ins>
    </w:p>
    <w:p w14:paraId="77DBF423" w14:textId="27F6F249" w:rsidR="00BF6505" w:rsidRPr="005058A9" w:rsidRDefault="00BF6505" w:rsidP="00BF6505">
      <w:pPr>
        <w:spacing w:line="360" w:lineRule="auto"/>
        <w:ind w:firstLine="420"/>
        <w:rPr>
          <w:ins w:id="323" w:author="kimi_zj@sina.com" w:date="2019-09-14T00:27:00Z"/>
          <w:rFonts w:ascii="宋体" w:eastAsia="宋体" w:hAnsi="宋体"/>
          <w:color w:val="000000" w:themeColor="text1"/>
        </w:rPr>
      </w:pPr>
      <w:ins w:id="324" w:author="kimi_zj@sina.com" w:date="2019-09-14T00:27:00Z">
        <w:r w:rsidRPr="005058A9">
          <w:rPr>
            <w:rFonts w:ascii="宋体" w:eastAsia="宋体" w:hAnsi="宋体" w:hint="eastAsia"/>
            <w:color w:val="000000" w:themeColor="text1"/>
          </w:rPr>
          <w:t xml:space="preserve"> 根据中国产业信息网数据显示，到2020年预计中国物联网连接数量将超过80亿个，且增速呈现加速状态。</w:t>
        </w:r>
        <w:r w:rsidRPr="005058A9">
          <w:rPr>
            <w:rFonts w:ascii="宋体" w:eastAsia="宋体" w:hAnsi="宋体"/>
            <w:color w:val="000000" w:themeColor="text1"/>
          </w:rPr>
          <w:t>与此同时，三大运营商的蜂窝物联网连接数</w:t>
        </w:r>
        <w:r>
          <w:rPr>
            <w:rFonts w:ascii="宋体" w:eastAsia="宋体" w:hAnsi="宋体" w:hint="eastAsia"/>
            <w:color w:val="000000" w:themeColor="text1"/>
          </w:rPr>
          <w:t>在</w:t>
        </w:r>
        <w:r w:rsidRPr="005058A9">
          <w:rPr>
            <w:rFonts w:ascii="宋体" w:eastAsia="宋体" w:hAnsi="宋体"/>
            <w:color w:val="000000" w:themeColor="text1"/>
          </w:rPr>
          <w:t>2015-2018年的净增量分别为0.39、0.65、1.83、3.77亿个，呈现爆发式增长态势</w:t>
        </w:r>
        <w:r w:rsidR="00815925">
          <w:rPr>
            <w:rFonts w:ascii="宋体" w:eastAsia="宋体" w:hAnsi="宋体" w:hint="eastAsia"/>
            <w:color w:val="000000" w:themeColor="text1"/>
          </w:rPr>
          <w:t>，如图3</w:t>
        </w:r>
        <w:r>
          <w:rPr>
            <w:rFonts w:ascii="宋体" w:eastAsia="宋体" w:hAnsi="宋体" w:hint="eastAsia"/>
            <w:color w:val="000000" w:themeColor="text1"/>
          </w:rPr>
          <w:t>-</w:t>
        </w:r>
        <w:r w:rsidR="00815925">
          <w:rPr>
            <w:rFonts w:ascii="宋体" w:eastAsia="宋体" w:hAnsi="宋体" w:hint="eastAsia"/>
            <w:color w:val="000000" w:themeColor="text1"/>
          </w:rPr>
          <w:t>2</w:t>
        </w:r>
        <w:r>
          <w:rPr>
            <w:rFonts w:ascii="宋体" w:eastAsia="宋体" w:hAnsi="宋体" w:hint="eastAsia"/>
            <w:color w:val="000000" w:themeColor="text1"/>
          </w:rPr>
          <w:t>所示</w:t>
        </w:r>
        <w:r w:rsidRPr="005058A9">
          <w:rPr>
            <w:rFonts w:ascii="宋体" w:eastAsia="宋体" w:hAnsi="宋体"/>
            <w:color w:val="000000" w:themeColor="text1"/>
          </w:rPr>
          <w:t>。</w:t>
        </w:r>
      </w:ins>
    </w:p>
    <w:p w14:paraId="4C31E41E" w14:textId="77777777" w:rsidR="00BF6505" w:rsidRPr="005058A9" w:rsidRDefault="00BF6505" w:rsidP="00BF6505">
      <w:pPr>
        <w:spacing w:line="360" w:lineRule="auto"/>
        <w:rPr>
          <w:ins w:id="325" w:author="kimi_zj@sina.com" w:date="2019-09-14T00:27:00Z"/>
          <w:rFonts w:ascii="宋体" w:eastAsia="宋体" w:hAnsi="宋体"/>
          <w:color w:val="000000" w:themeColor="text1"/>
        </w:rPr>
      </w:pPr>
      <w:ins w:id="326" w:author="kimi_zj@sina.com" w:date="2019-09-14T00:27:00Z">
        <w:r w:rsidRPr="005058A9">
          <w:rPr>
            <w:rFonts w:ascii="宋体" w:eastAsia="宋体" w:hAnsi="宋体"/>
            <w:noProof/>
            <w:color w:val="000000" w:themeColor="text1"/>
            <w:rPrChange w:id="327" w:author="Unknown">
              <w:rPr>
                <w:noProof/>
              </w:rPr>
            </w:rPrChange>
          </w:rPr>
          <w:drawing>
            <wp:inline distT="0" distB="0" distL="0" distR="0" wp14:anchorId="46DA6693" wp14:editId="439DDEC2">
              <wp:extent cx="5270500" cy="3432175"/>
              <wp:effectExtent l="0" t="0" r="0" b="0"/>
              <wp:docPr id="63" name="图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ins>
    </w:p>
    <w:p w14:paraId="3109210D" w14:textId="039589A4" w:rsidR="00BF6505" w:rsidRDefault="00ED66CE" w:rsidP="00BF6505">
      <w:pPr>
        <w:jc w:val="center"/>
        <w:rPr>
          <w:ins w:id="328" w:author="kimi_zj@sina.com" w:date="2019-09-14T00:27:00Z"/>
          <w:rFonts w:ascii="宋体" w:eastAsia="宋体" w:hAnsi="宋体"/>
          <w:color w:val="000000" w:themeColor="text1"/>
        </w:rPr>
      </w:pPr>
      <w:ins w:id="329" w:author="kimi_zj@sina.com" w:date="2019-09-14T00:27:00Z">
        <w:r>
          <w:rPr>
            <w:rFonts w:ascii="宋体" w:eastAsia="宋体" w:hAnsi="宋体" w:hint="eastAsia"/>
            <w:color w:val="000000" w:themeColor="text1"/>
          </w:rPr>
          <w:t>图3-2</w:t>
        </w:r>
        <w:r w:rsidR="00BF6505">
          <w:rPr>
            <w:rFonts w:ascii="宋体" w:eastAsia="宋体" w:hAnsi="宋体" w:hint="eastAsia"/>
            <w:color w:val="000000" w:themeColor="text1"/>
          </w:rPr>
          <w:t xml:space="preserve"> </w:t>
        </w:r>
      </w:ins>
      <w:ins w:id="330" w:author="kimi_zj@sina.com" w:date="2019-09-14T00:36:00Z">
        <w:r w:rsidR="00065584">
          <w:rPr>
            <w:rFonts w:ascii="宋体" w:eastAsia="宋体" w:hAnsi="宋体" w:hint="eastAsia"/>
            <w:color w:val="000000" w:themeColor="text1"/>
          </w:rPr>
          <w:t>中国物联网</w:t>
        </w:r>
      </w:ins>
      <w:ins w:id="331" w:author="kimi_zj@sina.com" w:date="2019-09-14T00:37:00Z">
        <w:r w:rsidR="00065584">
          <w:rPr>
            <w:rFonts w:ascii="宋体" w:eastAsia="宋体" w:hAnsi="宋体" w:hint="eastAsia"/>
            <w:color w:val="000000" w:themeColor="text1"/>
          </w:rPr>
          <w:t>连接数</w:t>
        </w:r>
      </w:ins>
    </w:p>
    <w:p w14:paraId="7FAD89DC" w14:textId="77777777" w:rsidR="00583460" w:rsidRDefault="00BF6505">
      <w:pPr>
        <w:jc w:val="center"/>
        <w:rPr>
          <w:ins w:id="332" w:author="kimi_zj@sina.com" w:date="2019-09-14T00:29:00Z"/>
          <w:rFonts w:ascii="宋体" w:eastAsia="宋体" w:hAnsi="宋体"/>
          <w:color w:val="000000" w:themeColor="text1"/>
        </w:rPr>
        <w:pPrChange w:id="333" w:author="kimi_zj@sina.com" w:date="2019-09-14T00:29:00Z">
          <w:pPr>
            <w:spacing w:line="360" w:lineRule="auto"/>
            <w:outlineLvl w:val="1"/>
          </w:pPr>
        </w:pPrChange>
      </w:pPr>
      <w:ins w:id="334" w:author="kimi_zj@sina.com" w:date="2019-09-14T00:27:00Z">
        <w:r w:rsidRPr="005058A9">
          <w:rPr>
            <w:rFonts w:ascii="宋体" w:eastAsia="宋体" w:hAnsi="宋体"/>
            <w:color w:val="000000" w:themeColor="text1"/>
          </w:rPr>
          <w:t>资料来源</w:t>
        </w:r>
        <w:r>
          <w:rPr>
            <w:rFonts w:ascii="宋体" w:eastAsia="宋体" w:hAnsi="宋体" w:hint="eastAsia"/>
            <w:color w:val="000000" w:themeColor="text1"/>
          </w:rPr>
          <w:t>：</w:t>
        </w:r>
        <w:r w:rsidRPr="005058A9">
          <w:rPr>
            <w:rFonts w:ascii="宋体" w:eastAsia="宋体" w:hAnsi="宋体"/>
            <w:color w:val="000000" w:themeColor="text1"/>
          </w:rPr>
          <w:t>中国产业信息网</w:t>
        </w:r>
        <w:r>
          <w:rPr>
            <w:rFonts w:ascii="宋体" w:eastAsia="宋体" w:hAnsi="宋体" w:hint="eastAsia"/>
            <w:color w:val="000000" w:themeColor="text1"/>
          </w:rPr>
          <w:t>（日期和网址）</w:t>
        </w:r>
      </w:ins>
    </w:p>
    <w:p w14:paraId="045DBA41" w14:textId="3F8EC7EA" w:rsidR="00BF6505" w:rsidRDefault="00BF6505">
      <w:pPr>
        <w:rPr>
          <w:ins w:id="335" w:author="kimi_zj@sina.com" w:date="2019-09-14T00:29:00Z"/>
          <w:rFonts w:ascii="宋体" w:eastAsia="宋体" w:hAnsi="宋体"/>
          <w:color w:val="000000" w:themeColor="text1"/>
        </w:rPr>
        <w:pPrChange w:id="336" w:author="kimi_zj@sina.com" w:date="2019-09-14T00:29:00Z">
          <w:pPr>
            <w:spacing w:line="360" w:lineRule="auto"/>
            <w:outlineLvl w:val="1"/>
          </w:pPr>
        </w:pPrChange>
      </w:pPr>
      <w:ins w:id="337" w:author="kimi_zj@sina.com" w:date="2019-09-14T00:27:00Z">
        <w:r w:rsidRPr="005058A9">
          <w:rPr>
            <w:rFonts w:ascii="宋体" w:eastAsia="宋体" w:hAnsi="宋体"/>
            <w:color w:val="000000" w:themeColor="text1"/>
          </w:rPr>
          <w:t>物联网将进入各行各业，联接是物联网、智联网的基础，公司将迎来前所未有的历史发展机遇。</w:t>
        </w:r>
      </w:ins>
    </w:p>
    <w:p w14:paraId="6A2CBB18" w14:textId="1215C768" w:rsidR="008630F8" w:rsidRPr="000B33E5" w:rsidRDefault="008630F8">
      <w:pPr>
        <w:spacing w:line="360" w:lineRule="auto"/>
        <w:jc w:val="both"/>
        <w:outlineLvl w:val="2"/>
        <w:rPr>
          <w:ins w:id="338" w:author="kimi_zj@sina.com" w:date="2019-09-14T00:30:00Z"/>
          <w:rFonts w:ascii="宋体" w:eastAsia="宋体" w:hAnsi="宋体"/>
          <w:b/>
          <w:color w:val="000000" w:themeColor="text1"/>
          <w:rPrChange w:id="339" w:author="kimi_zj@sina.com" w:date="2019-09-14T00:30:00Z">
            <w:rPr>
              <w:ins w:id="340" w:author="kimi_zj@sina.com" w:date="2019-09-14T00:30:00Z"/>
              <w:rFonts w:ascii="宋体" w:eastAsia="宋体" w:hAnsi="宋体"/>
              <w:color w:val="000000" w:themeColor="text1"/>
            </w:rPr>
          </w:rPrChange>
        </w:rPr>
        <w:pPrChange w:id="341" w:author="kimi_zj@sina.com" w:date="2019-09-14T00:30:00Z">
          <w:pPr>
            <w:spacing w:line="360" w:lineRule="auto"/>
            <w:outlineLvl w:val="1"/>
          </w:pPr>
        </w:pPrChange>
      </w:pPr>
      <w:ins w:id="342" w:author="kimi_zj@sina.com" w:date="2019-09-14T00:29:00Z">
        <w:r w:rsidRPr="000B33E5">
          <w:rPr>
            <w:rFonts w:ascii="宋体" w:eastAsia="宋体" w:hAnsi="宋体"/>
            <w:b/>
            <w:color w:val="000000" w:themeColor="text1"/>
            <w:rPrChange w:id="343" w:author="kimi_zj@sina.com" w:date="2019-09-14T00:30:00Z">
              <w:rPr>
                <w:rFonts w:ascii="宋体" w:eastAsia="宋体" w:hAnsi="宋体"/>
                <w:color w:val="000000" w:themeColor="text1"/>
              </w:rPr>
            </w:rPrChange>
          </w:rPr>
          <w:t>3.2.2</w:t>
        </w:r>
      </w:ins>
      <w:ins w:id="344" w:author="kimi_zj@sina.com" w:date="2019-09-14T00:30:00Z">
        <w:r w:rsidRPr="000B33E5">
          <w:rPr>
            <w:rFonts w:ascii="宋体" w:eastAsia="宋体" w:hAnsi="宋体"/>
            <w:b/>
            <w:color w:val="000000" w:themeColor="text1"/>
            <w:rPrChange w:id="345" w:author="kimi_zj@sina.com" w:date="2019-09-14T00:30:00Z">
              <w:rPr>
                <w:rFonts w:ascii="宋体" w:eastAsia="宋体" w:hAnsi="宋体"/>
                <w:color w:val="000000" w:themeColor="text1"/>
              </w:rPr>
            </w:rPrChange>
          </w:rPr>
          <w:t xml:space="preserve"> </w:t>
        </w:r>
      </w:ins>
      <w:ins w:id="346" w:author="kimi_zj@sina.com" w:date="2019-09-14T00:31:00Z">
        <w:r w:rsidR="00997EFF">
          <w:rPr>
            <w:rFonts w:ascii="宋体" w:eastAsia="宋体" w:hAnsi="宋体" w:hint="eastAsia"/>
            <w:b/>
            <w:color w:val="000000" w:themeColor="text1"/>
          </w:rPr>
          <w:t>PEST环境</w:t>
        </w:r>
      </w:ins>
      <w:ins w:id="347" w:author="kimi_zj@sina.com" w:date="2019-09-14T00:30:00Z">
        <w:r w:rsidRPr="000B33E5">
          <w:rPr>
            <w:rFonts w:ascii="宋体" w:eastAsia="宋体" w:hAnsi="宋体" w:hint="eastAsia"/>
            <w:b/>
            <w:color w:val="000000" w:themeColor="text1"/>
            <w:rPrChange w:id="348" w:author="kimi_zj@sina.com" w:date="2019-09-14T00:30:00Z">
              <w:rPr>
                <w:rFonts w:ascii="宋体" w:eastAsia="宋体" w:hAnsi="宋体" w:hint="eastAsia"/>
                <w:color w:val="000000" w:themeColor="text1"/>
              </w:rPr>
            </w:rPrChange>
          </w:rPr>
          <w:t>分析</w:t>
        </w:r>
      </w:ins>
    </w:p>
    <w:p w14:paraId="4E4ACE38" w14:textId="6A75C311" w:rsidR="00721103" w:rsidRPr="005058A9" w:rsidRDefault="00721103">
      <w:pPr>
        <w:spacing w:line="360" w:lineRule="auto"/>
        <w:rPr>
          <w:ins w:id="349" w:author="kimi_zj@sina.com" w:date="2019-09-14T00:32:00Z"/>
          <w:rFonts w:ascii="宋体" w:eastAsia="宋体" w:hAnsi="宋体"/>
          <w:color w:val="000000" w:themeColor="text1"/>
        </w:rPr>
        <w:pPrChange w:id="350" w:author="kimi_zj@sina.com" w:date="2019-09-14T00:38:00Z">
          <w:pPr>
            <w:spacing w:line="360" w:lineRule="auto"/>
            <w:ind w:firstLine="420"/>
          </w:pPr>
        </w:pPrChange>
      </w:pPr>
      <w:ins w:id="351" w:author="kimi_zj@sina.com" w:date="2019-09-14T00:32:00Z">
        <w:r w:rsidRPr="005058A9">
          <w:rPr>
            <w:rFonts w:ascii="宋体" w:eastAsia="宋体" w:hAnsi="宋体" w:hint="eastAsia"/>
            <w:color w:val="000000" w:themeColor="text1"/>
          </w:rPr>
          <w:t>（1）政策层面</w:t>
        </w:r>
      </w:ins>
    </w:p>
    <w:p w14:paraId="26D62678" w14:textId="77777777" w:rsidR="00721103" w:rsidRDefault="00721103">
      <w:pPr>
        <w:spacing w:line="360" w:lineRule="auto"/>
        <w:ind w:firstLine="420"/>
        <w:rPr>
          <w:ins w:id="352" w:author="kimi_zj@sina.com" w:date="2019-09-14T00:32:00Z"/>
          <w:rFonts w:ascii="宋体" w:eastAsia="宋体" w:hAnsi="宋体"/>
          <w:color w:val="000000" w:themeColor="text1"/>
        </w:rPr>
        <w:pPrChange w:id="353" w:author="kimi_zj@sina.com" w:date="2019-09-14T00:38:00Z">
          <w:pPr>
            <w:spacing w:line="360" w:lineRule="auto"/>
            <w:ind w:left="420"/>
          </w:pPr>
        </w:pPrChange>
      </w:pPr>
      <w:ins w:id="354" w:author="kimi_zj@sina.com" w:date="2019-09-14T00:32:00Z">
        <w:r w:rsidRPr="005058A9">
          <w:rPr>
            <w:rFonts w:ascii="宋体" w:eastAsia="宋体" w:hAnsi="宋体" w:hint="eastAsia"/>
            <w:color w:val="000000" w:themeColor="text1"/>
          </w:rPr>
          <w:t>从2011年</w:t>
        </w:r>
        <w:r w:rsidRPr="005058A9">
          <w:rPr>
            <w:rFonts w:ascii="宋体" w:eastAsia="宋体" w:hAnsi="宋体"/>
            <w:color w:val="000000" w:themeColor="text1"/>
          </w:rPr>
          <w:t>物联网白皮书发布以来，我国政府已经多次发布行业相关政策法规，其中对行业有重要影响的政策法规大致如下</w:t>
        </w:r>
        <w:r w:rsidRPr="005058A9">
          <w:rPr>
            <w:rFonts w:ascii="宋体" w:eastAsia="宋体" w:hAnsi="宋体" w:hint="eastAsia"/>
            <w:color w:val="000000" w:themeColor="text1"/>
          </w:rPr>
          <w:t>：</w:t>
        </w:r>
      </w:ins>
    </w:p>
    <w:p w14:paraId="008E8132" w14:textId="0D9533A5" w:rsidR="00721103" w:rsidRPr="005058A9" w:rsidRDefault="00721103">
      <w:pPr>
        <w:spacing w:line="360" w:lineRule="auto"/>
        <w:ind w:leftChars="175" w:left="420" w:firstLineChars="100" w:firstLine="240"/>
        <w:jc w:val="center"/>
        <w:rPr>
          <w:ins w:id="355" w:author="kimi_zj@sina.com" w:date="2019-09-14T00:32:00Z"/>
          <w:rFonts w:ascii="宋体" w:eastAsia="宋体" w:hAnsi="宋体"/>
          <w:color w:val="000000" w:themeColor="text1"/>
        </w:rPr>
        <w:pPrChange w:id="356" w:author="kimi_zj@sina.com" w:date="2019-09-14T00:38:00Z">
          <w:pPr>
            <w:spacing w:line="360" w:lineRule="auto"/>
            <w:ind w:leftChars="175" w:left="420" w:firstLineChars="100" w:firstLine="240"/>
          </w:pPr>
        </w:pPrChange>
      </w:pPr>
      <w:ins w:id="357" w:author="kimi_zj@sina.com" w:date="2019-09-14T00:32:00Z">
        <w:r>
          <w:rPr>
            <w:rFonts w:ascii="宋体" w:eastAsia="宋体" w:hAnsi="宋体" w:hint="eastAsia"/>
            <w:color w:val="000000" w:themeColor="text1"/>
          </w:rPr>
          <w:lastRenderedPageBreak/>
          <w:t>表</w:t>
        </w:r>
        <w:r w:rsidR="00452DF8">
          <w:rPr>
            <w:rFonts w:ascii="宋体" w:eastAsia="宋体" w:hAnsi="宋体" w:hint="eastAsia"/>
            <w:color w:val="000000" w:themeColor="text1"/>
          </w:rPr>
          <w:t>3-1</w:t>
        </w:r>
        <w:r>
          <w:rPr>
            <w:rFonts w:ascii="宋体" w:eastAsia="宋体" w:hAnsi="宋体" w:hint="eastAsia"/>
            <w:color w:val="000000" w:themeColor="text1"/>
          </w:rPr>
          <w:t>：</w:t>
        </w:r>
        <w:r w:rsidRPr="005058A9">
          <w:rPr>
            <w:rFonts w:ascii="宋体" w:eastAsia="宋体" w:hAnsi="宋体"/>
            <w:color w:val="000000" w:themeColor="text1"/>
          </w:rPr>
          <w:t>物联网产业重要政策一览</w:t>
        </w:r>
      </w:ins>
    </w:p>
    <w:tbl>
      <w:tblPr>
        <w:tblStyle w:val="a9"/>
        <w:tblW w:w="8290" w:type="dxa"/>
        <w:tblLayout w:type="fixed"/>
        <w:tblLook w:val="04A0" w:firstRow="1" w:lastRow="0" w:firstColumn="1" w:lastColumn="0" w:noHBand="0" w:noVBand="1"/>
      </w:tblPr>
      <w:tblGrid>
        <w:gridCol w:w="1413"/>
        <w:gridCol w:w="1167"/>
        <w:gridCol w:w="2093"/>
        <w:gridCol w:w="3617"/>
      </w:tblGrid>
      <w:tr w:rsidR="00721103" w:rsidRPr="005058A9" w14:paraId="7DAF09AE" w14:textId="77777777" w:rsidTr="00576CD8">
        <w:trPr>
          <w:ins w:id="358" w:author="kimi_zj@sina.com" w:date="2019-09-14T00:32:00Z"/>
        </w:trPr>
        <w:tc>
          <w:tcPr>
            <w:tcW w:w="1413" w:type="dxa"/>
            <w:vAlign w:val="center"/>
          </w:tcPr>
          <w:p w14:paraId="75FF0618" w14:textId="77777777" w:rsidR="00721103" w:rsidRPr="005058A9" w:rsidRDefault="00721103" w:rsidP="00576CD8">
            <w:pPr>
              <w:spacing w:line="360" w:lineRule="auto"/>
              <w:rPr>
                <w:ins w:id="359" w:author="kimi_zj@sina.com" w:date="2019-09-14T00:32:00Z"/>
                <w:rFonts w:ascii="宋体" w:eastAsia="宋体" w:hAnsi="宋体"/>
                <w:color w:val="000000" w:themeColor="text1"/>
              </w:rPr>
            </w:pPr>
            <w:ins w:id="360" w:author="kimi_zj@sina.com" w:date="2019-09-14T00:32:00Z">
              <w:r w:rsidRPr="005058A9">
                <w:rPr>
                  <w:rFonts w:ascii="宋体" w:eastAsia="宋体" w:hAnsi="宋体" w:hint="eastAsia"/>
                  <w:color w:val="000000" w:themeColor="text1"/>
                </w:rPr>
                <w:t>时间</w:t>
              </w:r>
            </w:ins>
          </w:p>
        </w:tc>
        <w:tc>
          <w:tcPr>
            <w:tcW w:w="1167" w:type="dxa"/>
            <w:vAlign w:val="center"/>
          </w:tcPr>
          <w:p w14:paraId="5399C9FE" w14:textId="77777777" w:rsidR="00721103" w:rsidRPr="005058A9" w:rsidRDefault="00721103" w:rsidP="00576CD8">
            <w:pPr>
              <w:spacing w:line="360" w:lineRule="auto"/>
              <w:rPr>
                <w:ins w:id="361" w:author="kimi_zj@sina.com" w:date="2019-09-14T00:32:00Z"/>
                <w:rFonts w:ascii="宋体" w:eastAsia="宋体" w:hAnsi="宋体"/>
                <w:color w:val="000000" w:themeColor="text1"/>
              </w:rPr>
            </w:pPr>
            <w:ins w:id="362" w:author="kimi_zj@sina.com" w:date="2019-09-14T00:32:00Z">
              <w:r w:rsidRPr="005058A9">
                <w:rPr>
                  <w:rFonts w:ascii="宋体" w:eastAsia="宋体" w:hAnsi="宋体" w:hint="eastAsia"/>
                  <w:color w:val="000000" w:themeColor="text1"/>
                </w:rPr>
                <w:t>部门</w:t>
              </w:r>
            </w:ins>
          </w:p>
        </w:tc>
        <w:tc>
          <w:tcPr>
            <w:tcW w:w="2093" w:type="dxa"/>
            <w:vAlign w:val="center"/>
          </w:tcPr>
          <w:p w14:paraId="4DE703A4" w14:textId="77777777" w:rsidR="00721103" w:rsidRPr="005058A9" w:rsidRDefault="00721103" w:rsidP="00576CD8">
            <w:pPr>
              <w:spacing w:line="360" w:lineRule="auto"/>
              <w:rPr>
                <w:ins w:id="363" w:author="kimi_zj@sina.com" w:date="2019-09-14T00:32:00Z"/>
                <w:rFonts w:ascii="宋体" w:eastAsia="宋体" w:hAnsi="宋体"/>
                <w:color w:val="000000" w:themeColor="text1"/>
              </w:rPr>
            </w:pPr>
            <w:ins w:id="364" w:author="kimi_zj@sina.com" w:date="2019-09-14T00:32:00Z">
              <w:r w:rsidRPr="005058A9">
                <w:rPr>
                  <w:rFonts w:ascii="宋体" w:eastAsia="宋体" w:hAnsi="宋体" w:hint="eastAsia"/>
                  <w:color w:val="000000" w:themeColor="text1"/>
                </w:rPr>
                <w:t>名称</w:t>
              </w:r>
            </w:ins>
          </w:p>
        </w:tc>
        <w:tc>
          <w:tcPr>
            <w:tcW w:w="3617" w:type="dxa"/>
            <w:vAlign w:val="center"/>
          </w:tcPr>
          <w:p w14:paraId="328399C6" w14:textId="77777777" w:rsidR="00721103" w:rsidRPr="005058A9" w:rsidRDefault="00721103" w:rsidP="00576CD8">
            <w:pPr>
              <w:spacing w:line="360" w:lineRule="auto"/>
              <w:rPr>
                <w:ins w:id="365" w:author="kimi_zj@sina.com" w:date="2019-09-14T00:32:00Z"/>
                <w:rFonts w:ascii="宋体" w:eastAsia="宋体" w:hAnsi="宋体"/>
                <w:color w:val="000000" w:themeColor="text1"/>
              </w:rPr>
            </w:pPr>
            <w:ins w:id="366" w:author="kimi_zj@sina.com" w:date="2019-09-14T00:32:00Z">
              <w:r w:rsidRPr="005058A9">
                <w:rPr>
                  <w:rFonts w:ascii="宋体" w:eastAsia="宋体" w:hAnsi="宋体" w:hint="eastAsia"/>
                  <w:color w:val="000000" w:themeColor="text1"/>
                </w:rPr>
                <w:t>内容</w:t>
              </w:r>
            </w:ins>
          </w:p>
        </w:tc>
      </w:tr>
      <w:tr w:rsidR="00721103" w:rsidRPr="005058A9" w14:paraId="128B7333" w14:textId="77777777" w:rsidTr="00576CD8">
        <w:trPr>
          <w:ins w:id="367" w:author="kimi_zj@sina.com" w:date="2019-09-14T00:32:00Z"/>
        </w:trPr>
        <w:tc>
          <w:tcPr>
            <w:tcW w:w="1413" w:type="dxa"/>
            <w:vAlign w:val="center"/>
          </w:tcPr>
          <w:p w14:paraId="3F1366BA" w14:textId="77777777" w:rsidR="00721103" w:rsidRPr="005058A9" w:rsidRDefault="00721103" w:rsidP="00576CD8">
            <w:pPr>
              <w:autoSpaceDE w:val="0"/>
              <w:autoSpaceDN w:val="0"/>
              <w:adjustRightInd w:val="0"/>
              <w:spacing w:line="340" w:lineRule="atLeast"/>
              <w:rPr>
                <w:ins w:id="368" w:author="kimi_zj@sina.com" w:date="2019-09-14T00:32:00Z"/>
                <w:rFonts w:ascii="宋体" w:eastAsia="宋体" w:hAnsi="宋体" w:cs="Times"/>
                <w:color w:val="000000" w:themeColor="text1"/>
                <w:sz w:val="18"/>
                <w:szCs w:val="18"/>
              </w:rPr>
            </w:pPr>
            <w:ins w:id="369" w:author="kimi_zj@sina.com" w:date="2019-09-14T00:32:00Z">
              <w:r w:rsidRPr="005058A9">
                <w:rPr>
                  <w:rFonts w:ascii="宋体" w:eastAsia="宋体" w:hAnsi="宋体" w:cs="宋体"/>
                  <w:color w:val="000000" w:themeColor="text1"/>
                  <w:sz w:val="18"/>
                  <w:szCs w:val="18"/>
                </w:rPr>
                <w:t>2011</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5</w:t>
              </w:r>
              <w:r w:rsidRPr="005058A9">
                <w:rPr>
                  <w:rFonts w:ascii="宋体" w:eastAsia="宋体" w:hAnsi="宋体" w:cs="宋体" w:hint="eastAsia"/>
                  <w:color w:val="000000" w:themeColor="text1"/>
                  <w:sz w:val="18"/>
                  <w:szCs w:val="18"/>
                </w:rPr>
                <w:t>月</w:t>
              </w:r>
            </w:ins>
          </w:p>
        </w:tc>
        <w:tc>
          <w:tcPr>
            <w:tcW w:w="1167" w:type="dxa"/>
            <w:vAlign w:val="center"/>
          </w:tcPr>
          <w:p w14:paraId="6658B3A0" w14:textId="77777777" w:rsidR="00721103" w:rsidRPr="005058A9" w:rsidRDefault="00721103" w:rsidP="00576CD8">
            <w:pPr>
              <w:autoSpaceDE w:val="0"/>
              <w:autoSpaceDN w:val="0"/>
              <w:adjustRightInd w:val="0"/>
              <w:spacing w:line="340" w:lineRule="atLeast"/>
              <w:rPr>
                <w:ins w:id="370" w:author="kimi_zj@sina.com" w:date="2019-09-14T00:32:00Z"/>
                <w:rFonts w:ascii="宋体" w:eastAsia="宋体" w:hAnsi="宋体" w:cs="Times"/>
                <w:color w:val="000000" w:themeColor="text1"/>
                <w:sz w:val="18"/>
                <w:szCs w:val="18"/>
              </w:rPr>
            </w:pPr>
            <w:ins w:id="371" w:author="kimi_zj@sina.com" w:date="2019-09-14T00:32:00Z">
              <w:r w:rsidRPr="005058A9">
                <w:rPr>
                  <w:rFonts w:ascii="宋体" w:eastAsia="宋体" w:hAnsi="宋体" w:cs="宋体" w:hint="eastAsia"/>
                  <w:color w:val="000000" w:themeColor="text1"/>
                  <w:sz w:val="18"/>
                  <w:szCs w:val="18"/>
                </w:rPr>
                <w:t>工信部</w:t>
              </w:r>
            </w:ins>
          </w:p>
        </w:tc>
        <w:tc>
          <w:tcPr>
            <w:tcW w:w="2093" w:type="dxa"/>
            <w:vAlign w:val="center"/>
          </w:tcPr>
          <w:p w14:paraId="73EFFAF5" w14:textId="77777777" w:rsidR="00721103" w:rsidRPr="005058A9" w:rsidRDefault="00721103" w:rsidP="00576CD8">
            <w:pPr>
              <w:autoSpaceDE w:val="0"/>
              <w:autoSpaceDN w:val="0"/>
              <w:adjustRightInd w:val="0"/>
              <w:spacing w:line="340" w:lineRule="atLeast"/>
              <w:rPr>
                <w:ins w:id="372" w:author="kimi_zj@sina.com" w:date="2019-09-14T00:32:00Z"/>
                <w:rFonts w:ascii="宋体" w:eastAsia="宋体" w:hAnsi="宋体" w:cs="Times"/>
                <w:color w:val="000000" w:themeColor="text1"/>
                <w:sz w:val="18"/>
                <w:szCs w:val="18"/>
              </w:rPr>
            </w:pPr>
            <w:ins w:id="373" w:author="kimi_zj@sina.com" w:date="2019-09-14T00:32:00Z">
              <w:r w:rsidRPr="005058A9">
                <w:rPr>
                  <w:rFonts w:ascii="宋体" w:eastAsia="宋体" w:hAnsi="宋体" w:cs="宋体" w:hint="eastAsia"/>
                  <w:color w:val="000000" w:themeColor="text1"/>
                  <w:sz w:val="18"/>
                  <w:szCs w:val="18"/>
                </w:rPr>
                <w:t>《中国物联网白皮书》</w:t>
              </w:r>
            </w:ins>
          </w:p>
        </w:tc>
        <w:tc>
          <w:tcPr>
            <w:tcW w:w="3617" w:type="dxa"/>
            <w:vAlign w:val="center"/>
          </w:tcPr>
          <w:p w14:paraId="587B702E" w14:textId="77777777" w:rsidR="00721103" w:rsidRPr="005058A9" w:rsidRDefault="00721103" w:rsidP="00576CD8">
            <w:pPr>
              <w:autoSpaceDE w:val="0"/>
              <w:autoSpaceDN w:val="0"/>
              <w:adjustRightInd w:val="0"/>
              <w:spacing w:line="340" w:lineRule="atLeast"/>
              <w:rPr>
                <w:ins w:id="374" w:author="kimi_zj@sina.com" w:date="2019-09-14T00:32:00Z"/>
                <w:rFonts w:ascii="宋体" w:eastAsia="宋体" w:hAnsi="宋体" w:cs="Times"/>
                <w:color w:val="000000" w:themeColor="text1"/>
                <w:sz w:val="18"/>
                <w:szCs w:val="18"/>
              </w:rPr>
            </w:pPr>
            <w:ins w:id="375" w:author="kimi_zj@sina.com" w:date="2019-09-14T00:32:00Z">
              <w:r w:rsidRPr="005058A9">
                <w:rPr>
                  <w:rFonts w:ascii="宋体" w:eastAsia="宋体" w:hAnsi="宋体" w:cs="宋体" w:hint="eastAsia"/>
                  <w:color w:val="000000" w:themeColor="text1"/>
                  <w:sz w:val="18"/>
                  <w:szCs w:val="18"/>
                </w:rPr>
                <w:t>综合分析了中国物联网发展面临的机遇与挑战</w:t>
              </w:r>
            </w:ins>
          </w:p>
        </w:tc>
      </w:tr>
      <w:tr w:rsidR="00721103" w:rsidRPr="005058A9" w14:paraId="673B0DBD" w14:textId="77777777" w:rsidTr="00576CD8">
        <w:trPr>
          <w:ins w:id="376" w:author="kimi_zj@sina.com" w:date="2019-09-14T00:32:00Z"/>
        </w:trPr>
        <w:tc>
          <w:tcPr>
            <w:tcW w:w="1413" w:type="dxa"/>
            <w:vAlign w:val="center"/>
          </w:tcPr>
          <w:p w14:paraId="0ACF20E1" w14:textId="77777777" w:rsidR="00721103" w:rsidRPr="005058A9" w:rsidRDefault="00721103" w:rsidP="00576CD8">
            <w:pPr>
              <w:autoSpaceDE w:val="0"/>
              <w:autoSpaceDN w:val="0"/>
              <w:adjustRightInd w:val="0"/>
              <w:spacing w:line="340" w:lineRule="atLeast"/>
              <w:rPr>
                <w:ins w:id="377" w:author="kimi_zj@sina.com" w:date="2019-09-14T00:32:00Z"/>
                <w:rFonts w:ascii="宋体" w:eastAsia="宋体" w:hAnsi="宋体" w:cs="Times"/>
                <w:color w:val="000000" w:themeColor="text1"/>
                <w:sz w:val="18"/>
                <w:szCs w:val="18"/>
              </w:rPr>
            </w:pPr>
            <w:ins w:id="378" w:author="kimi_zj@sina.com" w:date="2019-09-14T00:32:00Z">
              <w:r w:rsidRPr="005058A9">
                <w:rPr>
                  <w:rFonts w:ascii="宋体" w:eastAsia="宋体" w:hAnsi="宋体" w:cs="宋体"/>
                  <w:color w:val="000000" w:themeColor="text1"/>
                  <w:sz w:val="18"/>
                  <w:szCs w:val="18"/>
                </w:rPr>
                <w:t>2013</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ins>
          </w:p>
        </w:tc>
        <w:tc>
          <w:tcPr>
            <w:tcW w:w="1167" w:type="dxa"/>
            <w:vAlign w:val="center"/>
          </w:tcPr>
          <w:p w14:paraId="472D17CD" w14:textId="77777777" w:rsidR="00721103" w:rsidRPr="005058A9" w:rsidRDefault="00721103" w:rsidP="00576CD8">
            <w:pPr>
              <w:autoSpaceDE w:val="0"/>
              <w:autoSpaceDN w:val="0"/>
              <w:adjustRightInd w:val="0"/>
              <w:spacing w:line="340" w:lineRule="atLeast"/>
              <w:rPr>
                <w:ins w:id="379" w:author="kimi_zj@sina.com" w:date="2019-09-14T00:32:00Z"/>
                <w:rFonts w:ascii="宋体" w:eastAsia="宋体" w:hAnsi="宋体" w:cs="Times"/>
                <w:color w:val="000000" w:themeColor="text1"/>
                <w:sz w:val="18"/>
                <w:szCs w:val="18"/>
              </w:rPr>
            </w:pPr>
            <w:ins w:id="380" w:author="kimi_zj@sina.com" w:date="2019-09-14T00:32:00Z">
              <w:r w:rsidRPr="005058A9">
                <w:rPr>
                  <w:rFonts w:ascii="宋体" w:eastAsia="宋体" w:hAnsi="宋体" w:cs="宋体" w:hint="eastAsia"/>
                  <w:color w:val="000000" w:themeColor="text1"/>
                  <w:sz w:val="18"/>
                  <w:szCs w:val="18"/>
                </w:rPr>
                <w:t>国务院</w:t>
              </w:r>
            </w:ins>
          </w:p>
        </w:tc>
        <w:tc>
          <w:tcPr>
            <w:tcW w:w="2093" w:type="dxa"/>
            <w:vAlign w:val="center"/>
          </w:tcPr>
          <w:p w14:paraId="27F6F8ED" w14:textId="77777777" w:rsidR="00721103" w:rsidRPr="005058A9" w:rsidRDefault="00721103" w:rsidP="00576CD8">
            <w:pPr>
              <w:autoSpaceDE w:val="0"/>
              <w:autoSpaceDN w:val="0"/>
              <w:adjustRightInd w:val="0"/>
              <w:spacing w:line="340" w:lineRule="atLeast"/>
              <w:rPr>
                <w:ins w:id="381" w:author="kimi_zj@sina.com" w:date="2019-09-14T00:32:00Z"/>
                <w:rFonts w:ascii="宋体" w:eastAsia="宋体" w:hAnsi="宋体" w:cs="Times"/>
                <w:color w:val="000000" w:themeColor="text1"/>
                <w:sz w:val="18"/>
                <w:szCs w:val="18"/>
              </w:rPr>
            </w:pPr>
            <w:ins w:id="382" w:author="kimi_zj@sina.com" w:date="2019-09-14T00:32:00Z">
              <w:r w:rsidRPr="005058A9">
                <w:rPr>
                  <w:rFonts w:ascii="宋体" w:eastAsia="宋体" w:hAnsi="宋体" w:cs="宋体" w:hint="eastAsia"/>
                  <w:color w:val="000000" w:themeColor="text1"/>
                  <w:sz w:val="18"/>
                  <w:szCs w:val="18"/>
                </w:rPr>
                <w:t>《国务院关于推进物联网有序健康放在的指导意见》</w:t>
              </w:r>
            </w:ins>
          </w:p>
        </w:tc>
        <w:tc>
          <w:tcPr>
            <w:tcW w:w="3617" w:type="dxa"/>
            <w:vAlign w:val="center"/>
          </w:tcPr>
          <w:p w14:paraId="48B873B0" w14:textId="77777777" w:rsidR="00721103" w:rsidRPr="005058A9" w:rsidRDefault="00721103" w:rsidP="00576CD8">
            <w:pPr>
              <w:autoSpaceDE w:val="0"/>
              <w:autoSpaceDN w:val="0"/>
              <w:adjustRightInd w:val="0"/>
              <w:spacing w:line="340" w:lineRule="atLeast"/>
              <w:rPr>
                <w:ins w:id="383" w:author="kimi_zj@sina.com" w:date="2019-09-14T00:32:00Z"/>
                <w:rFonts w:ascii="宋体" w:eastAsia="宋体" w:hAnsi="宋体" w:cs="Times"/>
                <w:color w:val="000000" w:themeColor="text1"/>
                <w:sz w:val="18"/>
                <w:szCs w:val="18"/>
              </w:rPr>
            </w:pPr>
            <w:ins w:id="384" w:author="kimi_zj@sina.com" w:date="2019-09-14T00:32:00Z">
              <w:r w:rsidRPr="005058A9">
                <w:rPr>
                  <w:rFonts w:ascii="宋体" w:eastAsia="宋体" w:hAnsi="宋体" w:cs="宋体" w:hint="eastAsia"/>
                  <w:color w:val="000000" w:themeColor="text1"/>
                  <w:sz w:val="18"/>
                  <w:szCs w:val="18"/>
                </w:rPr>
                <w:t>到</w:t>
              </w:r>
              <w:r w:rsidRPr="005058A9">
                <w:rPr>
                  <w:rFonts w:ascii="宋体" w:eastAsia="宋体" w:hAnsi="宋体" w:cs="宋体"/>
                  <w:color w:val="000000" w:themeColor="text1"/>
                  <w:sz w:val="18"/>
                  <w:szCs w:val="18"/>
                </w:rPr>
                <w:t>2015</w:t>
              </w:r>
              <w:r w:rsidRPr="005058A9">
                <w:rPr>
                  <w:rFonts w:ascii="宋体" w:eastAsia="宋体" w:hAnsi="宋体" w:cs="宋体" w:hint="eastAsia"/>
                  <w:color w:val="000000" w:themeColor="text1"/>
                  <w:sz w:val="18"/>
                  <w:szCs w:val="18"/>
                </w:rPr>
                <w:t>年，要实现物联网在经济社会重要领域的规模示范效应，突破一批核心技术，培育一批创新型中小企业，打造完善的物联网产业链</w:t>
              </w:r>
            </w:ins>
          </w:p>
        </w:tc>
      </w:tr>
      <w:tr w:rsidR="00721103" w:rsidRPr="005058A9" w14:paraId="3EEDE7EC" w14:textId="77777777" w:rsidTr="00576CD8">
        <w:trPr>
          <w:ins w:id="385" w:author="kimi_zj@sina.com" w:date="2019-09-14T00:32:00Z"/>
        </w:trPr>
        <w:tc>
          <w:tcPr>
            <w:tcW w:w="1413" w:type="dxa"/>
            <w:vAlign w:val="center"/>
          </w:tcPr>
          <w:p w14:paraId="5F8AED97" w14:textId="77777777" w:rsidR="00721103" w:rsidRPr="005058A9" w:rsidRDefault="00721103" w:rsidP="00576CD8">
            <w:pPr>
              <w:autoSpaceDE w:val="0"/>
              <w:autoSpaceDN w:val="0"/>
              <w:adjustRightInd w:val="0"/>
              <w:spacing w:line="340" w:lineRule="atLeast"/>
              <w:rPr>
                <w:ins w:id="386" w:author="kimi_zj@sina.com" w:date="2019-09-14T00:32:00Z"/>
                <w:rFonts w:ascii="宋体" w:eastAsia="宋体" w:hAnsi="宋体" w:cs="Times"/>
                <w:color w:val="000000" w:themeColor="text1"/>
                <w:sz w:val="18"/>
                <w:szCs w:val="18"/>
              </w:rPr>
            </w:pPr>
            <w:ins w:id="387" w:author="kimi_zj@sina.com" w:date="2019-09-14T00:32:00Z">
              <w:r w:rsidRPr="005058A9">
                <w:rPr>
                  <w:rFonts w:ascii="宋体" w:eastAsia="宋体" w:hAnsi="宋体" w:cs="宋体"/>
                  <w:color w:val="000000" w:themeColor="text1"/>
                  <w:sz w:val="18"/>
                  <w:szCs w:val="18"/>
                </w:rPr>
                <w:t>2016</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11</w:t>
              </w:r>
              <w:r w:rsidRPr="005058A9">
                <w:rPr>
                  <w:rFonts w:ascii="宋体" w:eastAsia="宋体" w:hAnsi="宋体" w:cs="宋体" w:hint="eastAsia"/>
                  <w:color w:val="000000" w:themeColor="text1"/>
                  <w:sz w:val="18"/>
                  <w:szCs w:val="18"/>
                </w:rPr>
                <w:t>月</w:t>
              </w:r>
            </w:ins>
          </w:p>
        </w:tc>
        <w:tc>
          <w:tcPr>
            <w:tcW w:w="1167" w:type="dxa"/>
            <w:vAlign w:val="center"/>
          </w:tcPr>
          <w:p w14:paraId="6FC9A334" w14:textId="77777777" w:rsidR="00721103" w:rsidRPr="005058A9" w:rsidRDefault="00721103" w:rsidP="00576CD8">
            <w:pPr>
              <w:autoSpaceDE w:val="0"/>
              <w:autoSpaceDN w:val="0"/>
              <w:adjustRightInd w:val="0"/>
              <w:spacing w:line="340" w:lineRule="atLeast"/>
              <w:rPr>
                <w:ins w:id="388" w:author="kimi_zj@sina.com" w:date="2019-09-14T00:32:00Z"/>
                <w:rFonts w:ascii="宋体" w:eastAsia="宋体" w:hAnsi="宋体" w:cs="Times"/>
                <w:color w:val="000000" w:themeColor="text1"/>
                <w:sz w:val="18"/>
                <w:szCs w:val="18"/>
              </w:rPr>
            </w:pPr>
            <w:ins w:id="389" w:author="kimi_zj@sina.com" w:date="2019-09-14T00:32:00Z">
              <w:r w:rsidRPr="005058A9">
                <w:rPr>
                  <w:rFonts w:ascii="宋体" w:eastAsia="宋体" w:hAnsi="宋体" w:cs="宋体" w:hint="eastAsia"/>
                  <w:color w:val="000000" w:themeColor="text1"/>
                  <w:sz w:val="18"/>
                  <w:szCs w:val="18"/>
                </w:rPr>
                <w:t>国务院</w:t>
              </w:r>
            </w:ins>
          </w:p>
        </w:tc>
        <w:tc>
          <w:tcPr>
            <w:tcW w:w="2093" w:type="dxa"/>
            <w:vAlign w:val="center"/>
          </w:tcPr>
          <w:p w14:paraId="2586EA91" w14:textId="77777777" w:rsidR="00721103" w:rsidRPr="005058A9" w:rsidRDefault="00721103" w:rsidP="00576CD8">
            <w:pPr>
              <w:autoSpaceDE w:val="0"/>
              <w:autoSpaceDN w:val="0"/>
              <w:adjustRightInd w:val="0"/>
              <w:spacing w:line="340" w:lineRule="atLeast"/>
              <w:rPr>
                <w:ins w:id="390" w:author="kimi_zj@sina.com" w:date="2019-09-14T00:32:00Z"/>
                <w:rFonts w:ascii="宋体" w:eastAsia="宋体" w:hAnsi="宋体" w:cs="Times"/>
                <w:color w:val="000000" w:themeColor="text1"/>
                <w:sz w:val="18"/>
                <w:szCs w:val="18"/>
              </w:rPr>
            </w:pPr>
            <w:ins w:id="391" w:author="kimi_zj@sina.com" w:date="2019-09-14T00:32:00Z">
              <w:r w:rsidRPr="005058A9">
                <w:rPr>
                  <w:rFonts w:ascii="宋体" w:eastAsia="宋体" w:hAnsi="宋体" w:cs="宋体" w:hint="eastAsia"/>
                  <w:color w:val="000000" w:themeColor="text1"/>
                  <w:sz w:val="18"/>
                  <w:szCs w:val="18"/>
                </w:rPr>
                <w:t>《“十三五”国家战略新兴产业发展规划》</w:t>
              </w:r>
            </w:ins>
          </w:p>
        </w:tc>
        <w:tc>
          <w:tcPr>
            <w:tcW w:w="3617" w:type="dxa"/>
            <w:vAlign w:val="center"/>
          </w:tcPr>
          <w:p w14:paraId="43E18D13" w14:textId="77777777" w:rsidR="00721103" w:rsidRPr="005058A9" w:rsidRDefault="00721103" w:rsidP="00576CD8">
            <w:pPr>
              <w:autoSpaceDE w:val="0"/>
              <w:autoSpaceDN w:val="0"/>
              <w:adjustRightInd w:val="0"/>
              <w:spacing w:line="340" w:lineRule="atLeast"/>
              <w:rPr>
                <w:ins w:id="392" w:author="kimi_zj@sina.com" w:date="2019-09-14T00:32:00Z"/>
                <w:rFonts w:ascii="宋体" w:eastAsia="宋体" w:hAnsi="宋体" w:cs="Times"/>
                <w:color w:val="000000" w:themeColor="text1"/>
                <w:sz w:val="18"/>
                <w:szCs w:val="18"/>
              </w:rPr>
            </w:pPr>
            <w:ins w:id="393" w:author="kimi_zj@sina.com" w:date="2019-09-14T00:32:00Z">
              <w:r w:rsidRPr="005058A9">
                <w:rPr>
                  <w:rFonts w:ascii="宋体" w:eastAsia="宋体" w:hAnsi="宋体" w:cs="宋体" w:hint="eastAsia"/>
                  <w:color w:val="000000" w:themeColor="text1"/>
                  <w:sz w:val="18"/>
                  <w:szCs w:val="18"/>
                </w:rPr>
                <w:t>实施网络强国战略，加快建设“数字中国”，推动物联网、云计算和人工智能等技术向各行业全面融合渗透</w:t>
              </w:r>
            </w:ins>
          </w:p>
        </w:tc>
      </w:tr>
      <w:tr w:rsidR="00721103" w:rsidRPr="005058A9" w14:paraId="658367AC" w14:textId="77777777" w:rsidTr="00576CD8">
        <w:trPr>
          <w:ins w:id="394" w:author="kimi_zj@sina.com" w:date="2019-09-14T00:32:00Z"/>
        </w:trPr>
        <w:tc>
          <w:tcPr>
            <w:tcW w:w="1413" w:type="dxa"/>
            <w:vAlign w:val="center"/>
          </w:tcPr>
          <w:p w14:paraId="47E7104A" w14:textId="77777777" w:rsidR="00721103" w:rsidRPr="005058A9" w:rsidRDefault="00721103" w:rsidP="00576CD8">
            <w:pPr>
              <w:autoSpaceDE w:val="0"/>
              <w:autoSpaceDN w:val="0"/>
              <w:adjustRightInd w:val="0"/>
              <w:spacing w:line="340" w:lineRule="atLeast"/>
              <w:rPr>
                <w:ins w:id="395" w:author="kimi_zj@sina.com" w:date="2019-09-14T00:32:00Z"/>
                <w:rFonts w:ascii="宋体" w:eastAsia="宋体" w:hAnsi="宋体" w:cs="Times"/>
                <w:color w:val="000000" w:themeColor="text1"/>
                <w:sz w:val="18"/>
                <w:szCs w:val="18"/>
              </w:rPr>
            </w:pPr>
            <w:ins w:id="396" w:author="kimi_zj@sina.com" w:date="2019-09-14T00:32:00Z">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w:t>
              </w:r>
              <w:r w:rsidRPr="005058A9">
                <w:rPr>
                  <w:rFonts w:ascii="宋体" w:eastAsia="宋体" w:hAnsi="宋体" w:cs="宋体" w:hint="eastAsia"/>
                  <w:color w:val="000000" w:themeColor="text1"/>
                  <w:sz w:val="18"/>
                  <w:szCs w:val="18"/>
                </w:rPr>
                <w:t>月</w:t>
              </w:r>
            </w:ins>
          </w:p>
        </w:tc>
        <w:tc>
          <w:tcPr>
            <w:tcW w:w="1167" w:type="dxa"/>
            <w:vAlign w:val="center"/>
          </w:tcPr>
          <w:p w14:paraId="0668D2A2" w14:textId="77777777" w:rsidR="00721103" w:rsidRPr="005058A9" w:rsidRDefault="00721103" w:rsidP="00576CD8">
            <w:pPr>
              <w:autoSpaceDE w:val="0"/>
              <w:autoSpaceDN w:val="0"/>
              <w:adjustRightInd w:val="0"/>
              <w:spacing w:line="340" w:lineRule="atLeast"/>
              <w:rPr>
                <w:ins w:id="397" w:author="kimi_zj@sina.com" w:date="2019-09-14T00:32:00Z"/>
                <w:rFonts w:ascii="宋体" w:eastAsia="宋体" w:hAnsi="宋体" w:cs="Times"/>
                <w:color w:val="000000" w:themeColor="text1"/>
                <w:sz w:val="18"/>
                <w:szCs w:val="18"/>
              </w:rPr>
            </w:pPr>
            <w:ins w:id="398" w:author="kimi_zj@sina.com" w:date="2019-09-14T00:32:00Z">
              <w:r w:rsidRPr="005058A9">
                <w:rPr>
                  <w:rFonts w:ascii="宋体" w:eastAsia="宋体" w:hAnsi="宋体" w:cs="宋体" w:hint="eastAsia"/>
                  <w:color w:val="000000" w:themeColor="text1"/>
                  <w:sz w:val="18"/>
                  <w:szCs w:val="18"/>
                </w:rPr>
                <w:t>工信部</w:t>
              </w:r>
            </w:ins>
          </w:p>
        </w:tc>
        <w:tc>
          <w:tcPr>
            <w:tcW w:w="2093" w:type="dxa"/>
            <w:vAlign w:val="center"/>
          </w:tcPr>
          <w:p w14:paraId="7E654BF7" w14:textId="77777777" w:rsidR="00721103" w:rsidRPr="005058A9" w:rsidRDefault="00721103" w:rsidP="00576CD8">
            <w:pPr>
              <w:autoSpaceDE w:val="0"/>
              <w:autoSpaceDN w:val="0"/>
              <w:adjustRightInd w:val="0"/>
              <w:spacing w:line="340" w:lineRule="atLeast"/>
              <w:rPr>
                <w:ins w:id="399" w:author="kimi_zj@sina.com" w:date="2019-09-14T00:32:00Z"/>
                <w:rFonts w:ascii="宋体" w:eastAsia="宋体" w:hAnsi="宋体" w:cs="Times"/>
                <w:color w:val="000000" w:themeColor="text1"/>
                <w:sz w:val="18"/>
                <w:szCs w:val="18"/>
              </w:rPr>
            </w:pPr>
            <w:ins w:id="400" w:author="kimi_zj@sina.com" w:date="2019-09-14T00:32:00Z">
              <w:r w:rsidRPr="005058A9">
                <w:rPr>
                  <w:rFonts w:ascii="宋体" w:eastAsia="宋体" w:hAnsi="宋体" w:cs="宋体" w:hint="eastAsia"/>
                  <w:color w:val="000000" w:themeColor="text1"/>
                  <w:sz w:val="18"/>
                  <w:szCs w:val="18"/>
                </w:rPr>
                <w:t>《物联网发展规划</w:t>
              </w:r>
              <w:r w:rsidRPr="005058A9">
                <w:rPr>
                  <w:rFonts w:ascii="宋体" w:eastAsia="宋体" w:hAnsi="宋体" w:cs="宋体"/>
                  <w:color w:val="000000" w:themeColor="text1"/>
                  <w:sz w:val="18"/>
                  <w:szCs w:val="18"/>
                </w:rPr>
                <w:t>2016-2020</w:t>
              </w:r>
              <w:r w:rsidRPr="005058A9">
                <w:rPr>
                  <w:rFonts w:ascii="宋体" w:eastAsia="宋体" w:hAnsi="宋体" w:cs="宋体" w:hint="eastAsia"/>
                  <w:color w:val="000000" w:themeColor="text1"/>
                  <w:sz w:val="18"/>
                  <w:szCs w:val="18"/>
                </w:rPr>
                <w:t>》</w:t>
              </w:r>
            </w:ins>
          </w:p>
        </w:tc>
        <w:tc>
          <w:tcPr>
            <w:tcW w:w="3617" w:type="dxa"/>
            <w:vAlign w:val="center"/>
          </w:tcPr>
          <w:p w14:paraId="0F204F00" w14:textId="77777777" w:rsidR="00721103" w:rsidRPr="005058A9" w:rsidRDefault="00721103" w:rsidP="00576CD8">
            <w:pPr>
              <w:autoSpaceDE w:val="0"/>
              <w:autoSpaceDN w:val="0"/>
              <w:adjustRightInd w:val="0"/>
              <w:spacing w:line="340" w:lineRule="atLeast"/>
              <w:rPr>
                <w:ins w:id="401" w:author="kimi_zj@sina.com" w:date="2019-09-14T00:32:00Z"/>
                <w:rFonts w:ascii="宋体" w:eastAsia="宋体" w:hAnsi="宋体" w:cs="Times"/>
                <w:color w:val="000000" w:themeColor="text1"/>
                <w:sz w:val="18"/>
                <w:szCs w:val="18"/>
              </w:rPr>
            </w:pPr>
            <w:ins w:id="402" w:author="kimi_zj@sina.com" w:date="2019-09-14T00:32:00Z">
              <w:r w:rsidRPr="005058A9">
                <w:rPr>
                  <w:rFonts w:ascii="宋体" w:eastAsia="宋体" w:hAnsi="宋体" w:cs="宋体" w:hint="eastAsia"/>
                  <w:color w:val="000000" w:themeColor="text1"/>
                  <w:sz w:val="18"/>
                  <w:szCs w:val="18"/>
                </w:rPr>
                <w:t>规划在物联网产业生态布局、技术创新体系、标准建设、物联网的规模应用以及公共服务体系建设</w:t>
              </w:r>
            </w:ins>
          </w:p>
        </w:tc>
      </w:tr>
      <w:tr w:rsidR="00721103" w:rsidRPr="005058A9" w14:paraId="6CDA0457" w14:textId="77777777" w:rsidTr="00576CD8">
        <w:trPr>
          <w:ins w:id="403" w:author="kimi_zj@sina.com" w:date="2019-09-14T00:32:00Z"/>
        </w:trPr>
        <w:tc>
          <w:tcPr>
            <w:tcW w:w="1413" w:type="dxa"/>
            <w:vAlign w:val="center"/>
          </w:tcPr>
          <w:p w14:paraId="7D2D25EB" w14:textId="77777777" w:rsidR="00721103" w:rsidRPr="005058A9" w:rsidRDefault="00721103" w:rsidP="00576CD8">
            <w:pPr>
              <w:autoSpaceDE w:val="0"/>
              <w:autoSpaceDN w:val="0"/>
              <w:adjustRightInd w:val="0"/>
              <w:spacing w:line="340" w:lineRule="atLeast"/>
              <w:rPr>
                <w:ins w:id="404" w:author="kimi_zj@sina.com" w:date="2019-09-14T00:32:00Z"/>
                <w:rFonts w:ascii="宋体" w:eastAsia="宋体" w:hAnsi="宋体" w:cs="Times"/>
                <w:color w:val="000000" w:themeColor="text1"/>
                <w:sz w:val="18"/>
                <w:szCs w:val="18"/>
              </w:rPr>
            </w:pPr>
            <w:ins w:id="405" w:author="kimi_zj@sina.com" w:date="2019-09-14T00:32:00Z">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6</w:t>
              </w:r>
              <w:r w:rsidRPr="005058A9">
                <w:rPr>
                  <w:rFonts w:ascii="宋体" w:eastAsia="宋体" w:hAnsi="宋体" w:cs="宋体" w:hint="eastAsia"/>
                  <w:color w:val="000000" w:themeColor="text1"/>
                  <w:sz w:val="18"/>
                  <w:szCs w:val="18"/>
                </w:rPr>
                <w:t>月</w:t>
              </w:r>
            </w:ins>
          </w:p>
        </w:tc>
        <w:tc>
          <w:tcPr>
            <w:tcW w:w="1167" w:type="dxa"/>
            <w:vAlign w:val="center"/>
          </w:tcPr>
          <w:p w14:paraId="4814B2EA" w14:textId="77777777" w:rsidR="00721103" w:rsidRPr="005058A9" w:rsidRDefault="00721103" w:rsidP="00576CD8">
            <w:pPr>
              <w:autoSpaceDE w:val="0"/>
              <w:autoSpaceDN w:val="0"/>
              <w:adjustRightInd w:val="0"/>
              <w:spacing w:line="340" w:lineRule="atLeast"/>
              <w:rPr>
                <w:ins w:id="406" w:author="kimi_zj@sina.com" w:date="2019-09-14T00:32:00Z"/>
                <w:rFonts w:ascii="宋体" w:eastAsia="宋体" w:hAnsi="宋体" w:cs="Times"/>
                <w:color w:val="000000" w:themeColor="text1"/>
                <w:sz w:val="18"/>
                <w:szCs w:val="18"/>
              </w:rPr>
            </w:pPr>
            <w:ins w:id="407" w:author="kimi_zj@sina.com" w:date="2019-09-14T00:32:00Z">
              <w:r w:rsidRPr="005058A9">
                <w:rPr>
                  <w:rFonts w:ascii="宋体" w:eastAsia="宋体" w:hAnsi="宋体" w:cs="宋体" w:hint="eastAsia"/>
                  <w:color w:val="000000" w:themeColor="text1"/>
                  <w:sz w:val="18"/>
                  <w:szCs w:val="18"/>
                </w:rPr>
                <w:t>工信部</w:t>
              </w:r>
            </w:ins>
          </w:p>
        </w:tc>
        <w:tc>
          <w:tcPr>
            <w:tcW w:w="2093" w:type="dxa"/>
            <w:vAlign w:val="center"/>
          </w:tcPr>
          <w:p w14:paraId="5D208F4D" w14:textId="77777777" w:rsidR="00721103" w:rsidRPr="005058A9" w:rsidRDefault="00721103" w:rsidP="00576CD8">
            <w:pPr>
              <w:autoSpaceDE w:val="0"/>
              <w:autoSpaceDN w:val="0"/>
              <w:adjustRightInd w:val="0"/>
              <w:spacing w:line="340" w:lineRule="atLeast"/>
              <w:rPr>
                <w:ins w:id="408" w:author="kimi_zj@sina.com" w:date="2019-09-14T00:32:00Z"/>
                <w:rFonts w:ascii="宋体" w:eastAsia="宋体" w:hAnsi="宋体" w:cs="Times"/>
                <w:color w:val="000000" w:themeColor="text1"/>
                <w:sz w:val="18"/>
                <w:szCs w:val="18"/>
              </w:rPr>
            </w:pPr>
            <w:ins w:id="409" w:author="kimi_zj@sina.com" w:date="2019-09-14T00:32:00Z">
              <w:r w:rsidRPr="005058A9">
                <w:rPr>
                  <w:rFonts w:ascii="宋体" w:eastAsia="宋体" w:hAnsi="宋体" w:cs="宋体" w:hint="eastAsia"/>
                  <w:color w:val="000000" w:themeColor="text1"/>
                  <w:sz w:val="18"/>
                  <w:szCs w:val="18"/>
                </w:rPr>
                <w:t>《工业和信息化部办公厅关于全面推进移动互联网建设发展通知》</w:t>
              </w:r>
            </w:ins>
          </w:p>
        </w:tc>
        <w:tc>
          <w:tcPr>
            <w:tcW w:w="3617" w:type="dxa"/>
            <w:vAlign w:val="center"/>
          </w:tcPr>
          <w:p w14:paraId="45266413" w14:textId="77777777" w:rsidR="00721103" w:rsidRPr="005058A9" w:rsidRDefault="00721103" w:rsidP="00576CD8">
            <w:pPr>
              <w:autoSpaceDE w:val="0"/>
              <w:autoSpaceDN w:val="0"/>
              <w:adjustRightInd w:val="0"/>
              <w:spacing w:line="340" w:lineRule="atLeast"/>
              <w:rPr>
                <w:ins w:id="410" w:author="kimi_zj@sina.com" w:date="2019-09-14T00:32:00Z"/>
                <w:rFonts w:ascii="宋体" w:eastAsia="宋体" w:hAnsi="宋体" w:cs="Times"/>
                <w:color w:val="000000" w:themeColor="text1"/>
                <w:sz w:val="18"/>
                <w:szCs w:val="18"/>
              </w:rPr>
            </w:pPr>
            <w:ins w:id="411" w:author="kimi_zj@sina.com" w:date="2019-09-14T00:32:00Z">
              <w:r w:rsidRPr="005058A9">
                <w:rPr>
                  <w:rFonts w:ascii="宋体" w:eastAsia="宋体" w:hAnsi="宋体" w:cs="宋体" w:hint="eastAsia"/>
                  <w:color w:val="000000" w:themeColor="text1"/>
                  <w:sz w:val="18"/>
                  <w:szCs w:val="18"/>
                </w:rPr>
                <w:t>建设广覆盖、大连接、低能耗移动物联网基础设施，发展基于</w:t>
              </w:r>
              <w:r w:rsidRPr="005058A9">
                <w:rPr>
                  <w:rFonts w:ascii="宋体" w:eastAsia="宋体" w:hAnsi="宋体" w:cs="宋体"/>
                  <w:color w:val="000000" w:themeColor="text1"/>
                  <w:sz w:val="18"/>
                  <w:szCs w:val="18"/>
                </w:rPr>
                <w:t>NB-IOT</w:t>
              </w:r>
              <w:r w:rsidRPr="005058A9">
                <w:rPr>
                  <w:rFonts w:ascii="宋体" w:eastAsia="宋体" w:hAnsi="宋体" w:cs="宋体" w:hint="eastAsia"/>
                  <w:color w:val="000000" w:themeColor="text1"/>
                  <w:sz w:val="18"/>
                  <w:szCs w:val="18"/>
                </w:rPr>
                <w:t>技术的应用，有助于推进网络强国和制造强国建设</w:t>
              </w:r>
            </w:ins>
          </w:p>
        </w:tc>
      </w:tr>
      <w:tr w:rsidR="00721103" w:rsidRPr="005058A9" w14:paraId="108E769A" w14:textId="77777777" w:rsidTr="00576CD8">
        <w:trPr>
          <w:ins w:id="412" w:author="kimi_zj@sina.com" w:date="2019-09-14T00:32:00Z"/>
        </w:trPr>
        <w:tc>
          <w:tcPr>
            <w:tcW w:w="1413" w:type="dxa"/>
            <w:vAlign w:val="center"/>
          </w:tcPr>
          <w:p w14:paraId="02E57CD6" w14:textId="77777777" w:rsidR="00721103" w:rsidRPr="005058A9" w:rsidRDefault="00721103" w:rsidP="00576CD8">
            <w:pPr>
              <w:autoSpaceDE w:val="0"/>
              <w:autoSpaceDN w:val="0"/>
              <w:adjustRightInd w:val="0"/>
              <w:spacing w:line="340" w:lineRule="atLeast"/>
              <w:rPr>
                <w:ins w:id="413" w:author="kimi_zj@sina.com" w:date="2019-09-14T00:32:00Z"/>
                <w:rFonts w:ascii="宋体" w:eastAsia="宋体" w:hAnsi="宋体" w:cs="Times"/>
                <w:color w:val="000000" w:themeColor="text1"/>
                <w:sz w:val="18"/>
                <w:szCs w:val="18"/>
              </w:rPr>
            </w:pPr>
            <w:ins w:id="414" w:author="kimi_zj@sina.com" w:date="2019-09-14T00:32:00Z">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ins>
          </w:p>
        </w:tc>
        <w:tc>
          <w:tcPr>
            <w:tcW w:w="1167" w:type="dxa"/>
            <w:vAlign w:val="center"/>
          </w:tcPr>
          <w:p w14:paraId="38F2E1B4" w14:textId="77777777" w:rsidR="00721103" w:rsidRPr="005058A9" w:rsidRDefault="00721103" w:rsidP="00576CD8">
            <w:pPr>
              <w:autoSpaceDE w:val="0"/>
              <w:autoSpaceDN w:val="0"/>
              <w:adjustRightInd w:val="0"/>
              <w:spacing w:line="340" w:lineRule="atLeast"/>
              <w:rPr>
                <w:ins w:id="415" w:author="kimi_zj@sina.com" w:date="2019-09-14T00:32:00Z"/>
                <w:rFonts w:ascii="宋体" w:eastAsia="宋体" w:hAnsi="宋体" w:cs="Times"/>
                <w:color w:val="000000" w:themeColor="text1"/>
                <w:sz w:val="18"/>
                <w:szCs w:val="18"/>
              </w:rPr>
            </w:pPr>
            <w:ins w:id="416" w:author="kimi_zj@sina.com" w:date="2019-09-14T00:32:00Z">
              <w:r w:rsidRPr="005058A9">
                <w:rPr>
                  <w:rFonts w:ascii="宋体" w:eastAsia="宋体" w:hAnsi="宋体" w:cs="宋体" w:hint="eastAsia"/>
                  <w:color w:val="000000" w:themeColor="text1"/>
                  <w:sz w:val="18"/>
                  <w:szCs w:val="18"/>
                </w:rPr>
                <w:t>发改委</w:t>
              </w:r>
            </w:ins>
          </w:p>
        </w:tc>
        <w:tc>
          <w:tcPr>
            <w:tcW w:w="2093" w:type="dxa"/>
            <w:vAlign w:val="center"/>
          </w:tcPr>
          <w:p w14:paraId="58C98691" w14:textId="77777777" w:rsidR="00721103" w:rsidRPr="005058A9" w:rsidRDefault="00721103" w:rsidP="00576CD8">
            <w:pPr>
              <w:autoSpaceDE w:val="0"/>
              <w:autoSpaceDN w:val="0"/>
              <w:adjustRightInd w:val="0"/>
              <w:spacing w:line="340" w:lineRule="atLeast"/>
              <w:rPr>
                <w:ins w:id="417" w:author="kimi_zj@sina.com" w:date="2019-09-14T00:32:00Z"/>
                <w:rFonts w:ascii="宋体" w:eastAsia="宋体" w:hAnsi="宋体" w:cs="Times"/>
                <w:color w:val="000000" w:themeColor="text1"/>
                <w:sz w:val="18"/>
                <w:szCs w:val="18"/>
              </w:rPr>
            </w:pPr>
            <w:ins w:id="418" w:author="kimi_zj@sina.com" w:date="2019-09-14T00:32:00Z">
              <w:r w:rsidRPr="005058A9">
                <w:rPr>
                  <w:rFonts w:ascii="宋体" w:eastAsia="宋体" w:hAnsi="宋体" w:cs="宋体" w:hint="eastAsia"/>
                  <w:color w:val="000000" w:themeColor="text1"/>
                  <w:sz w:val="18"/>
                  <w:szCs w:val="18"/>
                </w:rPr>
                <w:t>《</w:t>
              </w: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年新一代信息基础设施建设工程拟支持项目名单》</w:t>
              </w:r>
            </w:ins>
          </w:p>
        </w:tc>
        <w:tc>
          <w:tcPr>
            <w:tcW w:w="3617" w:type="dxa"/>
            <w:vAlign w:val="center"/>
          </w:tcPr>
          <w:p w14:paraId="463C40CB" w14:textId="77777777" w:rsidR="00721103" w:rsidRPr="005058A9" w:rsidRDefault="00721103" w:rsidP="00576CD8">
            <w:pPr>
              <w:autoSpaceDE w:val="0"/>
              <w:autoSpaceDN w:val="0"/>
              <w:adjustRightInd w:val="0"/>
              <w:spacing w:line="340" w:lineRule="atLeast"/>
              <w:rPr>
                <w:ins w:id="419" w:author="kimi_zj@sina.com" w:date="2019-09-14T00:32:00Z"/>
                <w:rFonts w:ascii="宋体" w:eastAsia="宋体" w:hAnsi="宋体" w:cs="Times"/>
                <w:color w:val="000000" w:themeColor="text1"/>
                <w:sz w:val="18"/>
                <w:szCs w:val="18"/>
              </w:rPr>
            </w:pPr>
            <w:ins w:id="420" w:author="kimi_zj@sina.com" w:date="2019-09-14T00:32:00Z">
              <w:r w:rsidRPr="005058A9">
                <w:rPr>
                  <w:rFonts w:ascii="宋体" w:eastAsia="宋体" w:hAnsi="宋体" w:cs="宋体" w:hint="eastAsia"/>
                  <w:color w:val="000000" w:themeColor="text1"/>
                  <w:sz w:val="18"/>
                  <w:szCs w:val="18"/>
                </w:rPr>
                <w:t>此次建设工程拟支持</w:t>
              </w:r>
              <w:r w:rsidRPr="005058A9">
                <w:rPr>
                  <w:rFonts w:ascii="宋体" w:eastAsia="宋体" w:hAnsi="宋体" w:cs="宋体"/>
                  <w:color w:val="000000" w:themeColor="text1"/>
                  <w:sz w:val="18"/>
                  <w:szCs w:val="18"/>
                </w:rPr>
                <w:t>8</w:t>
              </w:r>
              <w:r w:rsidRPr="005058A9">
                <w:rPr>
                  <w:rFonts w:ascii="宋体" w:eastAsia="宋体" w:hAnsi="宋体" w:cs="宋体" w:hint="eastAsia"/>
                  <w:color w:val="000000" w:themeColor="text1"/>
                  <w:sz w:val="18"/>
                  <w:szCs w:val="18"/>
                </w:rPr>
                <w:t>个项目，其中三个为三大运营商的</w:t>
              </w:r>
              <w:r w:rsidRPr="005058A9">
                <w:rPr>
                  <w:rFonts w:ascii="宋体" w:eastAsia="宋体" w:hAnsi="宋体" w:cs="宋体"/>
                  <w:color w:val="000000" w:themeColor="text1"/>
                  <w:sz w:val="18"/>
                  <w:szCs w:val="18"/>
                </w:rPr>
                <w:t>5G</w:t>
              </w:r>
              <w:r w:rsidRPr="005058A9">
                <w:rPr>
                  <w:rFonts w:ascii="宋体" w:eastAsia="宋体" w:hAnsi="宋体" w:cs="宋体" w:hint="eastAsia"/>
                  <w:color w:val="000000" w:themeColor="text1"/>
                  <w:sz w:val="18"/>
                  <w:szCs w:val="18"/>
                </w:rPr>
                <w:t>规模组网建设及应用示范工程</w:t>
              </w:r>
            </w:ins>
          </w:p>
        </w:tc>
      </w:tr>
      <w:tr w:rsidR="00721103" w:rsidRPr="005058A9" w14:paraId="2D7791F4" w14:textId="77777777" w:rsidTr="00576CD8">
        <w:trPr>
          <w:ins w:id="421" w:author="kimi_zj@sina.com" w:date="2019-09-14T00:32:00Z"/>
        </w:trPr>
        <w:tc>
          <w:tcPr>
            <w:tcW w:w="1413" w:type="dxa"/>
            <w:vAlign w:val="center"/>
          </w:tcPr>
          <w:p w14:paraId="4468B707" w14:textId="77777777" w:rsidR="00721103" w:rsidRPr="005058A9" w:rsidRDefault="00721103" w:rsidP="00576CD8">
            <w:pPr>
              <w:autoSpaceDE w:val="0"/>
              <w:autoSpaceDN w:val="0"/>
              <w:adjustRightInd w:val="0"/>
              <w:spacing w:line="340" w:lineRule="atLeast"/>
              <w:rPr>
                <w:ins w:id="422" w:author="kimi_zj@sina.com" w:date="2019-09-14T00:32:00Z"/>
                <w:rFonts w:ascii="宋体" w:eastAsia="宋体" w:hAnsi="宋体" w:cs="Times"/>
                <w:color w:val="000000" w:themeColor="text1"/>
                <w:sz w:val="18"/>
                <w:szCs w:val="18"/>
              </w:rPr>
            </w:pPr>
            <w:ins w:id="423" w:author="kimi_zj@sina.com" w:date="2019-09-14T00:32:00Z">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12</w:t>
              </w:r>
              <w:r w:rsidRPr="005058A9">
                <w:rPr>
                  <w:rFonts w:ascii="宋体" w:eastAsia="宋体" w:hAnsi="宋体" w:cs="宋体" w:hint="eastAsia"/>
                  <w:color w:val="000000" w:themeColor="text1"/>
                  <w:sz w:val="18"/>
                  <w:szCs w:val="18"/>
                </w:rPr>
                <w:t>月</w:t>
              </w:r>
            </w:ins>
          </w:p>
        </w:tc>
        <w:tc>
          <w:tcPr>
            <w:tcW w:w="1167" w:type="dxa"/>
            <w:vAlign w:val="center"/>
          </w:tcPr>
          <w:p w14:paraId="00427385" w14:textId="77777777" w:rsidR="00721103" w:rsidRPr="005058A9" w:rsidRDefault="00721103" w:rsidP="00576CD8">
            <w:pPr>
              <w:autoSpaceDE w:val="0"/>
              <w:autoSpaceDN w:val="0"/>
              <w:adjustRightInd w:val="0"/>
              <w:spacing w:line="340" w:lineRule="atLeast"/>
              <w:rPr>
                <w:ins w:id="424" w:author="kimi_zj@sina.com" w:date="2019-09-14T00:32:00Z"/>
                <w:rFonts w:ascii="宋体" w:eastAsia="宋体" w:hAnsi="宋体" w:cs="Times"/>
                <w:color w:val="000000" w:themeColor="text1"/>
                <w:sz w:val="18"/>
                <w:szCs w:val="18"/>
              </w:rPr>
            </w:pPr>
            <w:ins w:id="425" w:author="kimi_zj@sina.com" w:date="2019-09-14T00:32:00Z">
              <w:r w:rsidRPr="005058A9">
                <w:rPr>
                  <w:rFonts w:ascii="宋体" w:eastAsia="宋体" w:hAnsi="宋体" w:cs="宋体" w:hint="eastAsia"/>
                  <w:color w:val="000000" w:themeColor="text1"/>
                  <w:sz w:val="18"/>
                  <w:szCs w:val="18"/>
                </w:rPr>
                <w:t>工信部</w:t>
              </w:r>
            </w:ins>
          </w:p>
        </w:tc>
        <w:tc>
          <w:tcPr>
            <w:tcW w:w="2093" w:type="dxa"/>
            <w:vAlign w:val="center"/>
          </w:tcPr>
          <w:p w14:paraId="10565EFB" w14:textId="77777777" w:rsidR="00721103" w:rsidRPr="005058A9" w:rsidRDefault="00721103" w:rsidP="00576CD8">
            <w:pPr>
              <w:autoSpaceDE w:val="0"/>
              <w:autoSpaceDN w:val="0"/>
              <w:adjustRightInd w:val="0"/>
              <w:spacing w:line="340" w:lineRule="atLeast"/>
              <w:rPr>
                <w:ins w:id="426" w:author="kimi_zj@sina.com" w:date="2019-09-14T00:32:00Z"/>
                <w:rFonts w:ascii="宋体" w:eastAsia="宋体" w:hAnsi="宋体" w:cs="Times"/>
                <w:color w:val="000000" w:themeColor="text1"/>
                <w:sz w:val="18"/>
                <w:szCs w:val="18"/>
              </w:rPr>
            </w:pPr>
            <w:ins w:id="427" w:author="kimi_zj@sina.com" w:date="2019-09-14T00:32:00Z">
              <w:r w:rsidRPr="005058A9">
                <w:rPr>
                  <w:rFonts w:ascii="宋体" w:eastAsia="宋体" w:hAnsi="宋体" w:cs="宋体" w:hint="eastAsia"/>
                  <w:color w:val="000000" w:themeColor="text1"/>
                  <w:sz w:val="18"/>
                  <w:szCs w:val="18"/>
                </w:rPr>
                <w:t>《车联网（智能网联汽车）产业发展行动计划》</w:t>
              </w:r>
            </w:ins>
          </w:p>
        </w:tc>
        <w:tc>
          <w:tcPr>
            <w:tcW w:w="3617" w:type="dxa"/>
            <w:vAlign w:val="center"/>
          </w:tcPr>
          <w:p w14:paraId="5C86765C" w14:textId="77777777" w:rsidR="00721103" w:rsidRPr="005058A9" w:rsidRDefault="00721103" w:rsidP="00576CD8">
            <w:pPr>
              <w:autoSpaceDE w:val="0"/>
              <w:autoSpaceDN w:val="0"/>
              <w:adjustRightInd w:val="0"/>
              <w:spacing w:line="340" w:lineRule="atLeast"/>
              <w:rPr>
                <w:ins w:id="428" w:author="kimi_zj@sina.com" w:date="2019-09-14T00:32:00Z"/>
                <w:rFonts w:ascii="宋体" w:eastAsia="宋体" w:hAnsi="宋体" w:cs="Times"/>
                <w:color w:val="000000" w:themeColor="text1"/>
                <w:sz w:val="18"/>
                <w:szCs w:val="18"/>
              </w:rPr>
            </w:pPr>
            <w:ins w:id="429" w:author="kimi_zj@sina.com" w:date="2019-09-14T00:32:00Z">
              <w:r w:rsidRPr="005058A9">
                <w:rPr>
                  <w:rFonts w:ascii="宋体" w:eastAsia="宋体" w:hAnsi="宋体" w:cs="宋体" w:hint="eastAsia"/>
                  <w:color w:val="000000" w:themeColor="text1"/>
                  <w:sz w:val="18"/>
                  <w:szCs w:val="18"/>
                </w:rPr>
                <w:t>发展车辆网产业，有利于提升汽车网联化、智能化水平，实现自动驾驶，发展智能家桶，促进信息消费</w:t>
              </w:r>
            </w:ins>
          </w:p>
        </w:tc>
      </w:tr>
    </w:tbl>
    <w:p w14:paraId="76D9DC97" w14:textId="00B64D3E" w:rsidR="00721103" w:rsidRPr="005058A9" w:rsidRDefault="00721103" w:rsidP="00664D9B">
      <w:pPr>
        <w:spacing w:line="360" w:lineRule="auto"/>
        <w:ind w:firstLine="420"/>
        <w:rPr>
          <w:ins w:id="430" w:author="kimi_zj@sina.com" w:date="2019-09-14T00:32:00Z"/>
          <w:rFonts w:ascii="宋体" w:eastAsia="宋体" w:hAnsi="宋体"/>
          <w:color w:val="000000" w:themeColor="text1"/>
        </w:rPr>
      </w:pPr>
      <w:ins w:id="431" w:author="kimi_zj@sina.com" w:date="2019-09-14T00:32:00Z">
        <w:r w:rsidRPr="005058A9">
          <w:rPr>
            <w:rFonts w:ascii="宋体" w:eastAsia="宋体" w:hAnsi="宋体" w:hint="eastAsia"/>
            <w:color w:val="000000" w:themeColor="text1"/>
          </w:rPr>
          <w:t>尤其是在</w:t>
        </w:r>
        <w:r w:rsidRPr="005058A9">
          <w:rPr>
            <w:rFonts w:ascii="宋体" w:eastAsia="宋体" w:hAnsi="宋体"/>
            <w:color w:val="000000" w:themeColor="text1"/>
          </w:rPr>
          <w:t>2016年7月</w:t>
        </w:r>
        <w:r>
          <w:rPr>
            <w:rFonts w:ascii="宋体" w:eastAsia="宋体" w:hAnsi="宋体" w:hint="eastAsia"/>
            <w:color w:val="000000" w:themeColor="text1"/>
          </w:rPr>
          <w:t>，</w:t>
        </w:r>
        <w:r w:rsidRPr="005058A9">
          <w:rPr>
            <w:rFonts w:ascii="宋体" w:eastAsia="宋体" w:hAnsi="宋体"/>
            <w:color w:val="000000" w:themeColor="text1"/>
          </w:rPr>
          <w:t>十八届五中全会通过了《中共中央关于制定国民经济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w:t>
        </w:r>
        <w:r w:rsidRPr="005058A9">
          <w:rPr>
            <w:rFonts w:ascii="宋体" w:eastAsia="宋体" w:hAnsi="宋体"/>
            <w:color w:val="000000" w:themeColor="text1"/>
          </w:rPr>
          <w:lastRenderedPageBreak/>
          <w:t>的发展目标：完善技术创新体系，构建完善标准体系，推动物联网规模应用，完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t>
        </w:r>
        <w:r w:rsidRPr="005058A9">
          <w:rPr>
            <w:rFonts w:ascii="宋体" w:eastAsia="宋体" w:hAnsi="宋体" w:hint="eastAsia"/>
            <w:color w:val="000000" w:themeColor="text1"/>
          </w:rPr>
          <w:t>。</w:t>
        </w:r>
      </w:ins>
    </w:p>
    <w:p w14:paraId="1EF07D8D" w14:textId="77777777" w:rsidR="00721103" w:rsidRPr="005058A9" w:rsidRDefault="00721103">
      <w:pPr>
        <w:spacing w:line="360" w:lineRule="auto"/>
        <w:rPr>
          <w:ins w:id="432" w:author="kimi_zj@sina.com" w:date="2019-09-14T00:32:00Z"/>
          <w:rFonts w:ascii="宋体" w:eastAsia="宋体" w:hAnsi="宋体"/>
          <w:color w:val="000000" w:themeColor="text1"/>
        </w:rPr>
        <w:pPrChange w:id="433" w:author="kimi_zj@sina.com" w:date="2019-09-14T00:38:00Z">
          <w:pPr>
            <w:spacing w:line="360" w:lineRule="auto"/>
            <w:ind w:firstLine="420"/>
          </w:pPr>
        </w:pPrChange>
      </w:pPr>
      <w:ins w:id="434" w:author="kimi_zj@sina.com" w:date="2019-09-14T00:32:00Z">
        <w:r w:rsidRPr="005058A9">
          <w:rPr>
            <w:rFonts w:ascii="宋体" w:eastAsia="宋体" w:hAnsi="宋体" w:hint="eastAsia"/>
            <w:color w:val="000000" w:themeColor="text1"/>
          </w:rPr>
          <w:t>（2）经济层面</w:t>
        </w:r>
      </w:ins>
    </w:p>
    <w:p w14:paraId="0B0D44E5" w14:textId="2E09D372" w:rsidR="00721103" w:rsidRPr="005058A9" w:rsidRDefault="00721103" w:rsidP="00721103">
      <w:pPr>
        <w:spacing w:line="360" w:lineRule="auto"/>
        <w:ind w:firstLine="420"/>
        <w:rPr>
          <w:ins w:id="435" w:author="kimi_zj@sina.com" w:date="2019-09-14T00:32:00Z"/>
          <w:rFonts w:ascii="宋体" w:eastAsia="宋体" w:hAnsi="宋体"/>
          <w:color w:val="000000" w:themeColor="text1"/>
        </w:rPr>
      </w:pPr>
      <w:ins w:id="436" w:author="kimi_zj@sina.com" w:date="2019-09-14T00:32:00Z">
        <w:r w:rsidRPr="005058A9">
          <w:rPr>
            <w:rFonts w:ascii="宋体" w:eastAsia="宋体" w:hAnsi="宋体"/>
            <w:color w:val="000000" w:themeColor="text1"/>
          </w:rPr>
          <w:t>伴随万物互联的物联网时代推进，数以百亿甚至千亿设备接入网络，掀起新一轮的科技革命，且为世界经济增长注入动力，经济价值超过10万亿美元。物联网发展核心在于传感器部署，多年以来，因物联网广泛应用落地，传感器市场规模也是呈现快速增长态势，传感器产业迎来了巨大的发展契机，有数据显示，</w:t>
        </w:r>
        <w:r w:rsidR="00664D9B">
          <w:rPr>
            <w:rFonts w:ascii="宋体" w:eastAsia="宋体" w:hAnsi="宋体"/>
            <w:color w:val="000000" w:themeColor="text1"/>
          </w:rPr>
          <w:t>2018</w:t>
        </w:r>
      </w:ins>
      <w:ins w:id="437" w:author="kimi_zj@sina.com" w:date="2019-09-14T00:38:00Z">
        <w:r w:rsidR="00664D9B">
          <w:rPr>
            <w:rFonts w:ascii="宋体" w:eastAsia="宋体" w:hAnsi="宋体" w:hint="eastAsia"/>
            <w:color w:val="000000" w:themeColor="text1"/>
          </w:rPr>
          <w:t>年</w:t>
        </w:r>
      </w:ins>
      <w:ins w:id="438" w:author="kimi_zj@sina.com" w:date="2019-09-14T00:32:00Z">
        <w:r w:rsidRPr="005058A9">
          <w:rPr>
            <w:rFonts w:ascii="宋体" w:eastAsia="宋体" w:hAnsi="宋体"/>
            <w:color w:val="000000" w:themeColor="text1"/>
          </w:rPr>
          <w:t>全球传感器市场规模有望达到2660亿美元（约1.8万亿人民币），特别国内增长迅猛，有机构预计到2021年，仅我国传感器市场规模就高达5937亿元。</w:t>
        </w:r>
      </w:ins>
    </w:p>
    <w:p w14:paraId="1718C149" w14:textId="02746FA0" w:rsidR="00721103" w:rsidRPr="005058A9" w:rsidRDefault="00721103" w:rsidP="00721103">
      <w:pPr>
        <w:spacing w:line="360" w:lineRule="auto"/>
        <w:rPr>
          <w:ins w:id="439" w:author="kimi_zj@sina.com" w:date="2019-09-14T00:32:00Z"/>
          <w:rFonts w:ascii="宋体" w:eastAsia="宋体" w:hAnsi="宋体"/>
          <w:color w:val="000000" w:themeColor="text1"/>
        </w:rPr>
      </w:pPr>
      <w:ins w:id="440" w:author="kimi_zj@sina.com" w:date="2019-09-14T00:32:00Z">
        <w:r w:rsidRPr="005058A9">
          <w:rPr>
            <w:rFonts w:ascii="宋体" w:eastAsia="宋体" w:hAnsi="宋体"/>
            <w:color w:val="000000" w:themeColor="text1"/>
          </w:rPr>
          <w:t>随着传感器规模部署，推动物联网更广泛</w:t>
        </w:r>
        <w:r>
          <w:rPr>
            <w:rFonts w:ascii="宋体" w:eastAsia="宋体" w:hAnsi="宋体" w:hint="eastAsia"/>
            <w:color w:val="000000" w:themeColor="text1"/>
          </w:rPr>
          <w:t>应</w:t>
        </w:r>
        <w:r w:rsidRPr="005058A9">
          <w:rPr>
            <w:rFonts w:ascii="宋体" w:eastAsia="宋体" w:hAnsi="宋体"/>
            <w:color w:val="000000" w:themeColor="text1"/>
          </w:rPr>
          <w:t>用至各行各业，传感器</w:t>
        </w:r>
        <w:r>
          <w:rPr>
            <w:rFonts w:ascii="宋体" w:eastAsia="宋体" w:hAnsi="宋体" w:hint="eastAsia"/>
            <w:color w:val="000000" w:themeColor="text1"/>
          </w:rPr>
          <w:t>的广泛部署</w:t>
        </w:r>
        <w:r w:rsidRPr="005058A9">
          <w:rPr>
            <w:rFonts w:ascii="宋体" w:eastAsia="宋体" w:hAnsi="宋体"/>
            <w:color w:val="000000" w:themeColor="text1"/>
          </w:rPr>
          <w:t>使得对城市运行持续动态采集、测量、分析和优化成为可能，带来基于数据驱动新型智慧城市综合应用，使得城市运转真正“聪明”起来，有助于提高对交通和街道等城市公共管理能力，开创了一个智慧城市的新时代。未来几年内，世界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万亿美元（约8.1万亿人民币），至此，吸引了腾讯阿里华为等巨头纷纷进场，助力城市</w:t>
        </w:r>
        <w:r w:rsidRPr="005058A9">
          <w:rPr>
            <w:rFonts w:ascii="宋体" w:eastAsia="宋体" w:hAnsi="宋体"/>
            <w:color w:val="000000" w:themeColor="text1"/>
          </w:rPr>
          <w:lastRenderedPageBreak/>
          <w:t>精细化管理。</w:t>
        </w:r>
        <w:r w:rsidRPr="005058A9">
          <w:rPr>
            <w:rFonts w:ascii="宋体" w:eastAsia="宋体" w:hAnsi="宋体" w:hint="eastAsia"/>
            <w:color w:val="000000" w:themeColor="text1"/>
          </w:rPr>
          <w:t>另外一方面</w:t>
        </w:r>
        <w:r w:rsidRPr="005058A9">
          <w:rPr>
            <w:rFonts w:ascii="宋体" w:eastAsia="宋体" w:hAnsi="宋体"/>
            <w:color w:val="000000" w:themeColor="text1"/>
          </w:rPr>
          <w:t>移动互联网人口红利不再，全球智能手机出货量下滑已成事实，而在万物互联大背景下，包括苹果、华为、小米等众多手机厂商面向消费者电子拓展到更</w:t>
        </w:r>
        <w:r>
          <w:rPr>
            <w:rFonts w:ascii="宋体" w:eastAsia="宋体" w:hAnsi="宋体" w:hint="eastAsia"/>
            <w:color w:val="000000" w:themeColor="text1"/>
          </w:rPr>
          <w:t>广</w:t>
        </w:r>
        <w:r w:rsidRPr="005058A9">
          <w:rPr>
            <w:rFonts w:ascii="宋体" w:eastAsia="宋体" w:hAnsi="宋体"/>
            <w:color w:val="000000" w:themeColor="text1"/>
          </w:rPr>
          <w:t>领域，例如智能手表、智能音箱等智能硬件，寄望于拓展手机以外的消费科技市场，并搭建生态抢夺智能家居。智能家居是物联网细分行业最具潜力市场，预计</w:t>
        </w:r>
        <w:r>
          <w:rPr>
            <w:rFonts w:ascii="宋体" w:eastAsia="宋体" w:hAnsi="宋体" w:hint="eastAsia"/>
            <w:color w:val="000000" w:themeColor="text1"/>
          </w:rPr>
          <w:t>2019年</w:t>
        </w:r>
        <w:r w:rsidRPr="005058A9">
          <w:rPr>
            <w:rFonts w:ascii="宋体" w:eastAsia="宋体" w:hAnsi="宋体"/>
            <w:color w:val="000000" w:themeColor="text1"/>
          </w:rPr>
          <w:t>球规模为960亿美元，到2020年将增长到2770元美元（19000亿人民币），促使科技企业、互联网巨头，</w:t>
        </w:r>
        <w:r>
          <w:rPr>
            <w:rFonts w:ascii="宋体" w:eastAsia="宋体" w:hAnsi="宋体" w:hint="eastAsia"/>
            <w:color w:val="000000" w:themeColor="text1"/>
          </w:rPr>
          <w:t>以及</w:t>
        </w:r>
        <w:r w:rsidRPr="005058A9">
          <w:rPr>
            <w:rFonts w:ascii="宋体" w:eastAsia="宋体" w:hAnsi="宋体"/>
            <w:color w:val="000000" w:themeColor="text1"/>
          </w:rPr>
          <w:t>传统家电企业纷纷加大马力向智能家居挺进。亚马逊智能音箱累积出货量早已突破三千万台，谷歌音箱出货量也已突破千万。而在中国，阿里巴巴和小米在智能音箱市场则成为最大赢家，阿里巴巴旗下天猫精灵占据国内50%市场份额，但小米IoT生态链，今年上半年为其贡献了181亿元营收，成为手机厂商中最大赢家，也预示着全球智能家居迎来重大发展机遇</w:t>
        </w:r>
        <w:r w:rsidRPr="005058A9">
          <w:rPr>
            <w:rFonts w:ascii="宋体" w:eastAsia="宋体" w:hAnsi="宋体" w:hint="eastAsia"/>
            <w:color w:val="000000" w:themeColor="text1"/>
          </w:rPr>
          <w:t>。</w:t>
        </w:r>
        <w:r w:rsidRPr="005058A9">
          <w:rPr>
            <w:rFonts w:ascii="宋体" w:eastAsia="宋体" w:hAnsi="宋体"/>
            <w:color w:val="000000" w:themeColor="text1"/>
          </w:rPr>
          <w: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海康威视作为国内安防龙头，则收割着这一波红利，今年上半年营收同比增长26.92%，达到208.76亿。另外，包括面向安防领域的AI创新企业备受是资本追逐，估值更是高达数十亿美元。早前物联网资深人士对《中国经营报》表示：计算机视觉厂商和安防厂商可谓是殊途同归，都寄望撬动物联网市场。通过部署各种传感器，把设备与数据和服务打通，在工业互联网平台支撑下，制造企业有依据数据进行洞察的能力，把制造业推向数字化制造转型，这一转变，蕴藏巨大市场，有数据显示，我国工业互联网市场</w:t>
        </w:r>
        <w:r>
          <w:rPr>
            <w:rFonts w:ascii="宋体" w:eastAsia="宋体" w:hAnsi="宋体" w:hint="eastAsia"/>
            <w:color w:val="000000" w:themeColor="text1"/>
          </w:rPr>
          <w:t>规模2018年</w:t>
        </w:r>
        <w:r w:rsidRPr="005058A9">
          <w:rPr>
            <w:rFonts w:ascii="宋体" w:eastAsia="宋体" w:hAnsi="宋体"/>
            <w:color w:val="000000" w:themeColor="text1"/>
          </w:rPr>
          <w:t>到4677亿元，2020年有望增长到7000亿。</w:t>
        </w:r>
      </w:ins>
      <w:ins w:id="441" w:author="kimi_zj@sina.com" w:date="2019-09-14T00:40:00Z">
        <w:r w:rsidR="00342E16">
          <w:rPr>
            <w:rFonts w:ascii="宋体" w:eastAsia="宋体" w:hAnsi="宋体" w:hint="eastAsia"/>
            <w:color w:val="000000" w:themeColor="text1"/>
          </w:rPr>
          <w:t>如图3-3</w:t>
        </w:r>
        <w:r w:rsidR="000D2574">
          <w:rPr>
            <w:rFonts w:ascii="宋体" w:eastAsia="宋体" w:hAnsi="宋体" w:hint="eastAsia"/>
            <w:color w:val="000000" w:themeColor="text1"/>
          </w:rPr>
          <w:lastRenderedPageBreak/>
          <w:t>所示</w:t>
        </w:r>
        <w:r w:rsidR="00CF5B67">
          <w:rPr>
            <w:rFonts w:ascii="宋体" w:eastAsia="宋体" w:hAnsi="宋体" w:hint="eastAsia"/>
            <w:color w:val="000000" w:themeColor="text1"/>
          </w:rPr>
          <w:t>，</w:t>
        </w:r>
      </w:ins>
      <w:ins w:id="442" w:author="kimi_zj@sina.com" w:date="2019-09-14T00:32:00Z">
        <w:r w:rsidRPr="005058A9">
          <w:rPr>
            <w:rFonts w:ascii="宋体" w:eastAsia="宋体" w:hAnsi="宋体" w:hint="eastAsia"/>
            <w:color w:val="000000" w:themeColor="text1"/>
          </w:rPr>
          <w:t>根据艾瑞咨询以及中国产业信息网数据显示，中国物联网模组在2020年预计市场规模将接近300亿元人民币。</w:t>
        </w:r>
      </w:ins>
    </w:p>
    <w:p w14:paraId="2BBBDAEC" w14:textId="77777777" w:rsidR="00721103" w:rsidRPr="005058A9" w:rsidRDefault="00721103" w:rsidP="00721103">
      <w:pPr>
        <w:spacing w:line="360" w:lineRule="auto"/>
        <w:rPr>
          <w:ins w:id="443" w:author="kimi_zj@sina.com" w:date="2019-09-14T00:32:00Z"/>
          <w:rFonts w:ascii="宋体" w:eastAsia="宋体" w:hAnsi="宋体"/>
          <w:color w:val="000000" w:themeColor="text1"/>
        </w:rPr>
      </w:pPr>
      <w:ins w:id="444" w:author="kimi_zj@sina.com" w:date="2019-09-14T00:32:00Z">
        <w:r w:rsidRPr="005058A9">
          <w:rPr>
            <w:rFonts w:ascii="宋体" w:eastAsia="宋体" w:hAnsi="宋体" w:hint="eastAsia"/>
            <w:color w:val="000000" w:themeColor="text1"/>
          </w:rPr>
          <w:t xml:space="preserve">   </w:t>
        </w:r>
        <w:r w:rsidRPr="005058A9">
          <w:rPr>
            <w:rFonts w:ascii="宋体" w:eastAsia="宋体" w:hAnsi="宋体"/>
            <w:noProof/>
            <w:color w:val="000000" w:themeColor="text1"/>
            <w:rPrChange w:id="445" w:author="Unknown">
              <w:rPr>
                <w:noProof/>
              </w:rPr>
            </w:rPrChange>
          </w:rPr>
          <w:drawing>
            <wp:inline distT="0" distB="0" distL="0" distR="0" wp14:anchorId="73A3F2E5" wp14:editId="73AA36D2">
              <wp:extent cx="5270500" cy="2580640"/>
              <wp:effectExtent l="0" t="0" r="0" b="10160"/>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ins>
    </w:p>
    <w:p w14:paraId="60CA5B8F" w14:textId="63AC44B1" w:rsidR="00721103" w:rsidRDefault="00B51B2D" w:rsidP="00721103">
      <w:pPr>
        <w:jc w:val="center"/>
        <w:rPr>
          <w:ins w:id="446" w:author="kimi_zj@sina.com" w:date="2019-09-14T00:32:00Z"/>
          <w:rFonts w:ascii="宋体" w:eastAsia="宋体" w:hAnsi="宋体"/>
          <w:color w:val="000000" w:themeColor="text1"/>
        </w:rPr>
      </w:pPr>
      <w:ins w:id="447" w:author="kimi_zj@sina.com" w:date="2019-09-14T00:32:00Z">
        <w:r>
          <w:rPr>
            <w:rFonts w:ascii="宋体" w:eastAsia="宋体" w:hAnsi="宋体" w:hint="eastAsia"/>
            <w:color w:val="000000" w:themeColor="text1"/>
          </w:rPr>
          <w:t>图编3-3</w:t>
        </w:r>
        <w:r w:rsidR="00721103">
          <w:rPr>
            <w:rFonts w:ascii="宋体" w:eastAsia="宋体" w:hAnsi="宋体" w:hint="eastAsia"/>
            <w:color w:val="000000" w:themeColor="text1"/>
          </w:rPr>
          <w:t>：</w:t>
        </w:r>
        <w:r w:rsidR="00721103" w:rsidRPr="005058A9">
          <w:rPr>
            <w:rFonts w:ascii="宋体" w:eastAsia="宋体" w:hAnsi="宋体"/>
            <w:color w:val="000000" w:themeColor="text1"/>
          </w:rPr>
          <w:t>物联网芯片模组市场规模（亿元）</w:t>
        </w:r>
      </w:ins>
    </w:p>
    <w:p w14:paraId="4E277642" w14:textId="77777777" w:rsidR="00721103" w:rsidRPr="005058A9" w:rsidRDefault="00721103" w:rsidP="00721103">
      <w:pPr>
        <w:jc w:val="center"/>
        <w:rPr>
          <w:ins w:id="448" w:author="kimi_zj@sina.com" w:date="2019-09-14T00:32:00Z"/>
          <w:rFonts w:ascii="宋体" w:eastAsia="宋体" w:hAnsi="宋体"/>
          <w:color w:val="000000" w:themeColor="text1"/>
        </w:rPr>
      </w:pPr>
      <w:ins w:id="449" w:author="kimi_zj@sina.com" w:date="2019-09-14T00:32:00Z">
        <w:r w:rsidRPr="005058A9">
          <w:rPr>
            <w:rFonts w:ascii="宋体" w:eastAsia="宋体" w:hAnsi="宋体"/>
            <w:color w:val="000000" w:themeColor="text1"/>
          </w:rPr>
          <w:t>资料来源</w:t>
        </w:r>
        <w:r>
          <w:rPr>
            <w:rFonts w:ascii="宋体" w:eastAsia="宋体" w:hAnsi="宋体" w:hint="eastAsia"/>
            <w:color w:val="000000" w:themeColor="text1"/>
          </w:rPr>
          <w:t>：</w:t>
        </w:r>
        <w:r w:rsidRPr="005058A9">
          <w:rPr>
            <w:rFonts w:ascii="宋体" w:eastAsia="宋体" w:hAnsi="宋体"/>
            <w:color w:val="000000" w:themeColor="text1"/>
          </w:rPr>
          <w:t>艾瑞咨询、中国产业信息网</w:t>
        </w:r>
        <w:r>
          <w:rPr>
            <w:rFonts w:ascii="宋体" w:eastAsia="宋体" w:hAnsi="宋体" w:hint="eastAsia"/>
            <w:color w:val="000000" w:themeColor="text1"/>
          </w:rPr>
          <w:t>（网址和日期）</w:t>
        </w:r>
        <w:r w:rsidRPr="005058A9">
          <w:rPr>
            <w:rFonts w:ascii="宋体" w:eastAsia="宋体" w:hAnsi="宋体"/>
            <w:color w:val="000000" w:themeColor="text1"/>
          </w:rPr>
          <w:t xml:space="preserve">  </w:t>
        </w:r>
      </w:ins>
    </w:p>
    <w:p w14:paraId="5AF09EBD" w14:textId="77777777" w:rsidR="00721103" w:rsidRPr="005058A9" w:rsidRDefault="00721103">
      <w:pPr>
        <w:rPr>
          <w:ins w:id="450" w:author="kimi_zj@sina.com" w:date="2019-09-14T00:32:00Z"/>
          <w:rFonts w:ascii="宋体" w:eastAsia="宋体" w:hAnsi="宋体"/>
          <w:color w:val="000000" w:themeColor="text1"/>
        </w:rPr>
        <w:pPrChange w:id="451" w:author="kimi_zj@sina.com" w:date="2019-09-14T00:40:00Z">
          <w:pPr>
            <w:ind w:firstLine="420"/>
          </w:pPr>
        </w:pPrChange>
      </w:pPr>
      <w:ins w:id="452" w:author="kimi_zj@sina.com" w:date="2019-09-14T00:32:00Z">
        <w:r w:rsidRPr="005058A9">
          <w:rPr>
            <w:rFonts w:ascii="宋体" w:eastAsia="宋体" w:hAnsi="宋体" w:hint="eastAsia"/>
            <w:color w:val="000000" w:themeColor="text1"/>
          </w:rPr>
          <w:t>（3）社会层面</w:t>
        </w:r>
      </w:ins>
    </w:p>
    <w:p w14:paraId="5C068D8D" w14:textId="77777777" w:rsidR="00721103" w:rsidRPr="005058A9" w:rsidRDefault="00721103" w:rsidP="00721103">
      <w:pPr>
        <w:spacing w:line="360" w:lineRule="auto"/>
        <w:rPr>
          <w:ins w:id="453" w:author="kimi_zj@sina.com" w:date="2019-09-14T00:32:00Z"/>
          <w:rFonts w:ascii="宋体" w:eastAsia="宋体" w:hAnsi="宋体"/>
          <w:color w:val="000000" w:themeColor="text1"/>
        </w:rPr>
      </w:pPr>
      <w:ins w:id="454" w:author="kimi_zj@sina.com" w:date="2019-09-14T00:32:00Z">
        <w:r w:rsidRPr="005058A9">
          <w:rPr>
            <w:rFonts w:ascii="宋体" w:eastAsia="宋体" w:hAnsi="宋体" w:hint="eastAsia"/>
            <w:color w:val="000000" w:themeColor="text1"/>
          </w:rPr>
          <w:tab/>
          <w:t>从终端消费来看，进入21世纪以来，随着中国经济的发展人民生活水平不断提升，居民消费水平不断提升。根据2018年国家统计数据显示，</w:t>
        </w:r>
        <w:r w:rsidRPr="005058A9" w:rsidDel="00235ADA">
          <w:rPr>
            <w:rFonts w:ascii="宋体" w:eastAsia="宋体" w:hAnsi="宋体"/>
            <w:color w:val="000000" w:themeColor="text1"/>
          </w:rPr>
          <w:t xml:space="preserve"> </w:t>
        </w:r>
        <w:r w:rsidRPr="005058A9">
          <w:rPr>
            <w:rFonts w:ascii="宋体" w:eastAsia="宋体" w:hAnsi="宋体"/>
            <w:color w:val="000000" w:themeColor="text1"/>
          </w:rPr>
          <w:t>2018年全年国内生产总值900309亿元，全年全国居民人均可支配收入28228元，比上年增长8.7%。</w:t>
        </w:r>
        <w:r w:rsidRPr="005058A9">
          <w:rPr>
            <w:rFonts w:ascii="宋体" w:eastAsia="宋体" w:hAnsi="宋体" w:hint="eastAsia"/>
            <w:color w:val="000000" w:themeColor="text1"/>
          </w:rPr>
          <w:t>全国居民的消费水平不断提升，消费需求从量到质的变化，需求呈现多样化和个性化。尤其体现在综合家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迫切的需求。另外从产业链角度来看，企业面临供给侧改革和产业升级的需求，尤</w:t>
        </w:r>
        <w:r w:rsidRPr="005058A9">
          <w:rPr>
            <w:rFonts w:ascii="宋体" w:eastAsia="宋体" w:hAnsi="宋体" w:hint="eastAsia"/>
            <w:color w:val="000000" w:themeColor="text1"/>
          </w:rPr>
          <w:lastRenderedPageBreak/>
          <w:t>其是制造业，中国制造2025和智能制造不断催生企业向数字化工厂迈进，因此从产业端对物联网技术和行业应用也有迫切的需求。</w:t>
        </w:r>
      </w:ins>
    </w:p>
    <w:p w14:paraId="027152B6" w14:textId="77777777" w:rsidR="00721103" w:rsidRPr="005058A9" w:rsidRDefault="00721103" w:rsidP="00721103">
      <w:pPr>
        <w:spacing w:line="360" w:lineRule="auto"/>
        <w:ind w:firstLine="420"/>
        <w:rPr>
          <w:ins w:id="455" w:author="kimi_zj@sina.com" w:date="2019-09-14T00:32:00Z"/>
          <w:rFonts w:ascii="宋体" w:eastAsia="宋体" w:hAnsi="宋体"/>
          <w:color w:val="000000" w:themeColor="text1"/>
        </w:rPr>
      </w:pPr>
      <w:ins w:id="456" w:author="kimi_zj@sina.com" w:date="2019-09-14T00:32:00Z">
        <w:r w:rsidRPr="005058A9">
          <w:rPr>
            <w:rFonts w:ascii="宋体" w:eastAsia="宋体" w:hAnsi="宋体" w:hint="eastAsia"/>
            <w:color w:val="000000" w:themeColor="text1"/>
          </w:rPr>
          <w:t>（4）技术层面</w:t>
        </w:r>
      </w:ins>
    </w:p>
    <w:p w14:paraId="507EC697" w14:textId="33A36111" w:rsidR="00721103" w:rsidRPr="005058A9" w:rsidRDefault="00BF0070" w:rsidP="00721103">
      <w:pPr>
        <w:spacing w:line="360" w:lineRule="auto"/>
        <w:ind w:firstLine="420"/>
        <w:rPr>
          <w:ins w:id="457" w:author="kimi_zj@sina.com" w:date="2019-09-14T00:32:00Z"/>
          <w:rFonts w:ascii="宋体" w:eastAsia="宋体" w:hAnsi="宋体"/>
          <w:color w:val="000000" w:themeColor="text1"/>
        </w:rPr>
      </w:pPr>
      <w:ins w:id="458" w:author="kimi_zj@sina.com" w:date="2019-09-14T00:40:00Z">
        <w:r>
          <w:rPr>
            <w:rFonts w:ascii="宋体" w:eastAsia="宋体" w:hAnsi="宋体" w:hint="eastAsia"/>
            <w:color w:val="000000" w:themeColor="text1"/>
          </w:rPr>
          <w:t>如图3-4所示，</w:t>
        </w:r>
      </w:ins>
      <w:ins w:id="459" w:author="kimi_zj@sina.com" w:date="2019-09-14T00:32:00Z">
        <w:r w:rsidR="00721103" w:rsidRPr="005058A9">
          <w:rPr>
            <w:rFonts w:ascii="宋体" w:eastAsia="宋体" w:hAnsi="宋体"/>
            <w:color w:val="000000" w:themeColor="text1"/>
          </w:rPr>
          <w: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t>
        </w:r>
      </w:ins>
    </w:p>
    <w:p w14:paraId="2A956AB9" w14:textId="77777777" w:rsidR="00721103" w:rsidRPr="005058A9" w:rsidRDefault="00721103" w:rsidP="00721103">
      <w:pPr>
        <w:spacing w:line="360" w:lineRule="auto"/>
        <w:ind w:firstLine="420"/>
        <w:rPr>
          <w:ins w:id="460" w:author="kimi_zj@sina.com" w:date="2019-09-14T00:32:00Z"/>
          <w:rFonts w:ascii="宋体" w:eastAsia="宋体" w:hAnsi="宋体"/>
          <w:color w:val="000000" w:themeColor="text1"/>
        </w:rPr>
      </w:pPr>
      <w:ins w:id="461" w:author="kimi_zj@sina.com" w:date="2019-09-14T00:32:00Z">
        <w:r w:rsidRPr="005058A9">
          <w:rPr>
            <w:rFonts w:ascii="宋体" w:eastAsia="宋体" w:hAnsi="宋体" w:hint="eastAsia"/>
            <w:color w:val="000000" w:themeColor="text1"/>
          </w:rPr>
          <w:t xml:space="preserve">        </w:t>
        </w:r>
        <w:r w:rsidRPr="005058A9">
          <w:rPr>
            <w:rFonts w:ascii="宋体" w:eastAsia="宋体" w:hAnsi="宋体"/>
            <w:noProof/>
            <w:color w:val="000000" w:themeColor="text1"/>
            <w:rPrChange w:id="462" w:author="Unknown">
              <w:rPr>
                <w:noProof/>
              </w:rPr>
            </w:rPrChange>
          </w:rPr>
          <w:drawing>
            <wp:inline distT="0" distB="0" distL="0" distR="0" wp14:anchorId="64060B66" wp14:editId="56F044A9">
              <wp:extent cx="3364230" cy="25171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3370998" cy="2522157"/>
                      </a:xfrm>
                      <a:prstGeom prst="rect">
                        <a:avLst/>
                      </a:prstGeom>
                    </pic:spPr>
                  </pic:pic>
                </a:graphicData>
              </a:graphic>
            </wp:inline>
          </w:drawing>
        </w:r>
      </w:ins>
    </w:p>
    <w:p w14:paraId="412BF9D9" w14:textId="5A8A82D6" w:rsidR="00721103" w:rsidRPr="005058A9" w:rsidRDefault="00721103" w:rsidP="00721103">
      <w:pPr>
        <w:spacing w:line="360" w:lineRule="auto"/>
        <w:ind w:firstLine="420"/>
        <w:jc w:val="center"/>
        <w:rPr>
          <w:ins w:id="463" w:author="kimi_zj@sina.com" w:date="2019-09-14T00:32:00Z"/>
          <w:rFonts w:ascii="宋体" w:eastAsia="宋体" w:hAnsi="宋体"/>
          <w:color w:val="000000" w:themeColor="text1"/>
        </w:rPr>
      </w:pPr>
      <w:ins w:id="464" w:author="kimi_zj@sina.com" w:date="2019-09-14T00:32:00Z">
        <w:r>
          <w:rPr>
            <w:rFonts w:ascii="宋体" w:eastAsia="宋体" w:hAnsi="宋体" w:hint="eastAsia"/>
            <w:color w:val="000000" w:themeColor="text1"/>
          </w:rPr>
          <w:t>图</w:t>
        </w:r>
        <w:r w:rsidR="002C4060">
          <w:rPr>
            <w:rFonts w:ascii="宋体" w:eastAsia="宋体" w:hAnsi="宋体" w:hint="eastAsia"/>
            <w:color w:val="000000" w:themeColor="text1"/>
          </w:rPr>
          <w:t>3-4</w:t>
        </w:r>
        <w:r>
          <w:rPr>
            <w:rFonts w:ascii="宋体" w:eastAsia="宋体" w:hAnsi="宋体" w:hint="eastAsia"/>
            <w:color w:val="000000" w:themeColor="text1"/>
          </w:rPr>
          <w:t>：</w:t>
        </w:r>
        <w:r w:rsidRPr="005058A9">
          <w:rPr>
            <w:rFonts w:ascii="宋体" w:eastAsia="宋体" w:hAnsi="宋体" w:hint="eastAsia"/>
            <w:color w:val="000000" w:themeColor="text1"/>
          </w:rPr>
          <w:t>物联网四层产业生态</w:t>
        </w:r>
      </w:ins>
    </w:p>
    <w:p w14:paraId="4F1CCDFA" w14:textId="77777777" w:rsidR="00721103" w:rsidRPr="005058A9" w:rsidRDefault="00721103" w:rsidP="00721103">
      <w:pPr>
        <w:spacing w:line="360" w:lineRule="auto"/>
        <w:ind w:firstLine="420"/>
        <w:rPr>
          <w:ins w:id="465" w:author="kimi_zj@sina.com" w:date="2019-09-14T00:32:00Z"/>
          <w:rFonts w:ascii="宋体" w:eastAsia="宋体" w:hAnsi="宋体"/>
          <w:color w:val="000000" w:themeColor="text1"/>
        </w:rPr>
      </w:pPr>
      <w:ins w:id="466" w:author="kimi_zj@sina.com" w:date="2019-09-14T00:32:00Z">
        <w:r w:rsidRPr="005058A9">
          <w:rPr>
            <w:rFonts w:ascii="宋体" w:eastAsia="宋体" w:hAnsi="宋体" w:hint="eastAsia"/>
            <w:color w:val="000000" w:themeColor="text1"/>
          </w:rPr>
          <w:t>从上述物联网四层产业链生态来看，各个产业链条上均有代表性的企业和成熟的技术，因此从产业链生态来看，物联网行业即将进入成熟阶段。</w:t>
        </w:r>
      </w:ins>
    </w:p>
    <w:p w14:paraId="1F16C8FD" w14:textId="77777777" w:rsidR="00721103" w:rsidRPr="005058A9" w:rsidRDefault="00721103" w:rsidP="00721103">
      <w:pPr>
        <w:spacing w:line="360" w:lineRule="auto"/>
        <w:rPr>
          <w:ins w:id="467" w:author="kimi_zj@sina.com" w:date="2019-09-14T00:32:00Z"/>
          <w:rFonts w:ascii="宋体" w:eastAsia="宋体" w:hAnsi="宋体"/>
          <w:color w:val="000000" w:themeColor="text1"/>
        </w:rPr>
      </w:pPr>
      <w:ins w:id="468" w:author="kimi_zj@sina.com" w:date="2019-09-14T00:32:00Z">
        <w:r w:rsidRPr="005058A9">
          <w:rPr>
            <w:rFonts w:ascii="宋体" w:eastAsia="宋体" w:hAnsi="宋体"/>
            <w:noProof/>
            <w:color w:val="000000" w:themeColor="text1"/>
            <w:rPrChange w:id="469" w:author="Unknown">
              <w:rPr>
                <w:noProof/>
              </w:rPr>
            </w:rPrChange>
          </w:rPr>
          <w:lastRenderedPageBreak/>
          <w:drawing>
            <wp:inline distT="0" distB="0" distL="0" distR="0" wp14:anchorId="5A86E3DB" wp14:editId="03E027F2">
              <wp:extent cx="5537835" cy="25177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545566" cy="2521562"/>
                      </a:xfrm>
                      <a:prstGeom prst="rect">
                        <a:avLst/>
                      </a:prstGeom>
                    </pic:spPr>
                  </pic:pic>
                </a:graphicData>
              </a:graphic>
            </wp:inline>
          </w:drawing>
        </w:r>
      </w:ins>
    </w:p>
    <w:p w14:paraId="5BDBE803" w14:textId="1BB63E38" w:rsidR="00BF0070" w:rsidRPr="00BF0070" w:rsidRDefault="00BF0070" w:rsidP="00721103">
      <w:pPr>
        <w:jc w:val="center"/>
        <w:rPr>
          <w:ins w:id="470" w:author="kimi_zj@sina.com" w:date="2019-09-14T00:41:00Z"/>
          <w:rFonts w:ascii="宋体" w:eastAsia="宋体" w:hAnsi="宋体"/>
          <w:color w:val="000000" w:themeColor="text1"/>
        </w:rPr>
      </w:pPr>
      <w:ins w:id="471" w:author="kimi_zj@sina.com" w:date="2019-09-14T00:41:00Z">
        <w:r>
          <w:rPr>
            <w:rFonts w:ascii="宋体" w:eastAsia="宋体" w:hAnsi="宋体" w:hint="eastAsia"/>
            <w:color w:val="000000" w:themeColor="text1"/>
          </w:rPr>
          <w:t>图3-5</w:t>
        </w:r>
        <w:r w:rsidRPr="005058A9">
          <w:rPr>
            <w:rFonts w:ascii="宋体" w:eastAsia="宋体" w:hAnsi="宋体"/>
            <w:color w:val="000000" w:themeColor="text1"/>
          </w:rPr>
          <w:t>物联网行业产业生态图谱</w:t>
        </w:r>
        <w:r>
          <w:rPr>
            <w:rStyle w:val="af1"/>
          </w:rPr>
          <w:commentReference w:id="472"/>
        </w:r>
      </w:ins>
    </w:p>
    <w:p w14:paraId="48294B3B" w14:textId="6DE8EC18" w:rsidR="00721103" w:rsidRPr="005058A9" w:rsidRDefault="00721103" w:rsidP="00721103">
      <w:pPr>
        <w:jc w:val="center"/>
        <w:rPr>
          <w:ins w:id="473" w:author="kimi_zj@sina.com" w:date="2019-09-14T00:32:00Z"/>
          <w:rFonts w:ascii="宋体" w:eastAsia="宋体" w:hAnsi="宋体"/>
          <w:color w:val="000000" w:themeColor="text1"/>
        </w:rPr>
      </w:pPr>
      <w:ins w:id="474" w:author="kimi_zj@sina.com" w:date="2019-09-14T00:32:00Z">
        <w:r w:rsidRPr="005058A9">
          <w:rPr>
            <w:rFonts w:ascii="宋体" w:eastAsia="宋体" w:hAnsi="宋体"/>
            <w:color w:val="000000" w:themeColor="text1"/>
          </w:rPr>
          <w:t xml:space="preserve">资料来源：前瞻产业研究院整理  </w:t>
        </w:r>
      </w:ins>
    </w:p>
    <w:p w14:paraId="7337EE8C" w14:textId="56164B33" w:rsidR="00721103" w:rsidRDefault="00721103" w:rsidP="00721103">
      <w:pPr>
        <w:spacing w:line="360" w:lineRule="auto"/>
        <w:ind w:firstLine="420"/>
        <w:rPr>
          <w:ins w:id="475" w:author="kimi_zj@sina.com" w:date="2019-09-14T00:42:00Z"/>
          <w:rFonts w:ascii="宋体" w:eastAsia="宋体" w:hAnsi="宋体"/>
          <w:color w:val="000000" w:themeColor="text1"/>
        </w:rPr>
      </w:pPr>
      <w:ins w:id="476" w:author="kimi_zj@sina.com" w:date="2019-09-14T00:32:00Z">
        <w:r w:rsidRPr="005058A9">
          <w:rPr>
            <w:rFonts w:ascii="宋体" w:eastAsia="宋体" w:hAnsi="宋体" w:hint="eastAsia"/>
            <w:color w:val="000000" w:themeColor="text1"/>
          </w:rPr>
          <w:t>根据</w:t>
        </w:r>
      </w:ins>
      <w:ins w:id="477" w:author="kimi_zj@sina.com" w:date="2019-09-14T00:42:00Z">
        <w:r w:rsidR="00857E55">
          <w:rPr>
            <w:rFonts w:ascii="宋体" w:eastAsia="宋体" w:hAnsi="宋体" w:hint="eastAsia"/>
            <w:color w:val="000000" w:themeColor="text1"/>
          </w:rPr>
          <w:t>下表</w:t>
        </w:r>
      </w:ins>
      <w:ins w:id="478" w:author="kimi_zj@sina.com" w:date="2019-09-14T00:43:00Z">
        <w:r w:rsidR="00857E55">
          <w:rPr>
            <w:rFonts w:ascii="宋体" w:eastAsia="宋体" w:hAnsi="宋体" w:hint="eastAsia"/>
            <w:color w:val="000000" w:themeColor="text1"/>
          </w:rPr>
          <w:t>3-2</w:t>
        </w:r>
      </w:ins>
      <w:ins w:id="479" w:author="kimi_zj@sina.com" w:date="2019-09-14T00:32:00Z">
        <w:r w:rsidRPr="005058A9">
          <w:rPr>
            <w:rFonts w:ascii="宋体" w:eastAsia="宋体" w:hAnsi="宋体" w:hint="eastAsia"/>
            <w:color w:val="000000" w:themeColor="text1"/>
          </w:rPr>
          <w:t>前瞻产业研究院收集整理资料分析，</w:t>
        </w:r>
        <w:r w:rsidR="003262C6">
          <w:rPr>
            <w:rFonts w:ascii="宋体" w:eastAsia="宋体" w:hAnsi="宋体" w:hint="eastAsia"/>
            <w:color w:val="000000" w:themeColor="text1"/>
          </w:rPr>
          <w:t>物联网行业当前即将进入产业成熟周期</w:t>
        </w:r>
      </w:ins>
      <w:ins w:id="480" w:author="kimi_zj@sina.com" w:date="2019-09-14T00:43:00Z">
        <w:r w:rsidR="003262C6">
          <w:rPr>
            <w:rFonts w:ascii="宋体" w:eastAsia="宋体" w:hAnsi="宋体" w:hint="eastAsia"/>
            <w:color w:val="000000" w:themeColor="text1"/>
          </w:rPr>
          <w:t>，如图3-6</w:t>
        </w:r>
      </w:ins>
      <w:ins w:id="481" w:author="kimi_zj@sina.com" w:date="2019-09-14T00:44:00Z">
        <w:r w:rsidR="00E12066">
          <w:rPr>
            <w:rFonts w:ascii="宋体" w:eastAsia="宋体" w:hAnsi="宋体" w:hint="eastAsia"/>
            <w:color w:val="000000" w:themeColor="text1"/>
          </w:rPr>
          <w:t>。</w:t>
        </w:r>
      </w:ins>
    </w:p>
    <w:p w14:paraId="0691D922" w14:textId="77777777" w:rsidR="00857E55" w:rsidRDefault="00857E55" w:rsidP="00857E55">
      <w:pPr>
        <w:jc w:val="center"/>
        <w:rPr>
          <w:ins w:id="482" w:author="kimi_zj@sina.com" w:date="2019-09-14T00:43:00Z"/>
          <w:rFonts w:ascii="宋体" w:eastAsia="宋体" w:hAnsi="宋体"/>
          <w:color w:val="000000" w:themeColor="text1"/>
        </w:rPr>
      </w:pPr>
      <w:ins w:id="483" w:author="kimi_zj@sina.com" w:date="2019-09-14T00:42:00Z">
        <w:r>
          <w:rPr>
            <w:rFonts w:ascii="宋体" w:eastAsia="宋体" w:hAnsi="宋体" w:hint="eastAsia"/>
            <w:color w:val="000000" w:themeColor="text1"/>
          </w:rPr>
          <w:t>表</w:t>
        </w:r>
      </w:ins>
      <w:ins w:id="484" w:author="kimi_zj@sina.com" w:date="2019-09-14T00:43:00Z">
        <w:r>
          <w:rPr>
            <w:rFonts w:ascii="宋体" w:eastAsia="宋体" w:hAnsi="宋体" w:hint="eastAsia"/>
            <w:color w:val="000000" w:themeColor="text1"/>
          </w:rPr>
          <w:t>3-2</w:t>
        </w:r>
        <w:r w:rsidRPr="005058A9">
          <w:rPr>
            <w:rFonts w:ascii="宋体" w:eastAsia="宋体" w:hAnsi="宋体"/>
            <w:color w:val="000000" w:themeColor="text1"/>
          </w:rPr>
          <w:t>物联网产业的发展路径</w:t>
        </w:r>
      </w:ins>
    </w:p>
    <w:p w14:paraId="20415337" w14:textId="00EE7E83" w:rsidR="00857E55" w:rsidRPr="00857E55" w:rsidRDefault="00857E55">
      <w:pPr>
        <w:jc w:val="center"/>
        <w:rPr>
          <w:ins w:id="485" w:author="kimi_zj@sina.com" w:date="2019-09-14T00:32:00Z"/>
          <w:rFonts w:ascii="宋体" w:eastAsia="宋体" w:hAnsi="宋体"/>
          <w:color w:val="000000" w:themeColor="text1"/>
        </w:rPr>
        <w:pPrChange w:id="486" w:author="kimi_zj@sina.com" w:date="2019-09-14T00:43:00Z">
          <w:pPr>
            <w:spacing w:line="360" w:lineRule="auto"/>
            <w:ind w:firstLine="420"/>
          </w:pPr>
        </w:pPrChange>
      </w:pPr>
      <w:ins w:id="487" w:author="kimi_zj@sina.com" w:date="2019-09-14T00:43:00Z">
        <w:r w:rsidRPr="005058A9">
          <w:rPr>
            <w:rFonts w:ascii="宋体" w:eastAsia="宋体" w:hAnsi="宋体"/>
            <w:color w:val="000000" w:themeColor="text1"/>
          </w:rPr>
          <w:t>资料来源：前瞻产业研究院整理</w:t>
        </w:r>
      </w:ins>
    </w:p>
    <w:p w14:paraId="4FD5482C" w14:textId="3F2C6853" w:rsidR="00721103" w:rsidRPr="005058A9" w:rsidRDefault="00721103">
      <w:pPr>
        <w:spacing w:line="360" w:lineRule="auto"/>
        <w:rPr>
          <w:ins w:id="488" w:author="kimi_zj@sina.com" w:date="2019-09-14T00:32:00Z"/>
          <w:rFonts w:ascii="宋体" w:eastAsia="宋体" w:hAnsi="宋体"/>
          <w:color w:val="000000" w:themeColor="text1"/>
        </w:rPr>
        <w:pPrChange w:id="489" w:author="kimi_zj@sina.com" w:date="2019-09-14T00:43:00Z">
          <w:pPr>
            <w:spacing w:line="360" w:lineRule="auto"/>
            <w:ind w:firstLine="420"/>
          </w:pPr>
        </w:pPrChange>
      </w:pPr>
      <w:ins w:id="490" w:author="kimi_zj@sina.com" w:date="2019-09-14T00:32:00Z">
        <w:r w:rsidRPr="005058A9">
          <w:rPr>
            <w:rFonts w:ascii="宋体" w:eastAsia="宋体" w:hAnsi="宋体"/>
            <w:noProof/>
            <w:color w:val="000000" w:themeColor="text1"/>
            <w:rPrChange w:id="491" w:author="Unknown">
              <w:rPr>
                <w:noProof/>
              </w:rPr>
            </w:rPrChange>
          </w:rPr>
          <w:drawing>
            <wp:inline distT="0" distB="0" distL="0" distR="0" wp14:anchorId="49692B28" wp14:editId="62A978DE">
              <wp:extent cx="5270500" cy="2837180"/>
              <wp:effectExtent l="0" t="0" r="1270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0500" cy="2837180"/>
                      </a:xfrm>
                      <a:prstGeom prst="rect">
                        <a:avLst/>
                      </a:prstGeom>
                    </pic:spPr>
                  </pic:pic>
                </a:graphicData>
              </a:graphic>
            </wp:inline>
          </w:drawing>
        </w:r>
      </w:ins>
    </w:p>
    <w:p w14:paraId="443EB240" w14:textId="77777777" w:rsidR="00721103" w:rsidRPr="005058A9" w:rsidRDefault="00721103" w:rsidP="00721103">
      <w:pPr>
        <w:spacing w:line="360" w:lineRule="auto"/>
        <w:rPr>
          <w:ins w:id="492" w:author="kimi_zj@sina.com" w:date="2019-09-14T00:32:00Z"/>
          <w:rFonts w:ascii="宋体" w:eastAsia="宋体" w:hAnsi="宋体"/>
          <w:color w:val="000000" w:themeColor="text1"/>
        </w:rPr>
      </w:pPr>
      <w:ins w:id="493" w:author="kimi_zj@sina.com" w:date="2019-09-14T00:32:00Z">
        <w:r w:rsidRPr="005058A9">
          <w:rPr>
            <w:rFonts w:ascii="宋体" w:eastAsia="宋体" w:hAnsi="宋体"/>
            <w:noProof/>
            <w:color w:val="000000" w:themeColor="text1"/>
            <w:rPrChange w:id="494" w:author="Unknown">
              <w:rPr>
                <w:noProof/>
              </w:rPr>
            </w:rPrChange>
          </w:rPr>
          <w:lastRenderedPageBreak/>
          <w:drawing>
            <wp:inline distT="0" distB="0" distL="0" distR="0" wp14:anchorId="1A8EC69A" wp14:editId="7265AF46">
              <wp:extent cx="5270500" cy="2723515"/>
              <wp:effectExtent l="0" t="0" r="1270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270500" cy="2723515"/>
                      </a:xfrm>
                      <a:prstGeom prst="rect">
                        <a:avLst/>
                      </a:prstGeom>
                    </pic:spPr>
                  </pic:pic>
                </a:graphicData>
              </a:graphic>
            </wp:inline>
          </w:drawing>
        </w:r>
      </w:ins>
    </w:p>
    <w:p w14:paraId="7FEC7AF6" w14:textId="20F36603" w:rsidR="008630F8" w:rsidRPr="003262C6" w:rsidRDefault="00B4512C">
      <w:pPr>
        <w:jc w:val="center"/>
        <w:rPr>
          <w:ins w:id="495" w:author="kimi_zj@sina.com" w:date="2019-09-14T00:22:00Z"/>
          <w:rFonts w:ascii="宋体" w:eastAsia="宋体" w:hAnsi="宋体"/>
          <w:color w:val="000000" w:themeColor="text1"/>
          <w:rPrChange w:id="496" w:author="kimi_zj@sina.com" w:date="2019-09-14T00:43:00Z">
            <w:rPr>
              <w:ins w:id="497" w:author="kimi_zj@sina.com" w:date="2019-09-14T00:22:00Z"/>
            </w:rPr>
          </w:rPrChange>
        </w:rPr>
        <w:pPrChange w:id="498" w:author="kimi_zj@sina.com" w:date="2019-09-14T00:43:00Z">
          <w:pPr>
            <w:spacing w:line="360" w:lineRule="auto"/>
            <w:outlineLvl w:val="1"/>
          </w:pPr>
        </w:pPrChange>
      </w:pPr>
      <w:ins w:id="499" w:author="kimi_zj@sina.com" w:date="2019-09-14T00:43:00Z">
        <w:r>
          <w:rPr>
            <w:rFonts w:ascii="宋体" w:eastAsia="宋体" w:hAnsi="宋体" w:hint="eastAsia"/>
            <w:color w:val="000000" w:themeColor="text1"/>
          </w:rPr>
          <w:t>图3-6</w:t>
        </w:r>
      </w:ins>
      <w:commentRangeStart w:id="500"/>
      <w:ins w:id="501" w:author="kimi_zj@sina.com" w:date="2019-09-14T00:32:00Z">
        <w:r w:rsidR="00721103" w:rsidRPr="005058A9">
          <w:rPr>
            <w:rFonts w:ascii="宋体" w:eastAsia="宋体" w:hAnsi="宋体"/>
            <w:color w:val="000000" w:themeColor="text1"/>
          </w:rPr>
          <w:t>物联网行业所处生命周期</w:t>
        </w:r>
        <w:commentRangeEnd w:id="500"/>
        <w:r w:rsidR="00721103">
          <w:rPr>
            <w:rStyle w:val="af1"/>
          </w:rPr>
          <w:commentReference w:id="500"/>
        </w:r>
      </w:ins>
    </w:p>
    <w:p w14:paraId="1FFBA339" w14:textId="5B09CC7A" w:rsidR="00DD57C5" w:rsidRPr="00726B1F" w:rsidRDefault="00CF3EBD">
      <w:pPr>
        <w:spacing w:line="360" w:lineRule="auto"/>
        <w:outlineLvl w:val="1"/>
        <w:rPr>
          <w:rFonts w:ascii="宋体" w:eastAsia="宋体" w:hAnsi="宋体"/>
          <w:b/>
          <w:color w:val="000000" w:themeColor="text1"/>
        </w:rPr>
      </w:pPr>
      <w:ins w:id="502" w:author="kimi_zj@sina.com" w:date="2019-09-14T00:22:00Z">
        <w:r>
          <w:rPr>
            <w:rFonts w:ascii="宋体" w:eastAsia="宋体" w:hAnsi="宋体" w:hint="eastAsia"/>
            <w:b/>
            <w:color w:val="000000" w:themeColor="text1"/>
          </w:rPr>
          <w:t>3.3 A公司市场竞争分析</w:t>
        </w:r>
      </w:ins>
      <w:del w:id="503" w:author="kimi_zj@sina.com" w:date="2019-09-14T00:22:00Z">
        <w:r w:rsidR="00076025" w:rsidRPr="00726B1F" w:rsidDel="006C7B37">
          <w:rPr>
            <w:rFonts w:ascii="宋体" w:eastAsia="宋体" w:hAnsi="宋体" w:hint="eastAsia"/>
            <w:b/>
            <w:color w:val="000000" w:themeColor="text1"/>
          </w:rPr>
          <w:delText>A公司的行业环境和竞争战略</w:delText>
        </w:r>
      </w:del>
    </w:p>
    <w:p w14:paraId="13B17E1A" w14:textId="484D16AE" w:rsidR="00DD57C5" w:rsidRPr="00726B1F" w:rsidDel="00F32F06" w:rsidRDefault="00076025" w:rsidP="00462EDA">
      <w:pPr>
        <w:spacing w:line="360" w:lineRule="auto"/>
        <w:outlineLvl w:val="2"/>
        <w:rPr>
          <w:del w:id="504" w:author="kimi_zj@sina.com" w:date="2019-09-14T00:27:00Z"/>
          <w:rFonts w:ascii="宋体" w:eastAsia="宋体" w:hAnsi="宋体"/>
          <w:b/>
          <w:color w:val="000000" w:themeColor="text1"/>
        </w:rPr>
      </w:pPr>
      <w:del w:id="505" w:author="kimi_zj@sina.com" w:date="2019-09-14T00:27:00Z">
        <w:r w:rsidRPr="00726B1F" w:rsidDel="00F32F06">
          <w:rPr>
            <w:rFonts w:ascii="宋体" w:eastAsia="宋体" w:hAnsi="宋体" w:hint="eastAsia"/>
            <w:b/>
            <w:color w:val="000000" w:themeColor="text1"/>
          </w:rPr>
          <w:delText xml:space="preserve">3.2.1 </w:delText>
        </w:r>
        <w:r w:rsidR="00726B1F" w:rsidRPr="00726B1F" w:rsidDel="00F32F06">
          <w:rPr>
            <w:rFonts w:ascii="宋体" w:eastAsia="宋体" w:hAnsi="宋体" w:hint="eastAsia"/>
            <w:b/>
            <w:color w:val="000000" w:themeColor="text1"/>
          </w:rPr>
          <w:delText>行业现状与趋势</w:delText>
        </w:r>
      </w:del>
    </w:p>
    <w:p w14:paraId="1B3F6E5C" w14:textId="6F4FD269" w:rsidR="00DD57C5" w:rsidRPr="005058A9" w:rsidDel="00F32F06" w:rsidRDefault="00076025" w:rsidP="00462EDA">
      <w:pPr>
        <w:spacing w:line="360" w:lineRule="auto"/>
        <w:rPr>
          <w:del w:id="506" w:author="kimi_zj@sina.com" w:date="2019-09-14T00:27:00Z"/>
          <w:rFonts w:ascii="宋体" w:eastAsia="宋体" w:hAnsi="宋体"/>
          <w:color w:val="000000" w:themeColor="text1"/>
        </w:rPr>
      </w:pPr>
      <w:del w:id="507" w:author="kimi_zj@sina.com" w:date="2019-09-14T00:27:00Z">
        <w:r w:rsidRPr="005058A9" w:rsidDel="00F32F06">
          <w:rPr>
            <w:rFonts w:ascii="宋体" w:eastAsia="宋体" w:hAnsi="宋体" w:hint="eastAsia"/>
            <w:color w:val="000000" w:themeColor="text1"/>
          </w:rPr>
          <w:tab/>
        </w:r>
        <w:r w:rsidRPr="005058A9" w:rsidDel="00F32F06">
          <w:rPr>
            <w:rFonts w:ascii="宋体" w:eastAsia="宋体" w:hAnsi="宋体"/>
            <w:color w:val="000000" w:themeColor="text1"/>
          </w:rPr>
          <w:delText>物联网系统的定义包括与网络和软件连接的传感器、执行器，通过这些设备人们可以监视和管理一切系统里连接的物体、机器，甚至生物。</w:delText>
        </w:r>
        <w:r w:rsidRPr="005058A9" w:rsidDel="00F32F06">
          <w:rPr>
            <w:rFonts w:ascii="宋体" w:eastAsia="宋体" w:hAnsi="宋体" w:hint="eastAsia"/>
            <w:color w:val="000000" w:themeColor="text1"/>
          </w:rPr>
          <w:delText>据麦肯锡的报告</w:delText>
        </w:r>
      </w:del>
      <w:ins w:id="508" w:author="User" w:date="2019-09-09T09:58:00Z">
        <w:del w:id="509" w:author="kimi_zj@sina.com" w:date="2019-09-14T00:27:00Z">
          <w:r w:rsidR="00051B98" w:rsidDel="00F32F06">
            <w:rPr>
              <w:rFonts w:ascii="宋体" w:eastAsia="宋体" w:hAnsi="宋体" w:hint="eastAsia"/>
              <w:color w:val="000000" w:themeColor="text1"/>
            </w:rPr>
            <w:delText>，</w:delText>
          </w:r>
        </w:del>
      </w:ins>
      <w:del w:id="510" w:author="kimi_zj@sina.com" w:date="2019-09-14T00:27:00Z">
        <w:r w:rsidRPr="005058A9" w:rsidDel="00F32F06">
          <w:rPr>
            <w:rFonts w:ascii="宋体" w:eastAsia="宋体" w:hAnsi="宋体" w:hint="eastAsia"/>
            <w:color w:val="000000" w:themeColor="text1"/>
          </w:rPr>
          <w:delText>物联网将应用于健康、家居、消费、办公室、工厂、工地、交通、</w:delText>
        </w:r>
        <w:commentRangeStart w:id="511"/>
        <w:r w:rsidRPr="005058A9" w:rsidDel="00F32F06">
          <w:rPr>
            <w:rFonts w:ascii="宋体" w:eastAsia="宋体" w:hAnsi="宋体" w:hint="eastAsia"/>
            <w:color w:val="000000" w:themeColor="text1"/>
          </w:rPr>
          <w:delText>城市以及郊外</w:delText>
        </w:r>
        <w:commentRangeEnd w:id="511"/>
        <w:r w:rsidR="00051B98" w:rsidDel="00F32F06">
          <w:rPr>
            <w:rStyle w:val="af1"/>
          </w:rPr>
          <w:commentReference w:id="511"/>
        </w:r>
        <w:r w:rsidRPr="005058A9" w:rsidDel="00F32F06">
          <w:rPr>
            <w:rFonts w:ascii="宋体" w:eastAsia="宋体" w:hAnsi="宋体" w:hint="eastAsia"/>
            <w:color w:val="000000" w:themeColor="text1"/>
          </w:rPr>
          <w:delText>等九个巨大经济价值的</w:delText>
        </w:r>
        <w:commentRangeStart w:id="512"/>
        <w:r w:rsidRPr="005058A9" w:rsidDel="00F32F06">
          <w:rPr>
            <w:rFonts w:ascii="宋体" w:eastAsia="宋体" w:hAnsi="宋体" w:hint="eastAsia"/>
            <w:color w:val="000000" w:themeColor="text1"/>
          </w:rPr>
          <w:delText>领域</w:delText>
        </w:r>
        <w:commentRangeEnd w:id="512"/>
        <w:r w:rsidR="00051B98" w:rsidDel="00F32F06">
          <w:rPr>
            <w:rStyle w:val="af1"/>
          </w:rPr>
          <w:commentReference w:id="512"/>
        </w:r>
        <w:r w:rsidRPr="005058A9" w:rsidDel="00F32F06">
          <w:rPr>
            <w:rFonts w:ascii="宋体" w:eastAsia="宋体" w:hAnsi="宋体" w:hint="eastAsia"/>
            <w:color w:val="000000" w:themeColor="text1"/>
          </w:rPr>
          <w:delText>。</w:delText>
        </w:r>
        <w:r w:rsidRPr="005058A9" w:rsidDel="00F32F06">
          <w:rPr>
            <w:rFonts w:ascii="宋体" w:eastAsia="宋体" w:hAnsi="宋体"/>
            <w:color w:val="000000" w:themeColor="text1"/>
          </w:rPr>
          <w:delText>健康</w:delText>
        </w:r>
        <w:r w:rsidRPr="005058A9" w:rsidDel="00F32F06">
          <w:rPr>
            <w:rFonts w:ascii="宋体" w:eastAsia="宋体" w:hAnsi="宋体" w:hint="eastAsia"/>
            <w:color w:val="000000" w:themeColor="text1"/>
          </w:rPr>
          <w:delText>，</w:delText>
        </w:r>
        <w:r w:rsidRPr="005058A9" w:rsidDel="00F32F06">
          <w:rPr>
            <w:rFonts w:ascii="宋体" w:eastAsia="宋体" w:hAnsi="宋体"/>
            <w:color w:val="000000" w:themeColor="text1"/>
          </w:rPr>
          <w:delText>如通过可穿戴设备监测人体健康状况、病情跟踪</w:delText>
        </w:r>
        <w:r w:rsidRPr="005058A9" w:rsidDel="00F32F06">
          <w:rPr>
            <w:rFonts w:ascii="宋体" w:eastAsia="宋体" w:hAnsi="宋体" w:hint="eastAsia"/>
            <w:color w:val="000000" w:themeColor="text1"/>
          </w:rPr>
          <w:delText>；只能</w:delText>
        </w:r>
      </w:del>
      <w:ins w:id="513" w:author="User" w:date="2019-09-09T09:59:00Z">
        <w:del w:id="514" w:author="kimi_zj@sina.com" w:date="2019-09-14T00:27:00Z">
          <w:r w:rsidR="00051B98" w:rsidDel="00F32F06">
            <w:rPr>
              <w:rFonts w:ascii="宋体" w:eastAsia="宋体" w:hAnsi="宋体" w:hint="eastAsia"/>
              <w:color w:val="000000" w:themeColor="text1"/>
            </w:rPr>
            <w:delText>智能</w:delText>
          </w:r>
        </w:del>
      </w:ins>
      <w:del w:id="515" w:author="kimi_zj@sina.com" w:date="2019-09-14T00:27:00Z">
        <w:r w:rsidRPr="005058A9" w:rsidDel="00F32F06">
          <w:rPr>
            <w:rFonts w:ascii="宋体" w:eastAsia="宋体" w:hAnsi="宋体"/>
            <w:color w:val="000000" w:themeColor="text1"/>
          </w:rPr>
          <w:delText>家居，如遥感操控家电和安保系统</w:delText>
        </w:r>
        <w:r w:rsidRPr="005058A9" w:rsidDel="00F32F06">
          <w:rPr>
            <w:rFonts w:ascii="宋体" w:eastAsia="宋体" w:hAnsi="宋体" w:hint="eastAsia"/>
            <w:color w:val="000000" w:themeColor="text1"/>
          </w:rPr>
          <w:delText>；</w:delText>
        </w:r>
        <w:r w:rsidRPr="005058A9" w:rsidDel="00F32F06">
          <w:rPr>
            <w:rFonts w:ascii="宋体" w:eastAsia="宋体" w:hAnsi="宋体"/>
            <w:color w:val="000000" w:themeColor="text1"/>
          </w:rPr>
          <w:delText>消费，如自助结账、商品套餐推荐</w:delText>
        </w:r>
        <w:r w:rsidRPr="005058A9" w:rsidDel="00F32F06">
          <w:rPr>
            <w:rFonts w:ascii="宋体" w:eastAsia="宋体" w:hAnsi="宋体" w:hint="eastAsia"/>
            <w:color w:val="000000" w:themeColor="text1"/>
          </w:rPr>
          <w:delText>等；智慧</w:delText>
        </w:r>
        <w:r w:rsidRPr="005058A9" w:rsidDel="00F32F06">
          <w:rPr>
            <w:rFonts w:ascii="宋体" w:eastAsia="宋体" w:hAnsi="宋体"/>
            <w:color w:val="000000" w:themeColor="text1"/>
          </w:rPr>
          <w:delText>办公室，</w:delText>
        </w:r>
        <w:r w:rsidRPr="005058A9" w:rsidDel="00F32F06">
          <w:rPr>
            <w:rFonts w:ascii="宋体" w:eastAsia="宋体" w:hAnsi="宋体" w:hint="eastAsia"/>
            <w:color w:val="000000" w:themeColor="text1"/>
          </w:rPr>
          <w:delText>通过物联网技术</w:delText>
        </w:r>
        <w:r w:rsidRPr="005058A9" w:rsidDel="00F32F06">
          <w:rPr>
            <w:rFonts w:ascii="宋体" w:eastAsia="宋体" w:hAnsi="宋体"/>
            <w:color w:val="000000" w:themeColor="text1"/>
          </w:rPr>
          <w:delText>如提高工作效率、移动办公</w:delText>
        </w:r>
        <w:r w:rsidRPr="005058A9" w:rsidDel="00F32F06">
          <w:rPr>
            <w:rFonts w:ascii="宋体" w:eastAsia="宋体" w:hAnsi="宋体" w:hint="eastAsia"/>
            <w:color w:val="000000" w:themeColor="text1"/>
          </w:rPr>
          <w:delText>；智慧</w:delText>
        </w:r>
        <w:r w:rsidRPr="005058A9" w:rsidDel="00F32F06">
          <w:rPr>
            <w:rFonts w:ascii="宋体" w:eastAsia="宋体" w:hAnsi="宋体"/>
            <w:color w:val="000000" w:themeColor="text1"/>
          </w:rPr>
          <w:delText>工厂，如</w:delText>
        </w:r>
        <w:r w:rsidRPr="005058A9" w:rsidDel="00F32F06">
          <w:rPr>
            <w:rFonts w:ascii="宋体" w:eastAsia="宋体" w:hAnsi="宋体" w:hint="eastAsia"/>
            <w:color w:val="000000" w:themeColor="text1"/>
          </w:rPr>
          <w:delText>通过物联网</w:delText>
        </w:r>
        <w:r w:rsidRPr="005058A9" w:rsidDel="00F32F06">
          <w:rPr>
            <w:rFonts w:ascii="宋体" w:eastAsia="宋体" w:hAnsi="宋体"/>
            <w:color w:val="000000" w:themeColor="text1"/>
          </w:rPr>
          <w:delText>改善标准化流程、最佳资源分配</w:delText>
        </w:r>
        <w:r w:rsidRPr="005058A9" w:rsidDel="00F32F06">
          <w:rPr>
            <w:rFonts w:ascii="宋体" w:eastAsia="宋体" w:hAnsi="宋体" w:hint="eastAsia"/>
            <w:color w:val="000000" w:themeColor="text1"/>
          </w:rPr>
          <w:delText>；</w:delText>
        </w:r>
        <w:r w:rsidRPr="005058A9" w:rsidDel="00F32F06">
          <w:rPr>
            <w:rFonts w:ascii="宋体" w:eastAsia="宋体" w:hAnsi="宋体"/>
            <w:color w:val="000000" w:themeColor="text1"/>
          </w:rPr>
          <w:delText>工地，如设备维护监测、流程效率、员工健康与安全</w:delText>
        </w:r>
        <w:r w:rsidRPr="005058A9" w:rsidDel="00F32F06">
          <w:rPr>
            <w:rFonts w:ascii="宋体" w:eastAsia="宋体" w:hAnsi="宋体" w:hint="eastAsia"/>
            <w:color w:val="000000" w:themeColor="text1"/>
          </w:rPr>
          <w:delText>；智慧交通</w:delText>
        </w:r>
        <w:r w:rsidRPr="005058A9" w:rsidDel="00F32F06">
          <w:rPr>
            <w:rFonts w:ascii="宋体" w:eastAsia="宋体" w:hAnsi="宋体"/>
            <w:color w:val="000000" w:themeColor="text1"/>
          </w:rPr>
          <w:delText>，如车载娱乐系统、车况维护监测、自动驾驶协助</w:delText>
        </w:r>
      </w:del>
    </w:p>
    <w:p w14:paraId="6B797AC3" w14:textId="7F60682A" w:rsidR="00DD57C5" w:rsidRPr="005058A9" w:rsidDel="00F32F06" w:rsidRDefault="00076025" w:rsidP="00462EDA">
      <w:pPr>
        <w:spacing w:line="360" w:lineRule="auto"/>
        <w:rPr>
          <w:del w:id="516" w:author="kimi_zj@sina.com" w:date="2019-09-14T00:27:00Z"/>
          <w:rFonts w:ascii="宋体" w:eastAsia="宋体" w:hAnsi="宋体"/>
          <w:color w:val="000000" w:themeColor="text1"/>
        </w:rPr>
      </w:pPr>
      <w:del w:id="517" w:author="kimi_zj@sina.com" w:date="2019-09-14T00:27:00Z">
        <w:r w:rsidRPr="005058A9" w:rsidDel="00F32F06">
          <w:rPr>
            <w:rFonts w:ascii="宋体" w:eastAsia="宋体" w:hAnsi="宋体" w:hint="eastAsia"/>
            <w:color w:val="000000" w:themeColor="text1"/>
          </w:rPr>
          <w:delText>智慧</w:delText>
        </w:r>
        <w:r w:rsidRPr="005058A9" w:rsidDel="00F32F06">
          <w:rPr>
            <w:rFonts w:ascii="宋体" w:eastAsia="宋体" w:hAnsi="宋体"/>
            <w:color w:val="000000" w:themeColor="text1"/>
          </w:rPr>
          <w:delText>城市，如公共设施维护、交通管理、环境保护、资源管理</w:delText>
        </w:r>
        <w:r w:rsidRPr="005058A9" w:rsidDel="00F32F06">
          <w:rPr>
            <w:rFonts w:ascii="宋体" w:eastAsia="宋体" w:hAnsi="宋体" w:hint="eastAsia"/>
            <w:color w:val="000000" w:themeColor="text1"/>
          </w:rPr>
          <w:delText>等；</w:delText>
        </w:r>
        <w:commentRangeStart w:id="518"/>
        <w:r w:rsidRPr="005058A9" w:rsidDel="00F32F06">
          <w:rPr>
            <w:rFonts w:ascii="宋体" w:eastAsia="宋体" w:hAnsi="宋体"/>
            <w:color w:val="000000" w:themeColor="text1"/>
          </w:rPr>
          <w:delText>郊外，如自驾巴士、城郊实时交通监控、物流运输跟踪</w:delText>
        </w:r>
        <w:commentRangeEnd w:id="518"/>
        <w:r w:rsidR="00051B98" w:rsidDel="00F32F06">
          <w:rPr>
            <w:rStyle w:val="af1"/>
          </w:rPr>
          <w:commentReference w:id="518"/>
        </w:r>
        <w:r w:rsidRPr="005058A9" w:rsidDel="00F32F06">
          <w:rPr>
            <w:rFonts w:ascii="宋体" w:eastAsia="宋体" w:hAnsi="宋体" w:hint="eastAsia"/>
            <w:color w:val="000000" w:themeColor="text1"/>
          </w:rPr>
          <w:delText>。</w:delText>
        </w:r>
        <w:r w:rsidRPr="005058A9" w:rsidDel="00F32F06">
          <w:rPr>
            <w:rFonts w:ascii="宋体" w:eastAsia="宋体" w:hAnsi="宋体"/>
            <w:color w:val="000000" w:themeColor="text1"/>
          </w:rPr>
          <w:delText>在这些领域中，流程驱动的生产环境，如工厂、医院和农场，可能会从物联网系统的应用中获益最大—</w:delText>
        </w:r>
      </w:del>
      <w:ins w:id="519" w:author="User" w:date="2019-09-09T10:01:00Z">
        <w:del w:id="520" w:author="kimi_zj@sina.com" w:date="2019-09-14T00:27:00Z">
          <w:r w:rsidR="00051B98" w:rsidDel="00F32F06">
            <w:rPr>
              <w:rFonts w:ascii="宋体" w:eastAsia="宋体" w:hAnsi="宋体" w:hint="eastAsia"/>
              <w:color w:val="000000" w:themeColor="text1"/>
            </w:rPr>
            <w:delText>，据预测</w:delText>
          </w:r>
        </w:del>
      </w:ins>
      <w:del w:id="521" w:author="kimi_zj@sina.com" w:date="2019-09-14T00:27:00Z">
        <w:r w:rsidRPr="005058A9" w:rsidDel="00F32F06">
          <w:rPr>
            <w:rFonts w:ascii="宋体" w:eastAsia="宋体" w:hAnsi="宋体"/>
            <w:color w:val="000000" w:themeColor="text1"/>
          </w:rPr>
          <w:delText>到2025年将达到</w:delText>
        </w:r>
        <w:commentRangeStart w:id="522"/>
        <w:r w:rsidRPr="005058A9" w:rsidDel="00F32F06">
          <w:rPr>
            <w:rFonts w:ascii="宋体" w:eastAsia="宋体" w:hAnsi="宋体"/>
            <w:color w:val="000000" w:themeColor="text1"/>
          </w:rPr>
          <w:delText>3.7万亿美元</w:delText>
        </w:r>
        <w:commentRangeEnd w:id="522"/>
        <w:r w:rsidR="00051B98" w:rsidDel="00F32F06">
          <w:rPr>
            <w:rStyle w:val="af1"/>
          </w:rPr>
          <w:commentReference w:id="522"/>
        </w:r>
        <w:r w:rsidRPr="005058A9" w:rsidDel="00F32F06">
          <w:rPr>
            <w:rFonts w:ascii="宋体" w:eastAsia="宋体" w:hAnsi="宋体"/>
            <w:color w:val="000000" w:themeColor="text1"/>
          </w:rPr>
          <w:delText>。在这种</w:delText>
        </w:r>
        <w:commentRangeStart w:id="523"/>
        <w:r w:rsidRPr="005058A9" w:rsidDel="00F32F06">
          <w:rPr>
            <w:rFonts w:ascii="宋体" w:eastAsia="宋体" w:hAnsi="宋体"/>
            <w:color w:val="000000" w:themeColor="text1"/>
          </w:rPr>
          <w:delText>应用标准化生产环境</w:delText>
        </w:r>
        <w:commentRangeEnd w:id="523"/>
        <w:r w:rsidR="00F95AFB" w:rsidDel="00F32F06">
          <w:rPr>
            <w:rStyle w:val="af1"/>
          </w:rPr>
          <w:commentReference w:id="523"/>
        </w:r>
        <w:r w:rsidRPr="005058A9" w:rsidDel="00F32F06">
          <w:rPr>
            <w:rFonts w:ascii="宋体" w:eastAsia="宋体" w:hAnsi="宋体"/>
            <w:color w:val="000000" w:themeColor="text1"/>
          </w:rPr>
          <w:delText>的地方，物联网所创造的价值将来源于提高能源效率、劳动生产率、设备维护、库存优化和工人健康安全</w:delText>
        </w:r>
        <w:r w:rsidRPr="005058A9" w:rsidDel="00F32F06">
          <w:rPr>
            <w:rFonts w:ascii="宋体" w:eastAsia="宋体" w:hAnsi="宋体" w:hint="eastAsia"/>
            <w:color w:val="000000" w:themeColor="text1"/>
          </w:rPr>
          <w:delText>。</w:delText>
        </w:r>
        <w:r w:rsidRPr="005058A9" w:rsidDel="00F32F06">
          <w:rPr>
            <w:rFonts w:ascii="宋体" w:eastAsia="宋体" w:hAnsi="宋体"/>
            <w:color w:val="000000" w:themeColor="text1"/>
          </w:rPr>
          <w:delText>根据来自IDC的一份最新统计报告显示，到2020年，全球物联网市场规模将会增长至3.04万亿美元，而全球物联网设备将会达到300亿台。</w:delText>
        </w:r>
      </w:del>
    </w:p>
    <w:p w14:paraId="2E6785A6" w14:textId="13F5A893" w:rsidR="00DD57C5" w:rsidRPr="005058A9" w:rsidDel="00F32F06" w:rsidRDefault="00076025">
      <w:pPr>
        <w:spacing w:line="360" w:lineRule="auto"/>
        <w:rPr>
          <w:del w:id="524" w:author="kimi_zj@sina.com" w:date="2019-09-14T00:27:00Z"/>
          <w:rFonts w:ascii="宋体" w:eastAsia="宋体" w:hAnsi="宋体"/>
          <w:color w:val="000000" w:themeColor="text1"/>
        </w:rPr>
        <w:pPrChange w:id="525" w:author="kimi_zj@sina.com" w:date="2019-09-14T00:28:00Z">
          <w:pPr>
            <w:spacing w:line="360" w:lineRule="auto"/>
            <w:ind w:firstLine="600"/>
          </w:pPr>
        </w:pPrChange>
      </w:pPr>
      <w:del w:id="526" w:author="kimi_zj@sina.com" w:date="2019-09-14T00:27:00Z">
        <w:r w:rsidRPr="005058A9" w:rsidDel="00F32F06">
          <w:rPr>
            <w:rFonts w:ascii="宋体" w:eastAsia="宋体" w:hAnsi="宋体" w:hint="eastAsia"/>
            <w:color w:val="000000" w:themeColor="text1"/>
          </w:rPr>
          <w:delText xml:space="preserve">   </w:delText>
        </w:r>
        <w:r w:rsidRPr="005058A9" w:rsidDel="00F32F06">
          <w:rPr>
            <w:rFonts w:ascii="宋体" w:eastAsia="宋体" w:hAnsi="宋体"/>
            <w:noProof/>
            <w:color w:val="000000" w:themeColor="text1"/>
            <w:rPrChange w:id="527" w:author="Unknown">
              <w:rPr>
                <w:noProof/>
              </w:rPr>
            </w:rPrChange>
          </w:rPr>
          <w:drawing>
            <wp:inline distT="0" distB="0" distL="0" distR="0" wp14:anchorId="1166D533" wp14:editId="310DC31F">
              <wp:extent cx="4356735" cy="2583180"/>
              <wp:effectExtent l="0" t="0" r="12065" b="762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del>
    </w:p>
    <w:p w14:paraId="547F000E" w14:textId="5F6892E4" w:rsidR="00DD57C5" w:rsidRPr="005058A9" w:rsidDel="00F32F06" w:rsidRDefault="00076025">
      <w:pPr>
        <w:spacing w:line="360" w:lineRule="auto"/>
        <w:jc w:val="center"/>
        <w:rPr>
          <w:del w:id="528" w:author="kimi_zj@sina.com" w:date="2019-09-14T00:27:00Z"/>
          <w:rFonts w:ascii="宋体" w:eastAsia="宋体" w:hAnsi="宋体"/>
          <w:color w:val="000000" w:themeColor="text1"/>
        </w:rPr>
        <w:pPrChange w:id="529" w:author="kimi_zj@sina.com" w:date="2019-09-14T00:28:00Z">
          <w:pPr>
            <w:spacing w:line="360" w:lineRule="auto"/>
            <w:ind w:firstLine="600"/>
            <w:jc w:val="center"/>
          </w:pPr>
        </w:pPrChange>
      </w:pPr>
      <w:del w:id="530" w:author="kimi_zj@sina.com" w:date="2019-09-14T00:27:00Z">
        <w:r w:rsidRPr="005058A9" w:rsidDel="00F32F06">
          <w:rPr>
            <w:rFonts w:ascii="宋体" w:eastAsia="宋体" w:hAnsi="宋体" w:hint="eastAsia"/>
            <w:color w:val="000000" w:themeColor="text1"/>
          </w:rPr>
          <w:delText>资料来源IDC 全球物联网设备的安装基数预测（亿个）</w:delText>
        </w:r>
      </w:del>
    </w:p>
    <w:p w14:paraId="2731EF41" w14:textId="4129D1B8" w:rsidR="00DD57C5" w:rsidRPr="005058A9" w:rsidDel="00F32F06" w:rsidRDefault="00076025">
      <w:pPr>
        <w:spacing w:line="360" w:lineRule="auto"/>
        <w:rPr>
          <w:del w:id="531" w:author="kimi_zj@sina.com" w:date="2019-09-14T00:27:00Z"/>
          <w:rFonts w:ascii="宋体" w:eastAsia="宋体" w:hAnsi="宋体"/>
          <w:color w:val="000000" w:themeColor="text1"/>
        </w:rPr>
        <w:pPrChange w:id="532" w:author="kimi_zj@sina.com" w:date="2019-09-14T00:28:00Z">
          <w:pPr>
            <w:spacing w:line="360" w:lineRule="auto"/>
            <w:ind w:firstLine="420"/>
          </w:pPr>
        </w:pPrChange>
      </w:pPr>
      <w:del w:id="533" w:author="kimi_zj@sina.com" w:date="2019-09-14T00:27:00Z">
        <w:r w:rsidRPr="005058A9" w:rsidDel="00F32F06">
          <w:rPr>
            <w:rFonts w:ascii="宋体" w:eastAsia="宋体" w:hAnsi="宋体" w:hint="eastAsia"/>
            <w:color w:val="000000" w:themeColor="text1"/>
          </w:rPr>
          <w:delText xml:space="preserve"> 根据中国产业信息网数据显示，到2020年预计中国物联网连接数量将超过80亿个，且增速呈现加速状态。</w:delText>
        </w:r>
        <w:r w:rsidRPr="005058A9" w:rsidDel="00F32F06">
          <w:rPr>
            <w:rFonts w:ascii="宋体" w:eastAsia="宋体" w:hAnsi="宋体"/>
            <w:color w:val="000000" w:themeColor="text1"/>
          </w:rPr>
          <w:delText>与此同时，三大运营商的蜂窝物联网连接数：</w:delText>
        </w:r>
      </w:del>
      <w:ins w:id="534" w:author="User" w:date="2019-09-09T10:02:00Z">
        <w:del w:id="535" w:author="kimi_zj@sina.com" w:date="2019-09-14T00:27:00Z">
          <w:r w:rsidR="00F95AFB" w:rsidDel="00F32F06">
            <w:rPr>
              <w:rFonts w:ascii="宋体" w:eastAsia="宋体" w:hAnsi="宋体" w:hint="eastAsia"/>
              <w:color w:val="000000" w:themeColor="text1"/>
            </w:rPr>
            <w:delText>在</w:delText>
          </w:r>
        </w:del>
      </w:ins>
      <w:del w:id="536" w:author="kimi_zj@sina.com" w:date="2019-09-14T00:27:00Z">
        <w:r w:rsidRPr="005058A9" w:rsidDel="00F32F06">
          <w:rPr>
            <w:rFonts w:ascii="宋体" w:eastAsia="宋体" w:hAnsi="宋体"/>
            <w:color w:val="000000" w:themeColor="text1"/>
          </w:rPr>
          <w:delText>2015-2018年的净增量分别为0.39、0.65、1.83、3.77亿个，呈现爆发式增长态势</w:delText>
        </w:r>
      </w:del>
      <w:ins w:id="537" w:author="User" w:date="2019-09-09T10:03:00Z">
        <w:del w:id="538" w:author="kimi_zj@sina.com" w:date="2019-09-14T00:27:00Z">
          <w:r w:rsidR="00F95AFB" w:rsidDel="00F32F06">
            <w:rPr>
              <w:rFonts w:ascii="宋体" w:eastAsia="宋体" w:hAnsi="宋体" w:hint="eastAsia"/>
              <w:color w:val="000000" w:themeColor="text1"/>
            </w:rPr>
            <w:delText>，如图？-？所示</w:delText>
          </w:r>
        </w:del>
      </w:ins>
      <w:del w:id="539" w:author="kimi_zj@sina.com" w:date="2019-09-14T00:27:00Z">
        <w:r w:rsidRPr="005058A9" w:rsidDel="00F32F06">
          <w:rPr>
            <w:rFonts w:ascii="宋体" w:eastAsia="宋体" w:hAnsi="宋体"/>
            <w:color w:val="000000" w:themeColor="text1"/>
          </w:rPr>
          <w:delText>。</w:delText>
        </w:r>
      </w:del>
    </w:p>
    <w:p w14:paraId="41B4661B" w14:textId="706AE6F8" w:rsidR="00DD57C5" w:rsidRPr="005058A9" w:rsidDel="00F32F06" w:rsidRDefault="00076025" w:rsidP="00462EDA">
      <w:pPr>
        <w:spacing w:line="360" w:lineRule="auto"/>
        <w:rPr>
          <w:del w:id="540" w:author="kimi_zj@sina.com" w:date="2019-09-14T00:27:00Z"/>
          <w:rFonts w:ascii="宋体" w:eastAsia="宋体" w:hAnsi="宋体"/>
          <w:color w:val="000000" w:themeColor="text1"/>
        </w:rPr>
      </w:pPr>
      <w:del w:id="541" w:author="kimi_zj@sina.com" w:date="2019-09-14T00:27:00Z">
        <w:r w:rsidRPr="005058A9" w:rsidDel="00F32F06">
          <w:rPr>
            <w:rFonts w:ascii="宋体" w:eastAsia="宋体" w:hAnsi="宋体"/>
            <w:noProof/>
            <w:color w:val="000000" w:themeColor="text1"/>
            <w:rPrChange w:id="542" w:author="Unknown">
              <w:rPr>
                <w:noProof/>
              </w:rPr>
            </w:rPrChange>
          </w:rPr>
          <w:drawing>
            <wp:inline distT="0" distB="0" distL="0" distR="0" wp14:anchorId="78033B93" wp14:editId="2F1162E6">
              <wp:extent cx="5270500" cy="3432175"/>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del>
    </w:p>
    <w:p w14:paraId="7B48F8BA" w14:textId="3188E0E2" w:rsidR="00F95AFB" w:rsidDel="00F32F06" w:rsidRDefault="00F95AFB" w:rsidP="00462EDA">
      <w:pPr>
        <w:jc w:val="center"/>
        <w:rPr>
          <w:ins w:id="543" w:author="User" w:date="2019-09-09T10:03:00Z"/>
          <w:del w:id="544" w:author="kimi_zj@sina.com" w:date="2019-09-14T00:27:00Z"/>
          <w:rFonts w:ascii="宋体" w:eastAsia="宋体" w:hAnsi="宋体"/>
          <w:color w:val="000000" w:themeColor="text1"/>
        </w:rPr>
      </w:pPr>
      <w:ins w:id="545" w:author="User" w:date="2019-09-09T10:03:00Z">
        <w:del w:id="546" w:author="kimi_zj@sina.com" w:date="2019-09-14T00:27:00Z">
          <w:r w:rsidDel="00F32F06">
            <w:rPr>
              <w:rFonts w:ascii="宋体" w:eastAsia="宋体" w:hAnsi="宋体" w:hint="eastAsia"/>
              <w:color w:val="000000" w:themeColor="text1"/>
            </w:rPr>
            <w:delText>图？-? 标题</w:delText>
          </w:r>
        </w:del>
      </w:ins>
    </w:p>
    <w:p w14:paraId="40BDFD50" w14:textId="7B7F9B47" w:rsidR="00DD57C5" w:rsidRPr="005058A9" w:rsidDel="00F32F06" w:rsidRDefault="00076025" w:rsidP="00462EDA">
      <w:pPr>
        <w:jc w:val="center"/>
        <w:rPr>
          <w:del w:id="547" w:author="kimi_zj@sina.com" w:date="2019-09-14T00:27:00Z"/>
          <w:rFonts w:ascii="宋体" w:eastAsia="宋体" w:hAnsi="宋体"/>
          <w:color w:val="000000" w:themeColor="text1"/>
        </w:rPr>
      </w:pPr>
      <w:del w:id="548" w:author="kimi_zj@sina.com" w:date="2019-09-14T00:27:00Z">
        <w:r w:rsidRPr="005058A9" w:rsidDel="00F32F06">
          <w:rPr>
            <w:rFonts w:ascii="宋体" w:eastAsia="宋体" w:hAnsi="宋体"/>
            <w:color w:val="000000" w:themeColor="text1"/>
          </w:rPr>
          <w:delText>资料来源</w:delText>
        </w:r>
      </w:del>
      <w:ins w:id="549" w:author="User" w:date="2019-09-09T10:03:00Z">
        <w:del w:id="550" w:author="kimi_zj@sina.com" w:date="2019-09-14T00:27:00Z">
          <w:r w:rsidR="00F95AFB" w:rsidDel="00F32F06">
            <w:rPr>
              <w:rFonts w:ascii="宋体" w:eastAsia="宋体" w:hAnsi="宋体" w:hint="eastAsia"/>
              <w:color w:val="000000" w:themeColor="text1"/>
            </w:rPr>
            <w:delText>：</w:delText>
          </w:r>
        </w:del>
      </w:ins>
      <w:del w:id="551" w:author="kimi_zj@sina.com" w:date="2019-09-14T00:27:00Z">
        <w:r w:rsidRPr="005058A9" w:rsidDel="00F32F06">
          <w:rPr>
            <w:rFonts w:ascii="宋体" w:eastAsia="宋体" w:hAnsi="宋体"/>
            <w:color w:val="000000" w:themeColor="text1"/>
          </w:rPr>
          <w:delText>中国产业信息网 中国物联网连接数（亿个）</w:delText>
        </w:r>
      </w:del>
      <w:ins w:id="552" w:author="User" w:date="2019-09-09T10:03:00Z">
        <w:del w:id="553" w:author="kimi_zj@sina.com" w:date="2019-09-14T00:27:00Z">
          <w:r w:rsidR="00F95AFB" w:rsidDel="00F32F06">
            <w:rPr>
              <w:rFonts w:ascii="宋体" w:eastAsia="宋体" w:hAnsi="宋体" w:hint="eastAsia"/>
              <w:color w:val="000000" w:themeColor="text1"/>
            </w:rPr>
            <w:delText>（日期和网址）</w:delText>
          </w:r>
        </w:del>
      </w:ins>
    </w:p>
    <w:p w14:paraId="53ABC84B" w14:textId="06D61D8C" w:rsidR="00DD57C5" w:rsidRPr="005058A9" w:rsidDel="004479CE" w:rsidRDefault="00076025">
      <w:pPr>
        <w:spacing w:line="360" w:lineRule="auto"/>
        <w:rPr>
          <w:del w:id="554" w:author="kimi_zj@sina.com" w:date="2019-09-14T00:49:00Z"/>
          <w:rFonts w:ascii="宋体" w:eastAsia="宋体" w:hAnsi="宋体"/>
          <w:color w:val="000000" w:themeColor="text1"/>
        </w:rPr>
        <w:pPrChange w:id="555" w:author="kimi_zj@sina.com" w:date="2019-09-14T00:28:00Z">
          <w:pPr>
            <w:spacing w:line="360" w:lineRule="auto"/>
            <w:ind w:firstLine="420"/>
          </w:pPr>
        </w:pPrChange>
      </w:pPr>
      <w:del w:id="556" w:author="kimi_zj@sina.com" w:date="2019-09-14T00:27:00Z">
        <w:r w:rsidRPr="005058A9" w:rsidDel="00F32F06">
          <w:rPr>
            <w:rFonts w:ascii="宋体" w:eastAsia="宋体" w:hAnsi="宋体" w:hint="eastAsia"/>
            <w:color w:val="000000" w:themeColor="text1"/>
          </w:rPr>
          <w:delText xml:space="preserve"> </w:delText>
        </w:r>
        <w:r w:rsidRPr="005058A9" w:rsidDel="00F32F06">
          <w:rPr>
            <w:rFonts w:ascii="宋体" w:eastAsia="宋体" w:hAnsi="宋体"/>
            <w:color w:val="000000" w:themeColor="text1"/>
          </w:rPr>
          <w:delText>物联网将进入各行各业，联接是物联网、智联网的基础，公司将迎来前所未有的历史发展机遇。</w:delText>
        </w:r>
      </w:del>
    </w:p>
    <w:p w14:paraId="002FC41C" w14:textId="3B6457CF" w:rsidR="00DD57C5" w:rsidRPr="00292617" w:rsidDel="00FF227F" w:rsidRDefault="00076025">
      <w:pPr>
        <w:spacing w:line="360" w:lineRule="auto"/>
        <w:outlineLvl w:val="2"/>
        <w:rPr>
          <w:del w:id="557" w:author="kimi_zj@sina.com" w:date="2019-09-14T00:44:00Z"/>
          <w:rFonts w:ascii="宋体" w:eastAsia="宋体" w:hAnsi="宋体"/>
          <w:b/>
          <w:color w:val="000000" w:themeColor="text1"/>
        </w:rPr>
      </w:pPr>
      <w:del w:id="558" w:author="kimi_zj@sina.com" w:date="2019-09-14T00:44:00Z">
        <w:r w:rsidRPr="00292617" w:rsidDel="00FF227F">
          <w:rPr>
            <w:rFonts w:ascii="宋体" w:eastAsia="宋体" w:hAnsi="宋体" w:hint="eastAsia"/>
            <w:b/>
            <w:color w:val="000000" w:themeColor="text1"/>
          </w:rPr>
          <w:delText xml:space="preserve">3.2.2 </w:delText>
        </w:r>
        <w:r w:rsidR="00292617" w:rsidRPr="00292617" w:rsidDel="00FF227F">
          <w:rPr>
            <w:rFonts w:ascii="宋体" w:eastAsia="宋体" w:hAnsi="宋体" w:hint="eastAsia"/>
            <w:b/>
            <w:color w:val="000000" w:themeColor="text1"/>
          </w:rPr>
          <w:delText>外部环</w:delText>
        </w:r>
      </w:del>
      <w:del w:id="559" w:author="kimi_zj@sina.com" w:date="2019-09-14T00:28:00Z">
        <w:r w:rsidR="00292617" w:rsidRPr="00292617" w:rsidDel="00281271">
          <w:rPr>
            <w:rFonts w:ascii="宋体" w:eastAsia="宋体" w:hAnsi="宋体" w:hint="eastAsia"/>
            <w:b/>
            <w:color w:val="000000" w:themeColor="text1"/>
          </w:rPr>
          <w:delText>境及</w:delText>
        </w:r>
      </w:del>
      <w:del w:id="560" w:author="kimi_zj@sina.com" w:date="2019-09-14T00:44:00Z">
        <w:r w:rsidR="00292617" w:rsidRPr="00292617" w:rsidDel="00FF227F">
          <w:rPr>
            <w:rFonts w:ascii="宋体" w:eastAsia="宋体" w:hAnsi="宋体" w:hint="eastAsia"/>
            <w:b/>
            <w:color w:val="000000" w:themeColor="text1"/>
          </w:rPr>
          <w:delText>竞争</w:delText>
        </w:r>
      </w:del>
    </w:p>
    <w:p w14:paraId="43831800" w14:textId="0AF1E46F" w:rsidR="00DD57C5" w:rsidRPr="005058A9" w:rsidDel="00721103" w:rsidRDefault="00076025">
      <w:pPr>
        <w:spacing w:line="360" w:lineRule="auto"/>
        <w:ind w:firstLine="420"/>
        <w:rPr>
          <w:del w:id="561" w:author="kimi_zj@sina.com" w:date="2019-09-14T00:32:00Z"/>
          <w:rFonts w:ascii="宋体" w:eastAsia="宋体" w:hAnsi="宋体"/>
          <w:color w:val="000000" w:themeColor="text1"/>
        </w:rPr>
      </w:pPr>
      <w:del w:id="562" w:author="kimi_zj@sina.com" w:date="2019-09-14T00:32:00Z">
        <w:r w:rsidRPr="005058A9" w:rsidDel="00721103">
          <w:rPr>
            <w:rFonts w:ascii="宋体" w:eastAsia="宋体" w:hAnsi="宋体" w:hint="eastAsia"/>
            <w:color w:val="000000" w:themeColor="text1"/>
          </w:rPr>
          <w:delText>（1）、政策层面</w:delText>
        </w:r>
      </w:del>
    </w:p>
    <w:p w14:paraId="173C89D3" w14:textId="2AA24116" w:rsidR="00DD57C5" w:rsidDel="00721103" w:rsidRDefault="00076025">
      <w:pPr>
        <w:spacing w:line="360" w:lineRule="auto"/>
        <w:ind w:left="420"/>
        <w:rPr>
          <w:ins w:id="563" w:author="User" w:date="2019-09-09T10:04:00Z"/>
          <w:del w:id="564" w:author="kimi_zj@sina.com" w:date="2019-09-14T00:32:00Z"/>
          <w:rFonts w:ascii="宋体" w:eastAsia="宋体" w:hAnsi="宋体"/>
          <w:color w:val="000000" w:themeColor="text1"/>
        </w:rPr>
      </w:pPr>
      <w:del w:id="565" w:author="kimi_zj@sina.com" w:date="2019-09-14T00:32:00Z">
        <w:r w:rsidRPr="005058A9" w:rsidDel="00721103">
          <w:rPr>
            <w:rFonts w:ascii="宋体" w:eastAsia="宋体" w:hAnsi="宋体" w:hint="eastAsia"/>
            <w:color w:val="000000" w:themeColor="text1"/>
          </w:rPr>
          <w:delText>从2011年</w:delText>
        </w:r>
        <w:r w:rsidRPr="005058A9" w:rsidDel="00721103">
          <w:rPr>
            <w:rFonts w:ascii="宋体" w:eastAsia="宋体" w:hAnsi="宋体"/>
            <w:color w:val="000000" w:themeColor="text1"/>
          </w:rPr>
          <w:delText>物联网白皮书发布以来，我国政府已经多次发布行业相关政策法规，其中对行业有重要影响的政策法规大致如下</w:delText>
        </w:r>
        <w:r w:rsidRPr="005058A9" w:rsidDel="00721103">
          <w:rPr>
            <w:rFonts w:ascii="宋体" w:eastAsia="宋体" w:hAnsi="宋体" w:hint="eastAsia"/>
            <w:color w:val="000000" w:themeColor="text1"/>
          </w:rPr>
          <w:delText>：</w:delText>
        </w:r>
      </w:del>
    </w:p>
    <w:p w14:paraId="460A06B9" w14:textId="24C85639" w:rsidR="00400D20" w:rsidRPr="005058A9" w:rsidDel="00721103" w:rsidRDefault="00400D20">
      <w:pPr>
        <w:spacing w:line="360" w:lineRule="auto"/>
        <w:ind w:leftChars="175" w:left="420" w:firstLineChars="100" w:firstLine="240"/>
        <w:rPr>
          <w:del w:id="566" w:author="kimi_zj@sina.com" w:date="2019-09-14T00:32:00Z"/>
          <w:rFonts w:ascii="宋体" w:eastAsia="宋体" w:hAnsi="宋体"/>
          <w:color w:val="000000" w:themeColor="text1"/>
        </w:rPr>
        <w:pPrChange w:id="567" w:author="User" w:date="2019-09-09T10:04:00Z">
          <w:pPr>
            <w:spacing w:line="360" w:lineRule="auto"/>
            <w:ind w:left="420"/>
          </w:pPr>
        </w:pPrChange>
      </w:pPr>
      <w:ins w:id="568" w:author="User" w:date="2019-09-09T10:04:00Z">
        <w:del w:id="569" w:author="kimi_zj@sina.com" w:date="2019-09-14T00:32:00Z">
          <w:r w:rsidDel="00721103">
            <w:rPr>
              <w:rFonts w:ascii="宋体" w:eastAsia="宋体" w:hAnsi="宋体" w:hint="eastAsia"/>
              <w:color w:val="000000" w:themeColor="text1"/>
            </w:rPr>
            <w:delText>表</w:delText>
          </w:r>
        </w:del>
      </w:ins>
      <w:ins w:id="570" w:author="User" w:date="2019-09-09T10:05:00Z">
        <w:del w:id="571" w:author="kimi_zj@sina.com" w:date="2019-09-14T00:32:00Z">
          <w:r w:rsidDel="00721103">
            <w:rPr>
              <w:rFonts w:ascii="宋体" w:eastAsia="宋体" w:hAnsi="宋体" w:hint="eastAsia"/>
              <w:color w:val="000000" w:themeColor="text1"/>
            </w:rPr>
            <w:delText>标号：</w:delText>
          </w:r>
        </w:del>
      </w:ins>
      <w:moveToRangeStart w:id="572" w:author="User" w:date="2019-09-09T10:05:00Z" w:name="move18915931"/>
      <w:moveTo w:id="573" w:author="User" w:date="2019-09-09T10:05:00Z">
        <w:del w:id="574" w:author="kimi_zj@sina.com" w:date="2019-09-14T00:32:00Z">
          <w:r w:rsidRPr="005058A9" w:rsidDel="00721103">
            <w:rPr>
              <w:rFonts w:ascii="宋体" w:eastAsia="宋体" w:hAnsi="宋体"/>
              <w:color w:val="000000" w:themeColor="text1"/>
            </w:rPr>
            <w:delText>物联网产业重要政策一览</w:delText>
          </w:r>
        </w:del>
      </w:moveTo>
      <w:moveToRangeEnd w:id="572"/>
    </w:p>
    <w:tbl>
      <w:tblPr>
        <w:tblStyle w:val="a9"/>
        <w:tblW w:w="8290" w:type="dxa"/>
        <w:tblLayout w:type="fixed"/>
        <w:tblLook w:val="04A0" w:firstRow="1" w:lastRow="0" w:firstColumn="1" w:lastColumn="0" w:noHBand="0" w:noVBand="1"/>
      </w:tblPr>
      <w:tblGrid>
        <w:gridCol w:w="1413"/>
        <w:gridCol w:w="1167"/>
        <w:gridCol w:w="2093"/>
        <w:gridCol w:w="3617"/>
      </w:tblGrid>
      <w:tr w:rsidR="005058A9" w:rsidRPr="005058A9" w:rsidDel="00721103" w14:paraId="488E6CE8" w14:textId="774CC828">
        <w:trPr>
          <w:del w:id="575" w:author="kimi_zj@sina.com" w:date="2019-09-14T00:32:00Z"/>
        </w:trPr>
        <w:tc>
          <w:tcPr>
            <w:tcW w:w="1413" w:type="dxa"/>
            <w:vAlign w:val="center"/>
          </w:tcPr>
          <w:p w14:paraId="08803301" w14:textId="00D0DD1F" w:rsidR="00DD57C5" w:rsidRPr="005058A9" w:rsidDel="00721103" w:rsidRDefault="00076025">
            <w:pPr>
              <w:spacing w:line="360" w:lineRule="auto"/>
              <w:rPr>
                <w:del w:id="576" w:author="kimi_zj@sina.com" w:date="2019-09-14T00:32:00Z"/>
                <w:rFonts w:ascii="宋体" w:eastAsia="宋体" w:hAnsi="宋体"/>
                <w:color w:val="000000" w:themeColor="text1"/>
              </w:rPr>
            </w:pPr>
            <w:del w:id="577" w:author="kimi_zj@sina.com" w:date="2019-09-14T00:32:00Z">
              <w:r w:rsidRPr="005058A9" w:rsidDel="00721103">
                <w:rPr>
                  <w:rFonts w:ascii="宋体" w:eastAsia="宋体" w:hAnsi="宋体" w:hint="eastAsia"/>
                  <w:color w:val="000000" w:themeColor="text1"/>
                </w:rPr>
                <w:delText>时间</w:delText>
              </w:r>
            </w:del>
          </w:p>
        </w:tc>
        <w:tc>
          <w:tcPr>
            <w:tcW w:w="1167" w:type="dxa"/>
            <w:vAlign w:val="center"/>
          </w:tcPr>
          <w:p w14:paraId="39316E8D" w14:textId="3C4B113E" w:rsidR="00DD57C5" w:rsidRPr="005058A9" w:rsidDel="00721103" w:rsidRDefault="00076025">
            <w:pPr>
              <w:spacing w:line="360" w:lineRule="auto"/>
              <w:rPr>
                <w:del w:id="578" w:author="kimi_zj@sina.com" w:date="2019-09-14T00:32:00Z"/>
                <w:rFonts w:ascii="宋体" w:eastAsia="宋体" w:hAnsi="宋体"/>
                <w:color w:val="000000" w:themeColor="text1"/>
              </w:rPr>
            </w:pPr>
            <w:del w:id="579" w:author="kimi_zj@sina.com" w:date="2019-09-14T00:32:00Z">
              <w:r w:rsidRPr="005058A9" w:rsidDel="00721103">
                <w:rPr>
                  <w:rFonts w:ascii="宋体" w:eastAsia="宋体" w:hAnsi="宋体" w:hint="eastAsia"/>
                  <w:color w:val="000000" w:themeColor="text1"/>
                </w:rPr>
                <w:delText>部门</w:delText>
              </w:r>
            </w:del>
          </w:p>
        </w:tc>
        <w:tc>
          <w:tcPr>
            <w:tcW w:w="2093" w:type="dxa"/>
            <w:vAlign w:val="center"/>
          </w:tcPr>
          <w:p w14:paraId="386AF21D" w14:textId="2A1B4F91" w:rsidR="00DD57C5" w:rsidRPr="005058A9" w:rsidDel="00721103" w:rsidRDefault="00076025">
            <w:pPr>
              <w:spacing w:line="360" w:lineRule="auto"/>
              <w:rPr>
                <w:del w:id="580" w:author="kimi_zj@sina.com" w:date="2019-09-14T00:32:00Z"/>
                <w:rFonts w:ascii="宋体" w:eastAsia="宋体" w:hAnsi="宋体"/>
                <w:color w:val="000000" w:themeColor="text1"/>
              </w:rPr>
            </w:pPr>
            <w:del w:id="581" w:author="kimi_zj@sina.com" w:date="2019-09-14T00:32:00Z">
              <w:r w:rsidRPr="005058A9" w:rsidDel="00721103">
                <w:rPr>
                  <w:rFonts w:ascii="宋体" w:eastAsia="宋体" w:hAnsi="宋体" w:hint="eastAsia"/>
                  <w:color w:val="000000" w:themeColor="text1"/>
                </w:rPr>
                <w:delText>名称</w:delText>
              </w:r>
            </w:del>
          </w:p>
        </w:tc>
        <w:tc>
          <w:tcPr>
            <w:tcW w:w="3617" w:type="dxa"/>
            <w:vAlign w:val="center"/>
          </w:tcPr>
          <w:p w14:paraId="79D702AC" w14:textId="3F7B4682" w:rsidR="00DD57C5" w:rsidRPr="005058A9" w:rsidDel="00721103" w:rsidRDefault="00076025">
            <w:pPr>
              <w:spacing w:line="360" w:lineRule="auto"/>
              <w:rPr>
                <w:del w:id="582" w:author="kimi_zj@sina.com" w:date="2019-09-14T00:32:00Z"/>
                <w:rFonts w:ascii="宋体" w:eastAsia="宋体" w:hAnsi="宋体"/>
                <w:color w:val="000000" w:themeColor="text1"/>
              </w:rPr>
            </w:pPr>
            <w:del w:id="583" w:author="kimi_zj@sina.com" w:date="2019-09-14T00:32:00Z">
              <w:r w:rsidRPr="005058A9" w:rsidDel="00721103">
                <w:rPr>
                  <w:rFonts w:ascii="宋体" w:eastAsia="宋体" w:hAnsi="宋体" w:hint="eastAsia"/>
                  <w:color w:val="000000" w:themeColor="text1"/>
                </w:rPr>
                <w:delText>内容</w:delText>
              </w:r>
            </w:del>
          </w:p>
        </w:tc>
      </w:tr>
      <w:tr w:rsidR="005058A9" w:rsidRPr="005058A9" w:rsidDel="00721103" w14:paraId="34963003" w14:textId="083C2011">
        <w:trPr>
          <w:del w:id="584" w:author="kimi_zj@sina.com" w:date="2019-09-14T00:32:00Z"/>
        </w:trPr>
        <w:tc>
          <w:tcPr>
            <w:tcW w:w="1413" w:type="dxa"/>
            <w:vAlign w:val="center"/>
          </w:tcPr>
          <w:p w14:paraId="1AF4D3D4" w14:textId="56FD6DC9" w:rsidR="00DD57C5" w:rsidRPr="005058A9" w:rsidDel="00721103" w:rsidRDefault="00076025">
            <w:pPr>
              <w:autoSpaceDE w:val="0"/>
              <w:autoSpaceDN w:val="0"/>
              <w:adjustRightInd w:val="0"/>
              <w:spacing w:line="340" w:lineRule="atLeast"/>
              <w:rPr>
                <w:del w:id="585" w:author="kimi_zj@sina.com" w:date="2019-09-14T00:32:00Z"/>
                <w:rFonts w:ascii="宋体" w:eastAsia="宋体" w:hAnsi="宋体" w:cs="Times"/>
                <w:color w:val="000000" w:themeColor="text1"/>
                <w:sz w:val="18"/>
                <w:szCs w:val="18"/>
              </w:rPr>
            </w:pPr>
            <w:del w:id="586" w:author="kimi_zj@sina.com" w:date="2019-09-14T00:32:00Z">
              <w:r w:rsidRPr="005058A9" w:rsidDel="00721103">
                <w:rPr>
                  <w:rFonts w:ascii="宋体" w:eastAsia="宋体" w:hAnsi="宋体" w:cs="宋体"/>
                  <w:color w:val="000000" w:themeColor="text1"/>
                  <w:sz w:val="18"/>
                  <w:szCs w:val="18"/>
                </w:rPr>
                <w:delText>2011</w:delText>
              </w:r>
              <w:r w:rsidRPr="005058A9" w:rsidDel="00721103">
                <w:rPr>
                  <w:rFonts w:ascii="宋体" w:eastAsia="宋体" w:hAnsi="宋体" w:cs="宋体" w:hint="eastAsia"/>
                  <w:color w:val="000000" w:themeColor="text1"/>
                  <w:sz w:val="18"/>
                  <w:szCs w:val="18"/>
                </w:rPr>
                <w:delText>年</w:delText>
              </w:r>
              <w:r w:rsidRPr="005058A9" w:rsidDel="00721103">
                <w:rPr>
                  <w:rFonts w:ascii="宋体" w:eastAsia="宋体" w:hAnsi="宋体" w:cs="宋体"/>
                  <w:color w:val="000000" w:themeColor="text1"/>
                  <w:sz w:val="18"/>
                  <w:szCs w:val="18"/>
                </w:rPr>
                <w:delText>5</w:delText>
              </w:r>
              <w:r w:rsidRPr="005058A9" w:rsidDel="00721103">
                <w:rPr>
                  <w:rFonts w:ascii="宋体" w:eastAsia="宋体" w:hAnsi="宋体" w:cs="宋体" w:hint="eastAsia"/>
                  <w:color w:val="000000" w:themeColor="text1"/>
                  <w:sz w:val="18"/>
                  <w:szCs w:val="18"/>
                </w:rPr>
                <w:delText>月</w:delText>
              </w:r>
            </w:del>
          </w:p>
        </w:tc>
        <w:tc>
          <w:tcPr>
            <w:tcW w:w="1167" w:type="dxa"/>
            <w:vAlign w:val="center"/>
          </w:tcPr>
          <w:p w14:paraId="3D6F33CC" w14:textId="15E4E163" w:rsidR="00DD57C5" w:rsidRPr="005058A9" w:rsidDel="00721103" w:rsidRDefault="00076025">
            <w:pPr>
              <w:autoSpaceDE w:val="0"/>
              <w:autoSpaceDN w:val="0"/>
              <w:adjustRightInd w:val="0"/>
              <w:spacing w:line="340" w:lineRule="atLeast"/>
              <w:rPr>
                <w:del w:id="587" w:author="kimi_zj@sina.com" w:date="2019-09-14T00:32:00Z"/>
                <w:rFonts w:ascii="宋体" w:eastAsia="宋体" w:hAnsi="宋体" w:cs="Times"/>
                <w:color w:val="000000" w:themeColor="text1"/>
                <w:sz w:val="18"/>
                <w:szCs w:val="18"/>
              </w:rPr>
            </w:pPr>
            <w:del w:id="588" w:author="kimi_zj@sina.com" w:date="2019-09-14T00:32:00Z">
              <w:r w:rsidRPr="005058A9" w:rsidDel="00721103">
                <w:rPr>
                  <w:rFonts w:ascii="宋体" w:eastAsia="宋体" w:hAnsi="宋体" w:cs="宋体" w:hint="eastAsia"/>
                  <w:color w:val="000000" w:themeColor="text1"/>
                  <w:sz w:val="18"/>
                  <w:szCs w:val="18"/>
                </w:rPr>
                <w:delText>工信部</w:delText>
              </w:r>
            </w:del>
          </w:p>
        </w:tc>
        <w:tc>
          <w:tcPr>
            <w:tcW w:w="2093" w:type="dxa"/>
            <w:vAlign w:val="center"/>
          </w:tcPr>
          <w:p w14:paraId="6E22F365" w14:textId="16685627" w:rsidR="00DD57C5" w:rsidRPr="005058A9" w:rsidDel="00721103" w:rsidRDefault="00076025">
            <w:pPr>
              <w:autoSpaceDE w:val="0"/>
              <w:autoSpaceDN w:val="0"/>
              <w:adjustRightInd w:val="0"/>
              <w:spacing w:line="340" w:lineRule="atLeast"/>
              <w:rPr>
                <w:del w:id="589" w:author="kimi_zj@sina.com" w:date="2019-09-14T00:32:00Z"/>
                <w:rFonts w:ascii="宋体" w:eastAsia="宋体" w:hAnsi="宋体" w:cs="Times"/>
                <w:color w:val="000000" w:themeColor="text1"/>
                <w:sz w:val="18"/>
                <w:szCs w:val="18"/>
              </w:rPr>
            </w:pPr>
            <w:del w:id="590" w:author="kimi_zj@sina.com" w:date="2019-09-14T00:32:00Z">
              <w:r w:rsidRPr="005058A9" w:rsidDel="00721103">
                <w:rPr>
                  <w:rFonts w:ascii="宋体" w:eastAsia="宋体" w:hAnsi="宋体" w:cs="宋体" w:hint="eastAsia"/>
                  <w:color w:val="000000" w:themeColor="text1"/>
                  <w:sz w:val="18"/>
                  <w:szCs w:val="18"/>
                </w:rPr>
                <w:delText>《中国物联网白皮书》</w:delText>
              </w:r>
            </w:del>
          </w:p>
        </w:tc>
        <w:tc>
          <w:tcPr>
            <w:tcW w:w="3617" w:type="dxa"/>
            <w:vAlign w:val="center"/>
          </w:tcPr>
          <w:p w14:paraId="4DE0652C" w14:textId="7E406A54" w:rsidR="00DD57C5" w:rsidRPr="005058A9" w:rsidDel="00721103" w:rsidRDefault="00076025">
            <w:pPr>
              <w:autoSpaceDE w:val="0"/>
              <w:autoSpaceDN w:val="0"/>
              <w:adjustRightInd w:val="0"/>
              <w:spacing w:line="340" w:lineRule="atLeast"/>
              <w:rPr>
                <w:del w:id="591" w:author="kimi_zj@sina.com" w:date="2019-09-14T00:32:00Z"/>
                <w:rFonts w:ascii="宋体" w:eastAsia="宋体" w:hAnsi="宋体" w:cs="Times"/>
                <w:color w:val="000000" w:themeColor="text1"/>
                <w:sz w:val="18"/>
                <w:szCs w:val="18"/>
              </w:rPr>
            </w:pPr>
            <w:del w:id="592" w:author="kimi_zj@sina.com" w:date="2019-09-14T00:32:00Z">
              <w:r w:rsidRPr="005058A9" w:rsidDel="00721103">
                <w:rPr>
                  <w:rFonts w:ascii="宋体" w:eastAsia="宋体" w:hAnsi="宋体" w:cs="宋体" w:hint="eastAsia"/>
                  <w:color w:val="000000" w:themeColor="text1"/>
                  <w:sz w:val="18"/>
                  <w:szCs w:val="18"/>
                </w:rPr>
                <w:delText>综合分析了中国物联网发展面临的机遇与挑战</w:delText>
              </w:r>
            </w:del>
          </w:p>
        </w:tc>
      </w:tr>
      <w:tr w:rsidR="005058A9" w:rsidRPr="005058A9" w:rsidDel="00721103" w14:paraId="545CF217" w14:textId="2C947176">
        <w:trPr>
          <w:del w:id="593" w:author="kimi_zj@sina.com" w:date="2019-09-14T00:32:00Z"/>
        </w:trPr>
        <w:tc>
          <w:tcPr>
            <w:tcW w:w="1413" w:type="dxa"/>
            <w:vAlign w:val="center"/>
          </w:tcPr>
          <w:p w14:paraId="00BCB391" w14:textId="61FF4B6B" w:rsidR="00DD57C5" w:rsidRPr="005058A9" w:rsidDel="00721103" w:rsidRDefault="00076025">
            <w:pPr>
              <w:autoSpaceDE w:val="0"/>
              <w:autoSpaceDN w:val="0"/>
              <w:adjustRightInd w:val="0"/>
              <w:spacing w:line="340" w:lineRule="atLeast"/>
              <w:rPr>
                <w:del w:id="594" w:author="kimi_zj@sina.com" w:date="2019-09-14T00:32:00Z"/>
                <w:rFonts w:ascii="宋体" w:eastAsia="宋体" w:hAnsi="宋体" w:cs="Times"/>
                <w:color w:val="000000" w:themeColor="text1"/>
                <w:sz w:val="18"/>
                <w:szCs w:val="18"/>
              </w:rPr>
            </w:pPr>
            <w:del w:id="595" w:author="kimi_zj@sina.com" w:date="2019-09-14T00:32:00Z">
              <w:r w:rsidRPr="005058A9" w:rsidDel="00721103">
                <w:rPr>
                  <w:rFonts w:ascii="宋体" w:eastAsia="宋体" w:hAnsi="宋体" w:cs="宋体"/>
                  <w:color w:val="000000" w:themeColor="text1"/>
                  <w:sz w:val="18"/>
                  <w:szCs w:val="18"/>
                </w:rPr>
                <w:delText>2013</w:delText>
              </w:r>
              <w:r w:rsidRPr="005058A9" w:rsidDel="00721103">
                <w:rPr>
                  <w:rFonts w:ascii="宋体" w:eastAsia="宋体" w:hAnsi="宋体" w:cs="宋体" w:hint="eastAsia"/>
                  <w:color w:val="000000" w:themeColor="text1"/>
                  <w:sz w:val="18"/>
                  <w:szCs w:val="18"/>
                </w:rPr>
                <w:delText>年</w:delText>
              </w:r>
              <w:r w:rsidRPr="005058A9" w:rsidDel="00721103">
                <w:rPr>
                  <w:rFonts w:ascii="宋体" w:eastAsia="宋体" w:hAnsi="宋体" w:cs="宋体"/>
                  <w:color w:val="000000" w:themeColor="text1"/>
                  <w:sz w:val="18"/>
                  <w:szCs w:val="18"/>
                </w:rPr>
                <w:delText>2</w:delText>
              </w:r>
              <w:r w:rsidRPr="005058A9" w:rsidDel="00721103">
                <w:rPr>
                  <w:rFonts w:ascii="宋体" w:eastAsia="宋体" w:hAnsi="宋体" w:cs="宋体" w:hint="eastAsia"/>
                  <w:color w:val="000000" w:themeColor="text1"/>
                  <w:sz w:val="18"/>
                  <w:szCs w:val="18"/>
                </w:rPr>
                <w:delText>月</w:delText>
              </w:r>
            </w:del>
          </w:p>
        </w:tc>
        <w:tc>
          <w:tcPr>
            <w:tcW w:w="1167" w:type="dxa"/>
            <w:vAlign w:val="center"/>
          </w:tcPr>
          <w:p w14:paraId="6241784C" w14:textId="20E03F53" w:rsidR="00DD57C5" w:rsidRPr="005058A9" w:rsidDel="00721103" w:rsidRDefault="00076025">
            <w:pPr>
              <w:autoSpaceDE w:val="0"/>
              <w:autoSpaceDN w:val="0"/>
              <w:adjustRightInd w:val="0"/>
              <w:spacing w:line="340" w:lineRule="atLeast"/>
              <w:rPr>
                <w:del w:id="596" w:author="kimi_zj@sina.com" w:date="2019-09-14T00:32:00Z"/>
                <w:rFonts w:ascii="宋体" w:eastAsia="宋体" w:hAnsi="宋体" w:cs="Times"/>
                <w:color w:val="000000" w:themeColor="text1"/>
                <w:sz w:val="18"/>
                <w:szCs w:val="18"/>
              </w:rPr>
            </w:pPr>
            <w:del w:id="597" w:author="kimi_zj@sina.com" w:date="2019-09-14T00:32:00Z">
              <w:r w:rsidRPr="005058A9" w:rsidDel="00721103">
                <w:rPr>
                  <w:rFonts w:ascii="宋体" w:eastAsia="宋体" w:hAnsi="宋体" w:cs="宋体" w:hint="eastAsia"/>
                  <w:color w:val="000000" w:themeColor="text1"/>
                  <w:sz w:val="18"/>
                  <w:szCs w:val="18"/>
                </w:rPr>
                <w:delText>国务院</w:delText>
              </w:r>
            </w:del>
          </w:p>
        </w:tc>
        <w:tc>
          <w:tcPr>
            <w:tcW w:w="2093" w:type="dxa"/>
            <w:vAlign w:val="center"/>
          </w:tcPr>
          <w:p w14:paraId="04B0E56A" w14:textId="0EF315D1" w:rsidR="00DD57C5" w:rsidRPr="005058A9" w:rsidDel="00721103" w:rsidRDefault="00076025">
            <w:pPr>
              <w:autoSpaceDE w:val="0"/>
              <w:autoSpaceDN w:val="0"/>
              <w:adjustRightInd w:val="0"/>
              <w:spacing w:line="340" w:lineRule="atLeast"/>
              <w:rPr>
                <w:del w:id="598" w:author="kimi_zj@sina.com" w:date="2019-09-14T00:32:00Z"/>
                <w:rFonts w:ascii="宋体" w:eastAsia="宋体" w:hAnsi="宋体" w:cs="Times"/>
                <w:color w:val="000000" w:themeColor="text1"/>
                <w:sz w:val="18"/>
                <w:szCs w:val="18"/>
              </w:rPr>
            </w:pPr>
            <w:del w:id="599" w:author="kimi_zj@sina.com" w:date="2019-09-14T00:32:00Z">
              <w:r w:rsidRPr="005058A9" w:rsidDel="00721103">
                <w:rPr>
                  <w:rFonts w:ascii="宋体" w:eastAsia="宋体" w:hAnsi="宋体" w:cs="宋体" w:hint="eastAsia"/>
                  <w:color w:val="000000" w:themeColor="text1"/>
                  <w:sz w:val="18"/>
                  <w:szCs w:val="18"/>
                </w:rPr>
                <w:delText>《国务院关于推进物联网有序健康放在的指导意见》</w:delText>
              </w:r>
            </w:del>
          </w:p>
        </w:tc>
        <w:tc>
          <w:tcPr>
            <w:tcW w:w="3617" w:type="dxa"/>
            <w:vAlign w:val="center"/>
          </w:tcPr>
          <w:p w14:paraId="115DBE5F" w14:textId="69318A53" w:rsidR="00DD57C5" w:rsidRPr="005058A9" w:rsidDel="00721103" w:rsidRDefault="00076025">
            <w:pPr>
              <w:autoSpaceDE w:val="0"/>
              <w:autoSpaceDN w:val="0"/>
              <w:adjustRightInd w:val="0"/>
              <w:spacing w:line="340" w:lineRule="atLeast"/>
              <w:rPr>
                <w:del w:id="600" w:author="kimi_zj@sina.com" w:date="2019-09-14T00:32:00Z"/>
                <w:rFonts w:ascii="宋体" w:eastAsia="宋体" w:hAnsi="宋体" w:cs="Times"/>
                <w:color w:val="000000" w:themeColor="text1"/>
                <w:sz w:val="18"/>
                <w:szCs w:val="18"/>
              </w:rPr>
            </w:pPr>
            <w:del w:id="601" w:author="kimi_zj@sina.com" w:date="2019-09-14T00:32:00Z">
              <w:r w:rsidRPr="005058A9" w:rsidDel="00721103">
                <w:rPr>
                  <w:rFonts w:ascii="宋体" w:eastAsia="宋体" w:hAnsi="宋体" w:cs="宋体" w:hint="eastAsia"/>
                  <w:color w:val="000000" w:themeColor="text1"/>
                  <w:sz w:val="18"/>
                  <w:szCs w:val="18"/>
                </w:rPr>
                <w:delText>到</w:delText>
              </w:r>
              <w:r w:rsidRPr="005058A9" w:rsidDel="00721103">
                <w:rPr>
                  <w:rFonts w:ascii="宋体" w:eastAsia="宋体" w:hAnsi="宋体" w:cs="宋体"/>
                  <w:color w:val="000000" w:themeColor="text1"/>
                  <w:sz w:val="18"/>
                  <w:szCs w:val="18"/>
                </w:rPr>
                <w:delText>2015</w:delText>
              </w:r>
              <w:r w:rsidRPr="005058A9" w:rsidDel="00721103">
                <w:rPr>
                  <w:rFonts w:ascii="宋体" w:eastAsia="宋体" w:hAnsi="宋体" w:cs="宋体" w:hint="eastAsia"/>
                  <w:color w:val="000000" w:themeColor="text1"/>
                  <w:sz w:val="18"/>
                  <w:szCs w:val="18"/>
                </w:rPr>
                <w:delText>年，要实现物联网在经济社会重要领域的规模示范效应，突破一批核心技术，培育一批创新型中小企业，打造完善的物联网产业链</w:delText>
              </w:r>
            </w:del>
          </w:p>
        </w:tc>
      </w:tr>
      <w:tr w:rsidR="005058A9" w:rsidRPr="005058A9" w:rsidDel="00721103" w14:paraId="7641E517" w14:textId="413B0311">
        <w:trPr>
          <w:del w:id="602" w:author="kimi_zj@sina.com" w:date="2019-09-14T00:32:00Z"/>
        </w:trPr>
        <w:tc>
          <w:tcPr>
            <w:tcW w:w="1413" w:type="dxa"/>
            <w:vAlign w:val="center"/>
          </w:tcPr>
          <w:p w14:paraId="0CC0434F" w14:textId="2BDF8B53" w:rsidR="00DD57C5" w:rsidRPr="005058A9" w:rsidDel="00721103" w:rsidRDefault="00076025">
            <w:pPr>
              <w:autoSpaceDE w:val="0"/>
              <w:autoSpaceDN w:val="0"/>
              <w:adjustRightInd w:val="0"/>
              <w:spacing w:line="340" w:lineRule="atLeast"/>
              <w:rPr>
                <w:del w:id="603" w:author="kimi_zj@sina.com" w:date="2019-09-14T00:32:00Z"/>
                <w:rFonts w:ascii="宋体" w:eastAsia="宋体" w:hAnsi="宋体" w:cs="Times"/>
                <w:color w:val="000000" w:themeColor="text1"/>
                <w:sz w:val="18"/>
                <w:szCs w:val="18"/>
              </w:rPr>
            </w:pPr>
            <w:del w:id="604" w:author="kimi_zj@sina.com" w:date="2019-09-14T00:32:00Z">
              <w:r w:rsidRPr="005058A9" w:rsidDel="00721103">
                <w:rPr>
                  <w:rFonts w:ascii="宋体" w:eastAsia="宋体" w:hAnsi="宋体" w:cs="宋体"/>
                  <w:color w:val="000000" w:themeColor="text1"/>
                  <w:sz w:val="18"/>
                  <w:szCs w:val="18"/>
                </w:rPr>
                <w:delText>2016</w:delText>
              </w:r>
              <w:r w:rsidRPr="005058A9" w:rsidDel="00721103">
                <w:rPr>
                  <w:rFonts w:ascii="宋体" w:eastAsia="宋体" w:hAnsi="宋体" w:cs="宋体" w:hint="eastAsia"/>
                  <w:color w:val="000000" w:themeColor="text1"/>
                  <w:sz w:val="18"/>
                  <w:szCs w:val="18"/>
                </w:rPr>
                <w:delText>年</w:delText>
              </w:r>
              <w:r w:rsidRPr="005058A9" w:rsidDel="00721103">
                <w:rPr>
                  <w:rFonts w:ascii="宋体" w:eastAsia="宋体" w:hAnsi="宋体" w:cs="宋体"/>
                  <w:color w:val="000000" w:themeColor="text1"/>
                  <w:sz w:val="18"/>
                  <w:szCs w:val="18"/>
                </w:rPr>
                <w:delText>11</w:delText>
              </w:r>
              <w:r w:rsidRPr="005058A9" w:rsidDel="00721103">
                <w:rPr>
                  <w:rFonts w:ascii="宋体" w:eastAsia="宋体" w:hAnsi="宋体" w:cs="宋体" w:hint="eastAsia"/>
                  <w:color w:val="000000" w:themeColor="text1"/>
                  <w:sz w:val="18"/>
                  <w:szCs w:val="18"/>
                </w:rPr>
                <w:delText>月</w:delText>
              </w:r>
            </w:del>
          </w:p>
        </w:tc>
        <w:tc>
          <w:tcPr>
            <w:tcW w:w="1167" w:type="dxa"/>
            <w:vAlign w:val="center"/>
          </w:tcPr>
          <w:p w14:paraId="46E2F734" w14:textId="63EB9A7F" w:rsidR="00DD57C5" w:rsidRPr="005058A9" w:rsidDel="00721103" w:rsidRDefault="00076025">
            <w:pPr>
              <w:autoSpaceDE w:val="0"/>
              <w:autoSpaceDN w:val="0"/>
              <w:adjustRightInd w:val="0"/>
              <w:spacing w:line="340" w:lineRule="atLeast"/>
              <w:rPr>
                <w:del w:id="605" w:author="kimi_zj@sina.com" w:date="2019-09-14T00:32:00Z"/>
                <w:rFonts w:ascii="宋体" w:eastAsia="宋体" w:hAnsi="宋体" w:cs="Times"/>
                <w:color w:val="000000" w:themeColor="text1"/>
                <w:sz w:val="18"/>
                <w:szCs w:val="18"/>
              </w:rPr>
            </w:pPr>
            <w:del w:id="606" w:author="kimi_zj@sina.com" w:date="2019-09-14T00:32:00Z">
              <w:r w:rsidRPr="005058A9" w:rsidDel="00721103">
                <w:rPr>
                  <w:rFonts w:ascii="宋体" w:eastAsia="宋体" w:hAnsi="宋体" w:cs="宋体" w:hint="eastAsia"/>
                  <w:color w:val="000000" w:themeColor="text1"/>
                  <w:sz w:val="18"/>
                  <w:szCs w:val="18"/>
                </w:rPr>
                <w:delText>国务院</w:delText>
              </w:r>
            </w:del>
          </w:p>
        </w:tc>
        <w:tc>
          <w:tcPr>
            <w:tcW w:w="2093" w:type="dxa"/>
            <w:vAlign w:val="center"/>
          </w:tcPr>
          <w:p w14:paraId="0C326700" w14:textId="00197E9C" w:rsidR="00DD57C5" w:rsidRPr="005058A9" w:rsidDel="00721103" w:rsidRDefault="00076025">
            <w:pPr>
              <w:autoSpaceDE w:val="0"/>
              <w:autoSpaceDN w:val="0"/>
              <w:adjustRightInd w:val="0"/>
              <w:spacing w:line="340" w:lineRule="atLeast"/>
              <w:rPr>
                <w:del w:id="607" w:author="kimi_zj@sina.com" w:date="2019-09-14T00:32:00Z"/>
                <w:rFonts w:ascii="宋体" w:eastAsia="宋体" w:hAnsi="宋体" w:cs="Times"/>
                <w:color w:val="000000" w:themeColor="text1"/>
                <w:sz w:val="18"/>
                <w:szCs w:val="18"/>
              </w:rPr>
            </w:pPr>
            <w:del w:id="608" w:author="kimi_zj@sina.com" w:date="2019-09-14T00:32:00Z">
              <w:r w:rsidRPr="005058A9" w:rsidDel="00721103">
                <w:rPr>
                  <w:rFonts w:ascii="宋体" w:eastAsia="宋体" w:hAnsi="宋体" w:cs="宋体" w:hint="eastAsia"/>
                  <w:color w:val="000000" w:themeColor="text1"/>
                  <w:sz w:val="18"/>
                  <w:szCs w:val="18"/>
                </w:rPr>
                <w:delText>《“十三五”国家战略新兴产业发展规划》</w:delText>
              </w:r>
            </w:del>
          </w:p>
        </w:tc>
        <w:tc>
          <w:tcPr>
            <w:tcW w:w="3617" w:type="dxa"/>
            <w:vAlign w:val="center"/>
          </w:tcPr>
          <w:p w14:paraId="04A62E11" w14:textId="3C631C21" w:rsidR="00DD57C5" w:rsidRPr="005058A9" w:rsidDel="00721103" w:rsidRDefault="00076025">
            <w:pPr>
              <w:autoSpaceDE w:val="0"/>
              <w:autoSpaceDN w:val="0"/>
              <w:adjustRightInd w:val="0"/>
              <w:spacing w:line="340" w:lineRule="atLeast"/>
              <w:rPr>
                <w:del w:id="609" w:author="kimi_zj@sina.com" w:date="2019-09-14T00:32:00Z"/>
                <w:rFonts w:ascii="宋体" w:eastAsia="宋体" w:hAnsi="宋体" w:cs="Times"/>
                <w:color w:val="000000" w:themeColor="text1"/>
                <w:sz w:val="18"/>
                <w:szCs w:val="18"/>
              </w:rPr>
            </w:pPr>
            <w:del w:id="610" w:author="kimi_zj@sina.com" w:date="2019-09-14T00:32:00Z">
              <w:r w:rsidRPr="005058A9" w:rsidDel="00721103">
                <w:rPr>
                  <w:rFonts w:ascii="宋体" w:eastAsia="宋体" w:hAnsi="宋体" w:cs="宋体" w:hint="eastAsia"/>
                  <w:color w:val="000000" w:themeColor="text1"/>
                  <w:sz w:val="18"/>
                  <w:szCs w:val="18"/>
                </w:rPr>
                <w:delText>实施网络强国战略，加快建设“数字中国”，推动物联网、云计算和人工智能等技术向各行业全面融合渗透</w:delText>
              </w:r>
            </w:del>
          </w:p>
        </w:tc>
      </w:tr>
      <w:tr w:rsidR="005058A9" w:rsidRPr="005058A9" w:rsidDel="00721103" w14:paraId="2A59927E" w14:textId="62BE755F">
        <w:trPr>
          <w:del w:id="611" w:author="kimi_zj@sina.com" w:date="2019-09-14T00:32:00Z"/>
        </w:trPr>
        <w:tc>
          <w:tcPr>
            <w:tcW w:w="1413" w:type="dxa"/>
            <w:vAlign w:val="center"/>
          </w:tcPr>
          <w:p w14:paraId="58FE95EB" w14:textId="40F6483D" w:rsidR="00DD57C5" w:rsidRPr="005058A9" w:rsidDel="00721103" w:rsidRDefault="00076025">
            <w:pPr>
              <w:autoSpaceDE w:val="0"/>
              <w:autoSpaceDN w:val="0"/>
              <w:adjustRightInd w:val="0"/>
              <w:spacing w:line="340" w:lineRule="atLeast"/>
              <w:rPr>
                <w:del w:id="612" w:author="kimi_zj@sina.com" w:date="2019-09-14T00:32:00Z"/>
                <w:rFonts w:ascii="宋体" w:eastAsia="宋体" w:hAnsi="宋体" w:cs="Times"/>
                <w:color w:val="000000" w:themeColor="text1"/>
                <w:sz w:val="18"/>
                <w:szCs w:val="18"/>
              </w:rPr>
            </w:pPr>
            <w:del w:id="613" w:author="kimi_zj@sina.com" w:date="2019-09-14T00:32:00Z">
              <w:r w:rsidRPr="005058A9" w:rsidDel="00721103">
                <w:rPr>
                  <w:rFonts w:ascii="宋体" w:eastAsia="宋体" w:hAnsi="宋体" w:cs="宋体"/>
                  <w:color w:val="000000" w:themeColor="text1"/>
                  <w:sz w:val="18"/>
                  <w:szCs w:val="18"/>
                </w:rPr>
                <w:delText>2017</w:delText>
              </w:r>
              <w:r w:rsidRPr="005058A9" w:rsidDel="00721103">
                <w:rPr>
                  <w:rFonts w:ascii="宋体" w:eastAsia="宋体" w:hAnsi="宋体" w:cs="宋体" w:hint="eastAsia"/>
                  <w:color w:val="000000" w:themeColor="text1"/>
                  <w:sz w:val="18"/>
                  <w:szCs w:val="18"/>
                </w:rPr>
                <w:delText>年</w:delText>
              </w:r>
              <w:r w:rsidRPr="005058A9" w:rsidDel="00721103">
                <w:rPr>
                  <w:rFonts w:ascii="宋体" w:eastAsia="宋体" w:hAnsi="宋体" w:cs="宋体"/>
                  <w:color w:val="000000" w:themeColor="text1"/>
                  <w:sz w:val="18"/>
                  <w:szCs w:val="18"/>
                </w:rPr>
                <w:delText>1</w:delText>
              </w:r>
              <w:r w:rsidRPr="005058A9" w:rsidDel="00721103">
                <w:rPr>
                  <w:rFonts w:ascii="宋体" w:eastAsia="宋体" w:hAnsi="宋体" w:cs="宋体" w:hint="eastAsia"/>
                  <w:color w:val="000000" w:themeColor="text1"/>
                  <w:sz w:val="18"/>
                  <w:szCs w:val="18"/>
                </w:rPr>
                <w:delText>月</w:delText>
              </w:r>
            </w:del>
          </w:p>
        </w:tc>
        <w:tc>
          <w:tcPr>
            <w:tcW w:w="1167" w:type="dxa"/>
            <w:vAlign w:val="center"/>
          </w:tcPr>
          <w:p w14:paraId="39CA4E3C" w14:textId="3F704043" w:rsidR="00DD57C5" w:rsidRPr="005058A9" w:rsidDel="00721103" w:rsidRDefault="00076025">
            <w:pPr>
              <w:autoSpaceDE w:val="0"/>
              <w:autoSpaceDN w:val="0"/>
              <w:adjustRightInd w:val="0"/>
              <w:spacing w:line="340" w:lineRule="atLeast"/>
              <w:rPr>
                <w:del w:id="614" w:author="kimi_zj@sina.com" w:date="2019-09-14T00:32:00Z"/>
                <w:rFonts w:ascii="宋体" w:eastAsia="宋体" w:hAnsi="宋体" w:cs="Times"/>
                <w:color w:val="000000" w:themeColor="text1"/>
                <w:sz w:val="18"/>
                <w:szCs w:val="18"/>
              </w:rPr>
            </w:pPr>
            <w:del w:id="615" w:author="kimi_zj@sina.com" w:date="2019-09-14T00:32:00Z">
              <w:r w:rsidRPr="005058A9" w:rsidDel="00721103">
                <w:rPr>
                  <w:rFonts w:ascii="宋体" w:eastAsia="宋体" w:hAnsi="宋体" w:cs="宋体" w:hint="eastAsia"/>
                  <w:color w:val="000000" w:themeColor="text1"/>
                  <w:sz w:val="18"/>
                  <w:szCs w:val="18"/>
                </w:rPr>
                <w:delText>工信部</w:delText>
              </w:r>
            </w:del>
          </w:p>
        </w:tc>
        <w:tc>
          <w:tcPr>
            <w:tcW w:w="2093" w:type="dxa"/>
            <w:vAlign w:val="center"/>
          </w:tcPr>
          <w:p w14:paraId="212822EC" w14:textId="51234695" w:rsidR="00DD57C5" w:rsidRPr="005058A9" w:rsidDel="00721103" w:rsidRDefault="00076025">
            <w:pPr>
              <w:autoSpaceDE w:val="0"/>
              <w:autoSpaceDN w:val="0"/>
              <w:adjustRightInd w:val="0"/>
              <w:spacing w:line="340" w:lineRule="atLeast"/>
              <w:rPr>
                <w:del w:id="616" w:author="kimi_zj@sina.com" w:date="2019-09-14T00:32:00Z"/>
                <w:rFonts w:ascii="宋体" w:eastAsia="宋体" w:hAnsi="宋体" w:cs="Times"/>
                <w:color w:val="000000" w:themeColor="text1"/>
                <w:sz w:val="18"/>
                <w:szCs w:val="18"/>
              </w:rPr>
            </w:pPr>
            <w:del w:id="617" w:author="kimi_zj@sina.com" w:date="2019-09-14T00:32:00Z">
              <w:r w:rsidRPr="005058A9" w:rsidDel="00721103">
                <w:rPr>
                  <w:rFonts w:ascii="宋体" w:eastAsia="宋体" w:hAnsi="宋体" w:cs="宋体" w:hint="eastAsia"/>
                  <w:color w:val="000000" w:themeColor="text1"/>
                  <w:sz w:val="18"/>
                  <w:szCs w:val="18"/>
                </w:rPr>
                <w:delText>《物联网发展规划</w:delText>
              </w:r>
              <w:r w:rsidRPr="005058A9" w:rsidDel="00721103">
                <w:rPr>
                  <w:rFonts w:ascii="宋体" w:eastAsia="宋体" w:hAnsi="宋体" w:cs="宋体"/>
                  <w:color w:val="000000" w:themeColor="text1"/>
                  <w:sz w:val="18"/>
                  <w:szCs w:val="18"/>
                </w:rPr>
                <w:delText>2016-2020</w:delText>
              </w:r>
              <w:r w:rsidRPr="005058A9" w:rsidDel="00721103">
                <w:rPr>
                  <w:rFonts w:ascii="宋体" w:eastAsia="宋体" w:hAnsi="宋体" w:cs="宋体" w:hint="eastAsia"/>
                  <w:color w:val="000000" w:themeColor="text1"/>
                  <w:sz w:val="18"/>
                  <w:szCs w:val="18"/>
                </w:rPr>
                <w:delText>》</w:delText>
              </w:r>
            </w:del>
          </w:p>
        </w:tc>
        <w:tc>
          <w:tcPr>
            <w:tcW w:w="3617" w:type="dxa"/>
            <w:vAlign w:val="center"/>
          </w:tcPr>
          <w:p w14:paraId="1BD08A62" w14:textId="285512C9" w:rsidR="00DD57C5" w:rsidRPr="005058A9" w:rsidDel="00721103" w:rsidRDefault="00076025">
            <w:pPr>
              <w:autoSpaceDE w:val="0"/>
              <w:autoSpaceDN w:val="0"/>
              <w:adjustRightInd w:val="0"/>
              <w:spacing w:line="340" w:lineRule="atLeast"/>
              <w:rPr>
                <w:del w:id="618" w:author="kimi_zj@sina.com" w:date="2019-09-14T00:32:00Z"/>
                <w:rFonts w:ascii="宋体" w:eastAsia="宋体" w:hAnsi="宋体" w:cs="Times"/>
                <w:color w:val="000000" w:themeColor="text1"/>
                <w:sz w:val="18"/>
                <w:szCs w:val="18"/>
              </w:rPr>
            </w:pPr>
            <w:del w:id="619" w:author="kimi_zj@sina.com" w:date="2019-09-14T00:32:00Z">
              <w:r w:rsidRPr="005058A9" w:rsidDel="00721103">
                <w:rPr>
                  <w:rFonts w:ascii="宋体" w:eastAsia="宋体" w:hAnsi="宋体" w:cs="宋体" w:hint="eastAsia"/>
                  <w:color w:val="000000" w:themeColor="text1"/>
                  <w:sz w:val="18"/>
                  <w:szCs w:val="18"/>
                </w:rPr>
                <w:delText>规划在物联网产业生态布局、技术创新体系、标准建设、物联网的规模应用以及公共服务体系建设</w:delText>
              </w:r>
            </w:del>
          </w:p>
        </w:tc>
      </w:tr>
      <w:tr w:rsidR="005058A9" w:rsidRPr="005058A9" w:rsidDel="00721103" w14:paraId="771280A4" w14:textId="19E4C4D7">
        <w:trPr>
          <w:del w:id="620" w:author="kimi_zj@sina.com" w:date="2019-09-14T00:32:00Z"/>
        </w:trPr>
        <w:tc>
          <w:tcPr>
            <w:tcW w:w="1413" w:type="dxa"/>
            <w:vAlign w:val="center"/>
          </w:tcPr>
          <w:p w14:paraId="4955AACA" w14:textId="15759F98" w:rsidR="00DD57C5" w:rsidRPr="005058A9" w:rsidDel="00721103" w:rsidRDefault="00076025">
            <w:pPr>
              <w:autoSpaceDE w:val="0"/>
              <w:autoSpaceDN w:val="0"/>
              <w:adjustRightInd w:val="0"/>
              <w:spacing w:line="340" w:lineRule="atLeast"/>
              <w:rPr>
                <w:del w:id="621" w:author="kimi_zj@sina.com" w:date="2019-09-14T00:32:00Z"/>
                <w:rFonts w:ascii="宋体" w:eastAsia="宋体" w:hAnsi="宋体" w:cs="Times"/>
                <w:color w:val="000000" w:themeColor="text1"/>
                <w:sz w:val="18"/>
                <w:szCs w:val="18"/>
              </w:rPr>
            </w:pPr>
            <w:del w:id="622" w:author="kimi_zj@sina.com" w:date="2019-09-14T00:32:00Z">
              <w:r w:rsidRPr="005058A9" w:rsidDel="00721103">
                <w:rPr>
                  <w:rFonts w:ascii="宋体" w:eastAsia="宋体" w:hAnsi="宋体" w:cs="宋体"/>
                  <w:color w:val="000000" w:themeColor="text1"/>
                  <w:sz w:val="18"/>
                  <w:szCs w:val="18"/>
                </w:rPr>
                <w:delText>2017</w:delText>
              </w:r>
              <w:r w:rsidRPr="005058A9" w:rsidDel="00721103">
                <w:rPr>
                  <w:rFonts w:ascii="宋体" w:eastAsia="宋体" w:hAnsi="宋体" w:cs="宋体" w:hint="eastAsia"/>
                  <w:color w:val="000000" w:themeColor="text1"/>
                  <w:sz w:val="18"/>
                  <w:szCs w:val="18"/>
                </w:rPr>
                <w:delText>年</w:delText>
              </w:r>
              <w:r w:rsidRPr="005058A9" w:rsidDel="00721103">
                <w:rPr>
                  <w:rFonts w:ascii="宋体" w:eastAsia="宋体" w:hAnsi="宋体" w:cs="宋体"/>
                  <w:color w:val="000000" w:themeColor="text1"/>
                  <w:sz w:val="18"/>
                  <w:szCs w:val="18"/>
                </w:rPr>
                <w:delText>6</w:delText>
              </w:r>
              <w:r w:rsidRPr="005058A9" w:rsidDel="00721103">
                <w:rPr>
                  <w:rFonts w:ascii="宋体" w:eastAsia="宋体" w:hAnsi="宋体" w:cs="宋体" w:hint="eastAsia"/>
                  <w:color w:val="000000" w:themeColor="text1"/>
                  <w:sz w:val="18"/>
                  <w:szCs w:val="18"/>
                </w:rPr>
                <w:delText>月</w:delText>
              </w:r>
            </w:del>
          </w:p>
        </w:tc>
        <w:tc>
          <w:tcPr>
            <w:tcW w:w="1167" w:type="dxa"/>
            <w:vAlign w:val="center"/>
          </w:tcPr>
          <w:p w14:paraId="7685D801" w14:textId="0F33A130" w:rsidR="00DD57C5" w:rsidRPr="005058A9" w:rsidDel="00721103" w:rsidRDefault="00076025">
            <w:pPr>
              <w:autoSpaceDE w:val="0"/>
              <w:autoSpaceDN w:val="0"/>
              <w:adjustRightInd w:val="0"/>
              <w:spacing w:line="340" w:lineRule="atLeast"/>
              <w:rPr>
                <w:del w:id="623" w:author="kimi_zj@sina.com" w:date="2019-09-14T00:32:00Z"/>
                <w:rFonts w:ascii="宋体" w:eastAsia="宋体" w:hAnsi="宋体" w:cs="Times"/>
                <w:color w:val="000000" w:themeColor="text1"/>
                <w:sz w:val="18"/>
                <w:szCs w:val="18"/>
              </w:rPr>
            </w:pPr>
            <w:del w:id="624" w:author="kimi_zj@sina.com" w:date="2019-09-14T00:32:00Z">
              <w:r w:rsidRPr="005058A9" w:rsidDel="00721103">
                <w:rPr>
                  <w:rFonts w:ascii="宋体" w:eastAsia="宋体" w:hAnsi="宋体" w:cs="宋体" w:hint="eastAsia"/>
                  <w:color w:val="000000" w:themeColor="text1"/>
                  <w:sz w:val="18"/>
                  <w:szCs w:val="18"/>
                </w:rPr>
                <w:delText>工信部</w:delText>
              </w:r>
            </w:del>
          </w:p>
        </w:tc>
        <w:tc>
          <w:tcPr>
            <w:tcW w:w="2093" w:type="dxa"/>
            <w:vAlign w:val="center"/>
          </w:tcPr>
          <w:p w14:paraId="07BC894A" w14:textId="135FEBE5" w:rsidR="00DD57C5" w:rsidRPr="005058A9" w:rsidDel="00721103" w:rsidRDefault="00076025">
            <w:pPr>
              <w:autoSpaceDE w:val="0"/>
              <w:autoSpaceDN w:val="0"/>
              <w:adjustRightInd w:val="0"/>
              <w:spacing w:line="340" w:lineRule="atLeast"/>
              <w:rPr>
                <w:del w:id="625" w:author="kimi_zj@sina.com" w:date="2019-09-14T00:32:00Z"/>
                <w:rFonts w:ascii="宋体" w:eastAsia="宋体" w:hAnsi="宋体" w:cs="Times"/>
                <w:color w:val="000000" w:themeColor="text1"/>
                <w:sz w:val="18"/>
                <w:szCs w:val="18"/>
              </w:rPr>
            </w:pPr>
            <w:del w:id="626" w:author="kimi_zj@sina.com" w:date="2019-09-14T00:32:00Z">
              <w:r w:rsidRPr="005058A9" w:rsidDel="00721103">
                <w:rPr>
                  <w:rFonts w:ascii="宋体" w:eastAsia="宋体" w:hAnsi="宋体" w:cs="宋体" w:hint="eastAsia"/>
                  <w:color w:val="000000" w:themeColor="text1"/>
                  <w:sz w:val="18"/>
                  <w:szCs w:val="18"/>
                </w:rPr>
                <w:delText>《工业和信息化部办公厅关于全面推进移动互联网建设发展通知》</w:delText>
              </w:r>
            </w:del>
          </w:p>
        </w:tc>
        <w:tc>
          <w:tcPr>
            <w:tcW w:w="3617" w:type="dxa"/>
            <w:vAlign w:val="center"/>
          </w:tcPr>
          <w:p w14:paraId="66EB9726" w14:textId="1DA68FBB" w:rsidR="00DD57C5" w:rsidRPr="005058A9" w:rsidDel="00721103" w:rsidRDefault="00076025">
            <w:pPr>
              <w:autoSpaceDE w:val="0"/>
              <w:autoSpaceDN w:val="0"/>
              <w:adjustRightInd w:val="0"/>
              <w:spacing w:line="340" w:lineRule="atLeast"/>
              <w:rPr>
                <w:del w:id="627" w:author="kimi_zj@sina.com" w:date="2019-09-14T00:32:00Z"/>
                <w:rFonts w:ascii="宋体" w:eastAsia="宋体" w:hAnsi="宋体" w:cs="Times"/>
                <w:color w:val="000000" w:themeColor="text1"/>
                <w:sz w:val="18"/>
                <w:szCs w:val="18"/>
              </w:rPr>
            </w:pPr>
            <w:del w:id="628" w:author="kimi_zj@sina.com" w:date="2019-09-14T00:32:00Z">
              <w:r w:rsidRPr="005058A9" w:rsidDel="00721103">
                <w:rPr>
                  <w:rFonts w:ascii="宋体" w:eastAsia="宋体" w:hAnsi="宋体" w:cs="宋体" w:hint="eastAsia"/>
                  <w:color w:val="000000" w:themeColor="text1"/>
                  <w:sz w:val="18"/>
                  <w:szCs w:val="18"/>
                </w:rPr>
                <w:delText>建设广覆盖、大连接、低能耗移动物联网基础设施，发展基于</w:delText>
              </w:r>
              <w:r w:rsidRPr="005058A9" w:rsidDel="00721103">
                <w:rPr>
                  <w:rFonts w:ascii="宋体" w:eastAsia="宋体" w:hAnsi="宋体" w:cs="宋体"/>
                  <w:color w:val="000000" w:themeColor="text1"/>
                  <w:sz w:val="18"/>
                  <w:szCs w:val="18"/>
                </w:rPr>
                <w:delText>NB-IOT</w:delText>
              </w:r>
              <w:r w:rsidRPr="005058A9" w:rsidDel="00721103">
                <w:rPr>
                  <w:rFonts w:ascii="宋体" w:eastAsia="宋体" w:hAnsi="宋体" w:cs="宋体" w:hint="eastAsia"/>
                  <w:color w:val="000000" w:themeColor="text1"/>
                  <w:sz w:val="18"/>
                  <w:szCs w:val="18"/>
                </w:rPr>
                <w:delText>技术的应用，有助于推进网络强国和制造强国建设</w:delText>
              </w:r>
            </w:del>
          </w:p>
        </w:tc>
      </w:tr>
      <w:tr w:rsidR="005058A9" w:rsidRPr="005058A9" w:rsidDel="00721103" w14:paraId="6BD5287E" w14:textId="1857164E">
        <w:trPr>
          <w:del w:id="629" w:author="kimi_zj@sina.com" w:date="2019-09-14T00:32:00Z"/>
        </w:trPr>
        <w:tc>
          <w:tcPr>
            <w:tcW w:w="1413" w:type="dxa"/>
            <w:vAlign w:val="center"/>
          </w:tcPr>
          <w:p w14:paraId="1BDE0CBD" w14:textId="3D8A4B9A" w:rsidR="00DD57C5" w:rsidRPr="005058A9" w:rsidDel="00721103" w:rsidRDefault="00076025">
            <w:pPr>
              <w:autoSpaceDE w:val="0"/>
              <w:autoSpaceDN w:val="0"/>
              <w:adjustRightInd w:val="0"/>
              <w:spacing w:line="340" w:lineRule="atLeast"/>
              <w:rPr>
                <w:del w:id="630" w:author="kimi_zj@sina.com" w:date="2019-09-14T00:32:00Z"/>
                <w:rFonts w:ascii="宋体" w:eastAsia="宋体" w:hAnsi="宋体" w:cs="Times"/>
                <w:color w:val="000000" w:themeColor="text1"/>
                <w:sz w:val="18"/>
                <w:szCs w:val="18"/>
              </w:rPr>
            </w:pPr>
            <w:del w:id="631" w:author="kimi_zj@sina.com" w:date="2019-09-14T00:32:00Z">
              <w:r w:rsidRPr="005058A9" w:rsidDel="00721103">
                <w:rPr>
                  <w:rFonts w:ascii="宋体" w:eastAsia="宋体" w:hAnsi="宋体" w:cs="宋体"/>
                  <w:color w:val="000000" w:themeColor="text1"/>
                  <w:sz w:val="18"/>
                  <w:szCs w:val="18"/>
                </w:rPr>
                <w:delText>2018</w:delText>
              </w:r>
              <w:r w:rsidRPr="005058A9" w:rsidDel="00721103">
                <w:rPr>
                  <w:rFonts w:ascii="宋体" w:eastAsia="宋体" w:hAnsi="宋体" w:cs="宋体" w:hint="eastAsia"/>
                  <w:color w:val="000000" w:themeColor="text1"/>
                  <w:sz w:val="18"/>
                  <w:szCs w:val="18"/>
                </w:rPr>
                <w:delText>年</w:delText>
              </w:r>
              <w:r w:rsidRPr="005058A9" w:rsidDel="00721103">
                <w:rPr>
                  <w:rFonts w:ascii="宋体" w:eastAsia="宋体" w:hAnsi="宋体" w:cs="宋体"/>
                  <w:color w:val="000000" w:themeColor="text1"/>
                  <w:sz w:val="18"/>
                  <w:szCs w:val="18"/>
                </w:rPr>
                <w:delText>2</w:delText>
              </w:r>
              <w:r w:rsidRPr="005058A9" w:rsidDel="00721103">
                <w:rPr>
                  <w:rFonts w:ascii="宋体" w:eastAsia="宋体" w:hAnsi="宋体" w:cs="宋体" w:hint="eastAsia"/>
                  <w:color w:val="000000" w:themeColor="text1"/>
                  <w:sz w:val="18"/>
                  <w:szCs w:val="18"/>
                </w:rPr>
                <w:delText>月</w:delText>
              </w:r>
            </w:del>
          </w:p>
        </w:tc>
        <w:tc>
          <w:tcPr>
            <w:tcW w:w="1167" w:type="dxa"/>
            <w:vAlign w:val="center"/>
          </w:tcPr>
          <w:p w14:paraId="309B7D90" w14:textId="2CFDC552" w:rsidR="00DD57C5" w:rsidRPr="005058A9" w:rsidDel="00721103" w:rsidRDefault="00076025">
            <w:pPr>
              <w:autoSpaceDE w:val="0"/>
              <w:autoSpaceDN w:val="0"/>
              <w:adjustRightInd w:val="0"/>
              <w:spacing w:line="340" w:lineRule="atLeast"/>
              <w:rPr>
                <w:del w:id="632" w:author="kimi_zj@sina.com" w:date="2019-09-14T00:32:00Z"/>
                <w:rFonts w:ascii="宋体" w:eastAsia="宋体" w:hAnsi="宋体" w:cs="Times"/>
                <w:color w:val="000000" w:themeColor="text1"/>
                <w:sz w:val="18"/>
                <w:szCs w:val="18"/>
              </w:rPr>
            </w:pPr>
            <w:del w:id="633" w:author="kimi_zj@sina.com" w:date="2019-09-14T00:32:00Z">
              <w:r w:rsidRPr="005058A9" w:rsidDel="00721103">
                <w:rPr>
                  <w:rFonts w:ascii="宋体" w:eastAsia="宋体" w:hAnsi="宋体" w:cs="宋体" w:hint="eastAsia"/>
                  <w:color w:val="000000" w:themeColor="text1"/>
                  <w:sz w:val="18"/>
                  <w:szCs w:val="18"/>
                </w:rPr>
                <w:delText>发改委</w:delText>
              </w:r>
            </w:del>
          </w:p>
        </w:tc>
        <w:tc>
          <w:tcPr>
            <w:tcW w:w="2093" w:type="dxa"/>
            <w:vAlign w:val="center"/>
          </w:tcPr>
          <w:p w14:paraId="582CBB0D" w14:textId="005F3CF6" w:rsidR="00DD57C5" w:rsidRPr="005058A9" w:rsidDel="00721103" w:rsidRDefault="00076025">
            <w:pPr>
              <w:autoSpaceDE w:val="0"/>
              <w:autoSpaceDN w:val="0"/>
              <w:adjustRightInd w:val="0"/>
              <w:spacing w:line="340" w:lineRule="atLeast"/>
              <w:rPr>
                <w:del w:id="634" w:author="kimi_zj@sina.com" w:date="2019-09-14T00:32:00Z"/>
                <w:rFonts w:ascii="宋体" w:eastAsia="宋体" w:hAnsi="宋体" w:cs="Times"/>
                <w:color w:val="000000" w:themeColor="text1"/>
                <w:sz w:val="18"/>
                <w:szCs w:val="18"/>
              </w:rPr>
            </w:pPr>
            <w:del w:id="635" w:author="kimi_zj@sina.com" w:date="2019-09-14T00:32:00Z">
              <w:r w:rsidRPr="005058A9" w:rsidDel="00721103">
                <w:rPr>
                  <w:rFonts w:ascii="宋体" w:eastAsia="宋体" w:hAnsi="宋体" w:cs="宋体" w:hint="eastAsia"/>
                  <w:color w:val="000000" w:themeColor="text1"/>
                  <w:sz w:val="18"/>
                  <w:szCs w:val="18"/>
                </w:rPr>
                <w:delText>《</w:delText>
              </w:r>
              <w:r w:rsidRPr="005058A9" w:rsidDel="00721103">
                <w:rPr>
                  <w:rFonts w:ascii="宋体" w:eastAsia="宋体" w:hAnsi="宋体" w:cs="宋体"/>
                  <w:color w:val="000000" w:themeColor="text1"/>
                  <w:sz w:val="18"/>
                  <w:szCs w:val="18"/>
                </w:rPr>
                <w:delText>2018</w:delText>
              </w:r>
              <w:r w:rsidRPr="005058A9" w:rsidDel="00721103">
                <w:rPr>
                  <w:rFonts w:ascii="宋体" w:eastAsia="宋体" w:hAnsi="宋体" w:cs="宋体" w:hint="eastAsia"/>
                  <w:color w:val="000000" w:themeColor="text1"/>
                  <w:sz w:val="18"/>
                  <w:szCs w:val="18"/>
                </w:rPr>
                <w:delText>年新一代信息基础设施建设工程拟支持项目名单》</w:delText>
              </w:r>
            </w:del>
          </w:p>
        </w:tc>
        <w:tc>
          <w:tcPr>
            <w:tcW w:w="3617" w:type="dxa"/>
            <w:vAlign w:val="center"/>
          </w:tcPr>
          <w:p w14:paraId="4710D556" w14:textId="3125F5E5" w:rsidR="00DD57C5" w:rsidRPr="005058A9" w:rsidDel="00721103" w:rsidRDefault="00076025">
            <w:pPr>
              <w:autoSpaceDE w:val="0"/>
              <w:autoSpaceDN w:val="0"/>
              <w:adjustRightInd w:val="0"/>
              <w:spacing w:line="340" w:lineRule="atLeast"/>
              <w:rPr>
                <w:del w:id="636" w:author="kimi_zj@sina.com" w:date="2019-09-14T00:32:00Z"/>
                <w:rFonts w:ascii="宋体" w:eastAsia="宋体" w:hAnsi="宋体" w:cs="Times"/>
                <w:color w:val="000000" w:themeColor="text1"/>
                <w:sz w:val="18"/>
                <w:szCs w:val="18"/>
              </w:rPr>
            </w:pPr>
            <w:del w:id="637" w:author="kimi_zj@sina.com" w:date="2019-09-14T00:32:00Z">
              <w:r w:rsidRPr="005058A9" w:rsidDel="00721103">
                <w:rPr>
                  <w:rFonts w:ascii="宋体" w:eastAsia="宋体" w:hAnsi="宋体" w:cs="宋体" w:hint="eastAsia"/>
                  <w:color w:val="000000" w:themeColor="text1"/>
                  <w:sz w:val="18"/>
                  <w:szCs w:val="18"/>
                </w:rPr>
                <w:delText>此次建设工程拟支持</w:delText>
              </w:r>
              <w:r w:rsidRPr="005058A9" w:rsidDel="00721103">
                <w:rPr>
                  <w:rFonts w:ascii="宋体" w:eastAsia="宋体" w:hAnsi="宋体" w:cs="宋体"/>
                  <w:color w:val="000000" w:themeColor="text1"/>
                  <w:sz w:val="18"/>
                  <w:szCs w:val="18"/>
                </w:rPr>
                <w:delText>8</w:delText>
              </w:r>
              <w:r w:rsidRPr="005058A9" w:rsidDel="00721103">
                <w:rPr>
                  <w:rFonts w:ascii="宋体" w:eastAsia="宋体" w:hAnsi="宋体" w:cs="宋体" w:hint="eastAsia"/>
                  <w:color w:val="000000" w:themeColor="text1"/>
                  <w:sz w:val="18"/>
                  <w:szCs w:val="18"/>
                </w:rPr>
                <w:delText>个项目，其中三个为三大运营商的</w:delText>
              </w:r>
              <w:r w:rsidRPr="005058A9" w:rsidDel="00721103">
                <w:rPr>
                  <w:rFonts w:ascii="宋体" w:eastAsia="宋体" w:hAnsi="宋体" w:cs="宋体"/>
                  <w:color w:val="000000" w:themeColor="text1"/>
                  <w:sz w:val="18"/>
                  <w:szCs w:val="18"/>
                </w:rPr>
                <w:delText>5G</w:delText>
              </w:r>
              <w:r w:rsidRPr="005058A9" w:rsidDel="00721103">
                <w:rPr>
                  <w:rFonts w:ascii="宋体" w:eastAsia="宋体" w:hAnsi="宋体" w:cs="宋体" w:hint="eastAsia"/>
                  <w:color w:val="000000" w:themeColor="text1"/>
                  <w:sz w:val="18"/>
                  <w:szCs w:val="18"/>
                </w:rPr>
                <w:delText>规模组网建设及应用示范工程</w:delText>
              </w:r>
            </w:del>
          </w:p>
        </w:tc>
      </w:tr>
      <w:tr w:rsidR="005058A9" w:rsidRPr="005058A9" w:rsidDel="00721103" w14:paraId="3C1F488A" w14:textId="6D7EC17F">
        <w:trPr>
          <w:del w:id="638" w:author="kimi_zj@sina.com" w:date="2019-09-14T00:32:00Z"/>
        </w:trPr>
        <w:tc>
          <w:tcPr>
            <w:tcW w:w="1413" w:type="dxa"/>
            <w:vAlign w:val="center"/>
          </w:tcPr>
          <w:p w14:paraId="6B7F6B52" w14:textId="5BFDCD8B" w:rsidR="00DD57C5" w:rsidRPr="005058A9" w:rsidDel="00721103" w:rsidRDefault="00076025">
            <w:pPr>
              <w:autoSpaceDE w:val="0"/>
              <w:autoSpaceDN w:val="0"/>
              <w:adjustRightInd w:val="0"/>
              <w:spacing w:line="340" w:lineRule="atLeast"/>
              <w:rPr>
                <w:del w:id="639" w:author="kimi_zj@sina.com" w:date="2019-09-14T00:32:00Z"/>
                <w:rFonts w:ascii="宋体" w:eastAsia="宋体" w:hAnsi="宋体" w:cs="Times"/>
                <w:color w:val="000000" w:themeColor="text1"/>
                <w:sz w:val="18"/>
                <w:szCs w:val="18"/>
              </w:rPr>
            </w:pPr>
            <w:del w:id="640" w:author="kimi_zj@sina.com" w:date="2019-09-14T00:32:00Z">
              <w:r w:rsidRPr="005058A9" w:rsidDel="00721103">
                <w:rPr>
                  <w:rFonts w:ascii="宋体" w:eastAsia="宋体" w:hAnsi="宋体" w:cs="宋体"/>
                  <w:color w:val="000000" w:themeColor="text1"/>
                  <w:sz w:val="18"/>
                  <w:szCs w:val="18"/>
                </w:rPr>
                <w:delText>2018</w:delText>
              </w:r>
              <w:r w:rsidRPr="005058A9" w:rsidDel="00721103">
                <w:rPr>
                  <w:rFonts w:ascii="宋体" w:eastAsia="宋体" w:hAnsi="宋体" w:cs="宋体" w:hint="eastAsia"/>
                  <w:color w:val="000000" w:themeColor="text1"/>
                  <w:sz w:val="18"/>
                  <w:szCs w:val="18"/>
                </w:rPr>
                <w:delText>年</w:delText>
              </w:r>
              <w:r w:rsidRPr="005058A9" w:rsidDel="00721103">
                <w:rPr>
                  <w:rFonts w:ascii="宋体" w:eastAsia="宋体" w:hAnsi="宋体" w:cs="宋体"/>
                  <w:color w:val="000000" w:themeColor="text1"/>
                  <w:sz w:val="18"/>
                  <w:szCs w:val="18"/>
                </w:rPr>
                <w:delText>12</w:delText>
              </w:r>
              <w:r w:rsidRPr="005058A9" w:rsidDel="00721103">
                <w:rPr>
                  <w:rFonts w:ascii="宋体" w:eastAsia="宋体" w:hAnsi="宋体" w:cs="宋体" w:hint="eastAsia"/>
                  <w:color w:val="000000" w:themeColor="text1"/>
                  <w:sz w:val="18"/>
                  <w:szCs w:val="18"/>
                </w:rPr>
                <w:delText>月</w:delText>
              </w:r>
            </w:del>
          </w:p>
        </w:tc>
        <w:tc>
          <w:tcPr>
            <w:tcW w:w="1167" w:type="dxa"/>
            <w:vAlign w:val="center"/>
          </w:tcPr>
          <w:p w14:paraId="12452B3E" w14:textId="03EB5E5E" w:rsidR="00DD57C5" w:rsidRPr="005058A9" w:rsidDel="00721103" w:rsidRDefault="00076025">
            <w:pPr>
              <w:autoSpaceDE w:val="0"/>
              <w:autoSpaceDN w:val="0"/>
              <w:adjustRightInd w:val="0"/>
              <w:spacing w:line="340" w:lineRule="atLeast"/>
              <w:rPr>
                <w:del w:id="641" w:author="kimi_zj@sina.com" w:date="2019-09-14T00:32:00Z"/>
                <w:rFonts w:ascii="宋体" w:eastAsia="宋体" w:hAnsi="宋体" w:cs="Times"/>
                <w:color w:val="000000" w:themeColor="text1"/>
                <w:sz w:val="18"/>
                <w:szCs w:val="18"/>
              </w:rPr>
            </w:pPr>
            <w:del w:id="642" w:author="kimi_zj@sina.com" w:date="2019-09-14T00:32:00Z">
              <w:r w:rsidRPr="005058A9" w:rsidDel="00721103">
                <w:rPr>
                  <w:rFonts w:ascii="宋体" w:eastAsia="宋体" w:hAnsi="宋体" w:cs="宋体" w:hint="eastAsia"/>
                  <w:color w:val="000000" w:themeColor="text1"/>
                  <w:sz w:val="18"/>
                  <w:szCs w:val="18"/>
                </w:rPr>
                <w:delText>工信部</w:delText>
              </w:r>
            </w:del>
          </w:p>
        </w:tc>
        <w:tc>
          <w:tcPr>
            <w:tcW w:w="2093" w:type="dxa"/>
            <w:vAlign w:val="center"/>
          </w:tcPr>
          <w:p w14:paraId="0298A625" w14:textId="662DF2B6" w:rsidR="00DD57C5" w:rsidRPr="005058A9" w:rsidDel="00721103" w:rsidRDefault="00076025">
            <w:pPr>
              <w:autoSpaceDE w:val="0"/>
              <w:autoSpaceDN w:val="0"/>
              <w:adjustRightInd w:val="0"/>
              <w:spacing w:line="340" w:lineRule="atLeast"/>
              <w:rPr>
                <w:del w:id="643" w:author="kimi_zj@sina.com" w:date="2019-09-14T00:32:00Z"/>
                <w:rFonts w:ascii="宋体" w:eastAsia="宋体" w:hAnsi="宋体" w:cs="Times"/>
                <w:color w:val="000000" w:themeColor="text1"/>
                <w:sz w:val="18"/>
                <w:szCs w:val="18"/>
              </w:rPr>
            </w:pPr>
            <w:del w:id="644" w:author="kimi_zj@sina.com" w:date="2019-09-14T00:32:00Z">
              <w:r w:rsidRPr="005058A9" w:rsidDel="00721103">
                <w:rPr>
                  <w:rFonts w:ascii="宋体" w:eastAsia="宋体" w:hAnsi="宋体" w:cs="宋体" w:hint="eastAsia"/>
                  <w:color w:val="000000" w:themeColor="text1"/>
                  <w:sz w:val="18"/>
                  <w:szCs w:val="18"/>
                </w:rPr>
                <w:delText>《车联网（智能网联汽车）产业发展行动计划》</w:delText>
              </w:r>
            </w:del>
          </w:p>
        </w:tc>
        <w:tc>
          <w:tcPr>
            <w:tcW w:w="3617" w:type="dxa"/>
            <w:vAlign w:val="center"/>
          </w:tcPr>
          <w:p w14:paraId="352A8AE5" w14:textId="2429AA80" w:rsidR="00DD57C5" w:rsidRPr="005058A9" w:rsidDel="00721103" w:rsidRDefault="00076025">
            <w:pPr>
              <w:autoSpaceDE w:val="0"/>
              <w:autoSpaceDN w:val="0"/>
              <w:adjustRightInd w:val="0"/>
              <w:spacing w:line="340" w:lineRule="atLeast"/>
              <w:rPr>
                <w:del w:id="645" w:author="kimi_zj@sina.com" w:date="2019-09-14T00:32:00Z"/>
                <w:rFonts w:ascii="宋体" w:eastAsia="宋体" w:hAnsi="宋体" w:cs="Times"/>
                <w:color w:val="000000" w:themeColor="text1"/>
                <w:sz w:val="18"/>
                <w:szCs w:val="18"/>
              </w:rPr>
            </w:pPr>
            <w:del w:id="646" w:author="kimi_zj@sina.com" w:date="2019-09-14T00:32:00Z">
              <w:r w:rsidRPr="005058A9" w:rsidDel="00721103">
                <w:rPr>
                  <w:rFonts w:ascii="宋体" w:eastAsia="宋体" w:hAnsi="宋体" w:cs="宋体" w:hint="eastAsia"/>
                  <w:color w:val="000000" w:themeColor="text1"/>
                  <w:sz w:val="18"/>
                  <w:szCs w:val="18"/>
                </w:rPr>
                <w:delText>发展车辆网产业，有利于提升汽车网联化、智能化水平，实现自动驾驶，发展智能家桶，促进信息消费</w:delText>
              </w:r>
            </w:del>
          </w:p>
        </w:tc>
      </w:tr>
    </w:tbl>
    <w:p w14:paraId="172E9C58" w14:textId="5C432F5F" w:rsidR="00DD57C5" w:rsidRPr="005058A9" w:rsidDel="00721103" w:rsidRDefault="00076025">
      <w:pPr>
        <w:spacing w:line="360" w:lineRule="auto"/>
        <w:ind w:firstLine="420"/>
        <w:rPr>
          <w:del w:id="647" w:author="kimi_zj@sina.com" w:date="2019-09-14T00:32:00Z"/>
          <w:rFonts w:ascii="宋体" w:eastAsia="宋体" w:hAnsi="宋体"/>
          <w:color w:val="000000" w:themeColor="text1"/>
        </w:rPr>
      </w:pPr>
      <w:del w:id="648" w:author="kimi_zj@sina.com" w:date="2019-09-14T00:32:00Z">
        <w:r w:rsidRPr="005058A9" w:rsidDel="00721103">
          <w:rPr>
            <w:rFonts w:ascii="宋体" w:eastAsia="宋体" w:hAnsi="宋体" w:hint="eastAsia"/>
            <w:color w:val="000000" w:themeColor="text1"/>
          </w:rPr>
          <w:delText xml:space="preserve">                  </w:delText>
        </w:r>
      </w:del>
      <w:moveFromRangeStart w:id="649" w:author="User" w:date="2019-09-09T10:05:00Z" w:name="move18915931"/>
      <w:moveFrom w:id="650" w:author="User" w:date="2019-09-09T10:05:00Z">
        <w:del w:id="651" w:author="kimi_zj@sina.com" w:date="2019-09-14T00:32:00Z">
          <w:r w:rsidRPr="005058A9" w:rsidDel="00721103">
            <w:rPr>
              <w:rFonts w:ascii="宋体" w:eastAsia="宋体" w:hAnsi="宋体"/>
              <w:color w:val="000000" w:themeColor="text1"/>
            </w:rPr>
            <w:delText>物联网产业重要政策一览</w:delText>
          </w:r>
        </w:del>
      </w:moveFrom>
      <w:moveFromRangeEnd w:id="649"/>
    </w:p>
    <w:p w14:paraId="72309702" w14:textId="39C205CB" w:rsidR="00DD57C5" w:rsidRPr="005058A9" w:rsidDel="00721103" w:rsidRDefault="00076025">
      <w:pPr>
        <w:spacing w:line="360" w:lineRule="auto"/>
        <w:ind w:firstLine="420"/>
        <w:rPr>
          <w:del w:id="652" w:author="kimi_zj@sina.com" w:date="2019-09-14T00:32:00Z"/>
          <w:rFonts w:ascii="宋体" w:eastAsia="宋体" w:hAnsi="宋体"/>
          <w:color w:val="000000" w:themeColor="text1"/>
        </w:rPr>
      </w:pPr>
      <w:del w:id="653" w:author="kimi_zj@sina.com" w:date="2019-09-14T00:32:00Z">
        <w:r w:rsidRPr="005058A9" w:rsidDel="00721103">
          <w:rPr>
            <w:rFonts w:ascii="宋体" w:eastAsia="宋体" w:hAnsi="宋体"/>
            <w:color w:val="000000" w:themeColor="text1"/>
          </w:rPr>
          <w:delText xml:space="preserve"> </w:delText>
        </w:r>
        <w:r w:rsidRPr="005058A9" w:rsidDel="00721103">
          <w:rPr>
            <w:rFonts w:ascii="宋体" w:eastAsia="宋体" w:hAnsi="宋体" w:hint="eastAsia"/>
            <w:color w:val="000000" w:themeColor="text1"/>
          </w:rPr>
          <w:delText>尤其是在</w:delText>
        </w:r>
        <w:r w:rsidRPr="005058A9" w:rsidDel="00721103">
          <w:rPr>
            <w:rFonts w:ascii="宋体" w:eastAsia="宋体" w:hAnsi="宋体"/>
            <w:color w:val="000000" w:themeColor="text1"/>
          </w:rPr>
          <w:delText>2016年7月</w:delText>
        </w:r>
      </w:del>
      <w:ins w:id="654" w:author="User" w:date="2019-09-09T10:05:00Z">
        <w:del w:id="655" w:author="kimi_zj@sina.com" w:date="2019-09-14T00:32:00Z">
          <w:r w:rsidR="00400D20" w:rsidDel="00721103">
            <w:rPr>
              <w:rFonts w:ascii="宋体" w:eastAsia="宋体" w:hAnsi="宋体" w:hint="eastAsia"/>
              <w:color w:val="000000" w:themeColor="text1"/>
            </w:rPr>
            <w:delText>，</w:delText>
          </w:r>
        </w:del>
      </w:ins>
      <w:del w:id="656" w:author="kimi_zj@sina.com" w:date="2019-09-14T00:32:00Z">
        <w:r w:rsidRPr="005058A9" w:rsidDel="00721103">
          <w:rPr>
            <w:rFonts w:ascii="宋体" w:eastAsia="宋体" w:hAnsi="宋体"/>
            <w:color w:val="000000" w:themeColor="text1"/>
          </w:rPr>
          <w:delText>十八届五中全会通过了《中共中央关于制定国民经济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delText>
        </w:r>
        <w:r w:rsidRPr="005058A9" w:rsidDel="00721103">
          <w:rPr>
            <w:rFonts w:ascii="宋体" w:eastAsia="宋体" w:hAnsi="宋体" w:hint="eastAsia"/>
            <w:color w:val="000000" w:themeColor="text1"/>
          </w:rPr>
          <w:delText>。</w:delText>
        </w:r>
      </w:del>
    </w:p>
    <w:p w14:paraId="4D1E2D06" w14:textId="5DC05749" w:rsidR="00DD57C5" w:rsidRPr="005058A9" w:rsidDel="00721103" w:rsidRDefault="00076025">
      <w:pPr>
        <w:spacing w:line="360" w:lineRule="auto"/>
        <w:ind w:firstLine="420"/>
        <w:rPr>
          <w:del w:id="657" w:author="kimi_zj@sina.com" w:date="2019-09-14T00:32:00Z"/>
          <w:rFonts w:ascii="宋体" w:eastAsia="宋体" w:hAnsi="宋体"/>
          <w:color w:val="000000" w:themeColor="text1"/>
        </w:rPr>
      </w:pPr>
      <w:del w:id="658" w:author="kimi_zj@sina.com" w:date="2019-09-14T00:32:00Z">
        <w:r w:rsidRPr="005058A9" w:rsidDel="00721103">
          <w:rPr>
            <w:rFonts w:ascii="宋体" w:eastAsia="宋体" w:hAnsi="宋体" w:hint="eastAsia"/>
            <w:color w:val="000000" w:themeColor="text1"/>
          </w:rPr>
          <w:delText>（2）、经济层面</w:delText>
        </w:r>
      </w:del>
    </w:p>
    <w:p w14:paraId="19B21E6B" w14:textId="633D5179" w:rsidR="00DD57C5" w:rsidRPr="005058A9" w:rsidDel="00721103" w:rsidRDefault="00076025">
      <w:pPr>
        <w:spacing w:line="360" w:lineRule="auto"/>
        <w:ind w:firstLine="420"/>
        <w:rPr>
          <w:del w:id="659" w:author="kimi_zj@sina.com" w:date="2019-09-14T00:32:00Z"/>
          <w:rFonts w:ascii="宋体" w:eastAsia="宋体" w:hAnsi="宋体"/>
          <w:color w:val="000000" w:themeColor="text1"/>
        </w:rPr>
      </w:pPr>
      <w:del w:id="660" w:author="kimi_zj@sina.com" w:date="2019-09-14T00:32:00Z">
        <w:r w:rsidRPr="005058A9" w:rsidDel="00721103">
          <w:rPr>
            <w:rFonts w:ascii="宋体" w:eastAsia="宋体" w:hAnsi="宋体"/>
            <w:color w:val="000000" w:themeColor="text1"/>
          </w:rPr>
          <w:delText>伴随万物互联的物联网时代推进，数以百亿甚至千亿设备接入网络，掀起新一轮的科技革命，且为世界经济增长注入动力，经济价值超过10万亿美元。物联网发展核心在于传感器部署，多年以来，因物联网广泛应用落地，传感器市场规模也是呈现快速增长态势，传感器产业迎来了巨大的发展契机，有数据显示，</w:delText>
        </w:r>
        <w:commentRangeStart w:id="661"/>
        <w:r w:rsidRPr="005058A9" w:rsidDel="00721103">
          <w:rPr>
            <w:rFonts w:ascii="宋体" w:eastAsia="宋体" w:hAnsi="宋体"/>
            <w:color w:val="000000" w:themeColor="text1"/>
          </w:rPr>
          <w:delText>今年</w:delText>
        </w:r>
        <w:commentRangeEnd w:id="661"/>
        <w:r w:rsidR="00FB17FF" w:rsidDel="00721103">
          <w:rPr>
            <w:rStyle w:val="af1"/>
          </w:rPr>
          <w:commentReference w:id="661"/>
        </w:r>
        <w:r w:rsidRPr="005058A9" w:rsidDel="00721103">
          <w:rPr>
            <w:rFonts w:ascii="宋体" w:eastAsia="宋体" w:hAnsi="宋体"/>
            <w:color w:val="000000" w:themeColor="text1"/>
          </w:rPr>
          <w:delText>，全球传感器市场规模有望达到2660亿美元（约1.8万亿人民币），特别国内增长迅猛，有机构预计到2021年，仅我国传感器市场规模就高达5937亿元。</w:delText>
        </w:r>
      </w:del>
    </w:p>
    <w:p w14:paraId="61459D2D" w14:textId="5D24EA0A" w:rsidR="00DD57C5" w:rsidRPr="005058A9" w:rsidDel="00721103" w:rsidRDefault="00076025">
      <w:pPr>
        <w:spacing w:line="360" w:lineRule="auto"/>
        <w:rPr>
          <w:del w:id="662" w:author="kimi_zj@sina.com" w:date="2019-09-14T00:32:00Z"/>
          <w:rFonts w:ascii="宋体" w:eastAsia="宋体" w:hAnsi="宋体"/>
          <w:color w:val="000000" w:themeColor="text1"/>
        </w:rPr>
      </w:pPr>
      <w:del w:id="663" w:author="kimi_zj@sina.com" w:date="2019-09-14T00:32:00Z">
        <w:r w:rsidRPr="005058A9" w:rsidDel="00721103">
          <w:rPr>
            <w:rFonts w:ascii="宋体" w:eastAsia="宋体" w:hAnsi="宋体"/>
            <w:color w:val="000000" w:themeColor="text1"/>
          </w:rPr>
          <w:delText>随着传感器规模部署，推动物联网更广泛引用</w:delText>
        </w:r>
      </w:del>
      <w:ins w:id="664" w:author="User" w:date="2019-09-09T10:07:00Z">
        <w:del w:id="665" w:author="kimi_zj@sina.com" w:date="2019-09-14T00:32:00Z">
          <w:r w:rsidR="00FB17FF" w:rsidDel="00721103">
            <w:rPr>
              <w:rFonts w:ascii="宋体" w:eastAsia="宋体" w:hAnsi="宋体" w:hint="eastAsia"/>
              <w:color w:val="000000" w:themeColor="text1"/>
            </w:rPr>
            <w:delText>应</w:delText>
          </w:r>
          <w:r w:rsidR="00FB17FF" w:rsidRPr="005058A9" w:rsidDel="00721103">
            <w:rPr>
              <w:rFonts w:ascii="宋体" w:eastAsia="宋体" w:hAnsi="宋体"/>
              <w:color w:val="000000" w:themeColor="text1"/>
            </w:rPr>
            <w:delText>用</w:delText>
          </w:r>
        </w:del>
      </w:ins>
      <w:del w:id="666" w:author="kimi_zj@sina.com" w:date="2019-09-14T00:32:00Z">
        <w:r w:rsidRPr="005058A9" w:rsidDel="00721103">
          <w:rPr>
            <w:rFonts w:ascii="宋体" w:eastAsia="宋体" w:hAnsi="宋体"/>
            <w:color w:val="000000" w:themeColor="text1"/>
          </w:rPr>
          <w:delText>至各行各业，尤其传感器</w:delText>
        </w:r>
      </w:del>
      <w:ins w:id="667" w:author="User" w:date="2019-09-09T10:08:00Z">
        <w:del w:id="668" w:author="kimi_zj@sina.com" w:date="2019-09-14T00:32:00Z">
          <w:r w:rsidR="00FB17FF" w:rsidDel="00721103">
            <w:rPr>
              <w:rFonts w:ascii="宋体" w:eastAsia="宋体" w:hAnsi="宋体" w:hint="eastAsia"/>
              <w:color w:val="000000" w:themeColor="text1"/>
            </w:rPr>
            <w:delText>的广泛部署</w:delText>
          </w:r>
        </w:del>
      </w:ins>
      <w:del w:id="669" w:author="kimi_zj@sina.com" w:date="2019-09-14T00:32:00Z">
        <w:r w:rsidRPr="005058A9" w:rsidDel="00721103">
          <w:rPr>
            <w:rFonts w:ascii="宋体" w:eastAsia="宋体" w:hAnsi="宋体"/>
            <w:color w:val="000000" w:themeColor="text1"/>
          </w:rPr>
          <w:delText>使得对城市部运行持续动态采集、测量、分析和优化成为可能，带来基于数据驱动新型智慧城市综合应用，使得城市运转真正“聪明”起来，有助于提高对交通和街道等城市公共管理能力，开创了一个智慧城市的新时代。未来几年内，世界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万亿美元（约8.1万亿人民币），至此，吸引了腾讯阿里华为等巨头纷纷进场，助力城市精细化管理。</w:delText>
        </w:r>
        <w:r w:rsidRPr="005058A9" w:rsidDel="00721103">
          <w:rPr>
            <w:rFonts w:ascii="宋体" w:eastAsia="宋体" w:hAnsi="宋体" w:hint="eastAsia"/>
            <w:color w:val="000000" w:themeColor="text1"/>
          </w:rPr>
          <w:delText>另外一方面</w:delText>
        </w:r>
        <w:r w:rsidRPr="005058A9" w:rsidDel="00721103">
          <w:rPr>
            <w:rFonts w:ascii="宋体" w:eastAsia="宋体" w:hAnsi="宋体"/>
            <w:color w:val="000000" w:themeColor="text1"/>
          </w:rPr>
          <w:delText>移动互联网人口红利不再，全球智能手机出货量下滑已成事实，而在万物互联大背景下，包括苹果、华为、小米等众多手机厂商面向消费者电子拓展到更狂</w:delText>
        </w:r>
      </w:del>
      <w:ins w:id="670" w:author="User" w:date="2019-09-09T10:09:00Z">
        <w:del w:id="671" w:author="kimi_zj@sina.com" w:date="2019-09-14T00:32:00Z">
          <w:r w:rsidR="00FB17FF" w:rsidDel="00721103">
            <w:rPr>
              <w:rFonts w:ascii="宋体" w:eastAsia="宋体" w:hAnsi="宋体" w:hint="eastAsia"/>
              <w:color w:val="000000" w:themeColor="text1"/>
            </w:rPr>
            <w:delText>广</w:delText>
          </w:r>
        </w:del>
      </w:ins>
      <w:del w:id="672" w:author="kimi_zj@sina.com" w:date="2019-09-14T00:32:00Z">
        <w:r w:rsidRPr="005058A9" w:rsidDel="00721103">
          <w:rPr>
            <w:rFonts w:ascii="宋体" w:eastAsia="宋体" w:hAnsi="宋体"/>
            <w:color w:val="000000" w:themeColor="text1"/>
          </w:rPr>
          <w:delText>领域，例如智能手表、智能音箱等智能硬件，寄望于拓展手机以外的消费科技市场，并搭建生态抢夺智能家居。智能家居是物联网细分行业最具潜力市场，预计</w:delText>
        </w:r>
      </w:del>
      <w:commentRangeStart w:id="673"/>
      <w:del w:id="674" w:author="kimi_zj@sina.com" w:date="2019-09-14T00:31:00Z">
        <w:r w:rsidRPr="005058A9" w:rsidDel="00EB4C9D">
          <w:rPr>
            <w:rFonts w:ascii="宋体" w:eastAsia="宋体" w:hAnsi="宋体"/>
            <w:color w:val="000000" w:themeColor="text1"/>
          </w:rPr>
          <w:delText>今年</w:delText>
        </w:r>
        <w:commentRangeEnd w:id="673"/>
        <w:r w:rsidR="00FB17FF" w:rsidDel="00EB4C9D">
          <w:rPr>
            <w:rStyle w:val="af1"/>
          </w:rPr>
          <w:commentReference w:id="673"/>
        </w:r>
        <w:r w:rsidRPr="005058A9" w:rsidDel="00EB4C9D">
          <w:rPr>
            <w:rFonts w:ascii="宋体" w:eastAsia="宋体" w:hAnsi="宋体"/>
            <w:color w:val="000000" w:themeColor="text1"/>
          </w:rPr>
          <w:delText>全</w:delText>
        </w:r>
      </w:del>
      <w:del w:id="675" w:author="kimi_zj@sina.com" w:date="2019-09-14T00:32:00Z">
        <w:r w:rsidRPr="005058A9" w:rsidDel="00721103">
          <w:rPr>
            <w:rFonts w:ascii="宋体" w:eastAsia="宋体" w:hAnsi="宋体"/>
            <w:color w:val="000000" w:themeColor="text1"/>
          </w:rPr>
          <w:delText>球规模为960亿美元，到2020年将增长到2770元美元（19000亿人民币），促使科技企业、互联网巨头，亦是</w:delText>
        </w:r>
      </w:del>
      <w:ins w:id="676" w:author="User" w:date="2019-09-09T10:10:00Z">
        <w:del w:id="677" w:author="kimi_zj@sina.com" w:date="2019-09-14T00:32:00Z">
          <w:r w:rsidR="00FB17FF" w:rsidDel="00721103">
            <w:rPr>
              <w:rFonts w:ascii="宋体" w:eastAsia="宋体" w:hAnsi="宋体" w:hint="eastAsia"/>
              <w:color w:val="000000" w:themeColor="text1"/>
            </w:rPr>
            <w:delText>以及</w:delText>
          </w:r>
        </w:del>
      </w:ins>
      <w:del w:id="678" w:author="kimi_zj@sina.com" w:date="2019-09-14T00:32:00Z">
        <w:r w:rsidRPr="005058A9" w:rsidDel="00721103">
          <w:rPr>
            <w:rFonts w:ascii="宋体" w:eastAsia="宋体" w:hAnsi="宋体"/>
            <w:color w:val="000000" w:themeColor="text1"/>
          </w:rPr>
          <w:delText>传统家电企业纷纷加大马力向智能家居挺进。亚马逊智能音箱累积出货量早已突破三千万台，谷歌音箱出货量也已突破千万。而在中国，阿里巴巴和小米在智能音箱市场则成为最大赢家，阿里巴巴旗下天猫精灵占据国内50%市场份额，但小米IoT生态链，今年上半年为其贡献了181亿元营收，成为手机厂商中最大赢家，也预示着全球智能家居迎来重大发展机遇</w:delText>
        </w:r>
        <w:r w:rsidRPr="005058A9" w:rsidDel="00721103">
          <w:rPr>
            <w:rFonts w:ascii="宋体" w:eastAsia="宋体" w:hAnsi="宋体" w:hint="eastAsia"/>
            <w:color w:val="000000" w:themeColor="text1"/>
          </w:rPr>
          <w:delText>。</w:delText>
        </w:r>
        <w:r w:rsidRPr="005058A9" w:rsidDel="00721103">
          <w:rPr>
            <w:rFonts w:ascii="宋体" w:eastAsia="宋体" w:hAnsi="宋体"/>
            <w:color w:val="000000" w:themeColor="text1"/>
          </w:rPr>
          <w:delTex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海康威视作为国内安防龙头，则收割着这一波红利，今年上半年营收同比增长26.92%，达到208.76亿。另外，包括面向安防领域的AI创新企业备受是资本追逐，估值更是高达数十亿美元。早前物联网资深人士对《中国经营报》表示：计算机视觉厂商和安防厂商可谓是殊途同归，都寄望撬动物联网市场。通过部署各种传感器，把设备与数据和服务打通，在工业互联网平台支撑下，制造企业有依据数据进行洞察的能力，把制造业推向数字化制造转型，这一转变，蕴藏巨大市场，有数据显示，我国工业互联网市场规</w:delText>
        </w:r>
      </w:del>
      <w:ins w:id="679" w:author="User" w:date="2019-09-09T10:13:00Z">
        <w:del w:id="680" w:author="kimi_zj@sina.com" w:date="2019-09-14T00:32:00Z">
          <w:r w:rsidR="00FB17FF" w:rsidDel="00721103">
            <w:rPr>
              <w:rFonts w:ascii="宋体" w:eastAsia="宋体" w:hAnsi="宋体" w:hint="eastAsia"/>
              <w:color w:val="000000" w:themeColor="text1"/>
            </w:rPr>
            <w:delText>规模</w:delText>
          </w:r>
        </w:del>
      </w:ins>
      <w:commentRangeStart w:id="681"/>
      <w:del w:id="682" w:author="kimi_zj@sina.com" w:date="2019-09-14T00:31:00Z">
        <w:r w:rsidRPr="005058A9" w:rsidDel="00EF68F2">
          <w:rPr>
            <w:rFonts w:ascii="宋体" w:eastAsia="宋体" w:hAnsi="宋体"/>
            <w:color w:val="000000" w:themeColor="text1"/>
          </w:rPr>
          <w:delText>去年</w:delText>
        </w:r>
        <w:commentRangeEnd w:id="681"/>
        <w:r w:rsidR="00FB17FF" w:rsidDel="00EF68F2">
          <w:rPr>
            <w:rStyle w:val="af1"/>
          </w:rPr>
          <w:commentReference w:id="681"/>
        </w:r>
        <w:r w:rsidRPr="005058A9" w:rsidDel="00EF68F2">
          <w:rPr>
            <w:rFonts w:ascii="宋体" w:eastAsia="宋体" w:hAnsi="宋体"/>
            <w:color w:val="000000" w:themeColor="text1"/>
          </w:rPr>
          <w:delText>达</w:delText>
        </w:r>
      </w:del>
      <w:del w:id="683" w:author="kimi_zj@sina.com" w:date="2019-09-14T00:32:00Z">
        <w:r w:rsidRPr="005058A9" w:rsidDel="00721103">
          <w:rPr>
            <w:rFonts w:ascii="宋体" w:eastAsia="宋体" w:hAnsi="宋体"/>
            <w:color w:val="000000" w:themeColor="text1"/>
          </w:rPr>
          <w:delText>到4677亿元，2020年有望增长到7000亿。</w:delText>
        </w:r>
        <w:r w:rsidRPr="005058A9" w:rsidDel="00721103">
          <w:rPr>
            <w:rFonts w:ascii="宋体" w:eastAsia="宋体" w:hAnsi="宋体" w:hint="eastAsia"/>
            <w:color w:val="000000" w:themeColor="text1"/>
          </w:rPr>
          <w:delText>根据艾瑞咨询以及中国产业信息网数据显示，中国物联网模组在2020年预计市场规模将接近300亿元人民币。</w:delText>
        </w:r>
      </w:del>
    </w:p>
    <w:p w14:paraId="46ABAAED" w14:textId="01F856E9" w:rsidR="00DD57C5" w:rsidRPr="005058A9" w:rsidDel="00721103" w:rsidRDefault="00076025">
      <w:pPr>
        <w:spacing w:line="360" w:lineRule="auto"/>
        <w:rPr>
          <w:del w:id="684" w:author="kimi_zj@sina.com" w:date="2019-09-14T00:32:00Z"/>
          <w:rFonts w:ascii="宋体" w:eastAsia="宋体" w:hAnsi="宋体"/>
          <w:color w:val="000000" w:themeColor="text1"/>
        </w:rPr>
      </w:pPr>
      <w:del w:id="685" w:author="kimi_zj@sina.com" w:date="2019-09-14T00:32:00Z">
        <w:r w:rsidRPr="005058A9" w:rsidDel="00721103">
          <w:rPr>
            <w:rFonts w:ascii="宋体" w:eastAsia="宋体" w:hAnsi="宋体" w:hint="eastAsia"/>
            <w:color w:val="000000" w:themeColor="text1"/>
          </w:rPr>
          <w:delText xml:space="preserve">   </w:delText>
        </w:r>
        <w:r w:rsidRPr="005058A9" w:rsidDel="00721103">
          <w:rPr>
            <w:rFonts w:ascii="宋体" w:eastAsia="宋体" w:hAnsi="宋体"/>
            <w:noProof/>
            <w:color w:val="000000" w:themeColor="text1"/>
            <w:rPrChange w:id="686" w:author="Unknown">
              <w:rPr>
                <w:noProof/>
              </w:rPr>
            </w:rPrChange>
          </w:rPr>
          <w:drawing>
            <wp:inline distT="0" distB="0" distL="0" distR="0" wp14:anchorId="490BEBFE" wp14:editId="69695254">
              <wp:extent cx="5270500" cy="2580640"/>
              <wp:effectExtent l="0" t="0" r="0" b="1016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del>
    </w:p>
    <w:p w14:paraId="7569C4E4" w14:textId="76919D47" w:rsidR="00FB17FF" w:rsidDel="00721103" w:rsidRDefault="00FB17FF">
      <w:pPr>
        <w:jc w:val="center"/>
        <w:rPr>
          <w:ins w:id="687" w:author="User" w:date="2019-09-09T10:14:00Z"/>
          <w:del w:id="688" w:author="kimi_zj@sina.com" w:date="2019-09-14T00:32:00Z"/>
          <w:rFonts w:ascii="宋体" w:eastAsia="宋体" w:hAnsi="宋体"/>
          <w:color w:val="000000" w:themeColor="text1"/>
        </w:rPr>
      </w:pPr>
      <w:ins w:id="689" w:author="User" w:date="2019-09-09T10:14:00Z">
        <w:del w:id="690" w:author="kimi_zj@sina.com" w:date="2019-09-14T00:32:00Z">
          <w:r w:rsidDel="00721103">
            <w:rPr>
              <w:rFonts w:ascii="宋体" w:eastAsia="宋体" w:hAnsi="宋体" w:hint="eastAsia"/>
              <w:color w:val="000000" w:themeColor="text1"/>
            </w:rPr>
            <w:delText>图编号：</w:delText>
          </w:r>
          <w:r w:rsidRPr="005058A9" w:rsidDel="00721103">
            <w:rPr>
              <w:rFonts w:ascii="宋体" w:eastAsia="宋体" w:hAnsi="宋体"/>
              <w:color w:val="000000" w:themeColor="text1"/>
            </w:rPr>
            <w:delText>物联网芯片模组市场规模（亿元）</w:delText>
          </w:r>
        </w:del>
      </w:ins>
    </w:p>
    <w:p w14:paraId="42C92F4C" w14:textId="7448CA26" w:rsidR="00DD57C5" w:rsidRPr="005058A9" w:rsidDel="00721103" w:rsidRDefault="00076025">
      <w:pPr>
        <w:jc w:val="center"/>
        <w:rPr>
          <w:del w:id="691" w:author="kimi_zj@sina.com" w:date="2019-09-14T00:32:00Z"/>
          <w:rFonts w:ascii="宋体" w:eastAsia="宋体" w:hAnsi="宋体"/>
          <w:color w:val="000000" w:themeColor="text1"/>
        </w:rPr>
      </w:pPr>
      <w:del w:id="692" w:author="kimi_zj@sina.com" w:date="2019-09-14T00:32:00Z">
        <w:r w:rsidRPr="005058A9" w:rsidDel="00721103">
          <w:rPr>
            <w:rFonts w:ascii="宋体" w:eastAsia="宋体" w:hAnsi="宋体"/>
            <w:color w:val="000000" w:themeColor="text1"/>
          </w:rPr>
          <w:delText>资料来源</w:delText>
        </w:r>
      </w:del>
      <w:ins w:id="693" w:author="User" w:date="2019-09-09T10:14:00Z">
        <w:del w:id="694" w:author="kimi_zj@sina.com" w:date="2019-09-14T00:32:00Z">
          <w:r w:rsidR="00FB17FF" w:rsidDel="00721103">
            <w:rPr>
              <w:rFonts w:ascii="宋体" w:eastAsia="宋体" w:hAnsi="宋体" w:hint="eastAsia"/>
              <w:color w:val="000000" w:themeColor="text1"/>
            </w:rPr>
            <w:delText>：</w:delText>
          </w:r>
        </w:del>
      </w:ins>
      <w:del w:id="695" w:author="kimi_zj@sina.com" w:date="2019-09-14T00:32:00Z">
        <w:r w:rsidRPr="005058A9" w:rsidDel="00721103">
          <w:rPr>
            <w:rFonts w:ascii="宋体" w:eastAsia="宋体" w:hAnsi="宋体"/>
            <w:color w:val="000000" w:themeColor="text1"/>
          </w:rPr>
          <w:delText>艾瑞咨询、中国产业信息网</w:delText>
        </w:r>
      </w:del>
      <w:ins w:id="696" w:author="User" w:date="2019-09-09T10:14:00Z">
        <w:del w:id="697" w:author="kimi_zj@sina.com" w:date="2019-09-14T00:32:00Z">
          <w:r w:rsidR="00FB17FF" w:rsidDel="00721103">
            <w:rPr>
              <w:rFonts w:ascii="宋体" w:eastAsia="宋体" w:hAnsi="宋体" w:hint="eastAsia"/>
              <w:color w:val="000000" w:themeColor="text1"/>
            </w:rPr>
            <w:delText>（网址和日期）</w:delText>
          </w:r>
        </w:del>
      </w:ins>
      <w:del w:id="698" w:author="kimi_zj@sina.com" w:date="2019-09-14T00:32:00Z">
        <w:r w:rsidRPr="005058A9" w:rsidDel="00721103">
          <w:rPr>
            <w:rFonts w:ascii="宋体" w:eastAsia="宋体" w:hAnsi="宋体"/>
            <w:color w:val="000000" w:themeColor="text1"/>
          </w:rPr>
          <w:delText xml:space="preserve">  物联网芯片模组市场规模（亿元）</w:delText>
        </w:r>
      </w:del>
    </w:p>
    <w:p w14:paraId="3B285159" w14:textId="23CD50F9" w:rsidR="00DD57C5" w:rsidRPr="005058A9" w:rsidDel="00721103" w:rsidRDefault="00076025">
      <w:pPr>
        <w:ind w:firstLine="420"/>
        <w:rPr>
          <w:del w:id="699" w:author="kimi_zj@sina.com" w:date="2019-09-14T00:32:00Z"/>
          <w:rFonts w:ascii="宋体" w:eastAsia="宋体" w:hAnsi="宋体"/>
          <w:color w:val="000000" w:themeColor="text1"/>
        </w:rPr>
      </w:pPr>
      <w:del w:id="700" w:author="kimi_zj@sina.com" w:date="2019-09-14T00:32:00Z">
        <w:r w:rsidRPr="005058A9" w:rsidDel="00721103">
          <w:rPr>
            <w:rFonts w:ascii="宋体" w:eastAsia="宋体" w:hAnsi="宋体" w:hint="eastAsia"/>
            <w:color w:val="000000" w:themeColor="text1"/>
          </w:rPr>
          <w:delText>（3）、社会层面</w:delText>
        </w:r>
      </w:del>
    </w:p>
    <w:p w14:paraId="14C59BE6" w14:textId="47AB6A23" w:rsidR="00DD57C5" w:rsidRPr="005058A9" w:rsidDel="00721103" w:rsidRDefault="00076025">
      <w:pPr>
        <w:spacing w:line="360" w:lineRule="auto"/>
        <w:rPr>
          <w:del w:id="701" w:author="kimi_zj@sina.com" w:date="2019-09-14T00:32:00Z"/>
          <w:rFonts w:ascii="宋体" w:eastAsia="宋体" w:hAnsi="宋体"/>
          <w:color w:val="000000" w:themeColor="text1"/>
        </w:rPr>
      </w:pPr>
      <w:del w:id="702" w:author="kimi_zj@sina.com" w:date="2019-09-14T00:32:00Z">
        <w:r w:rsidRPr="005058A9" w:rsidDel="00721103">
          <w:rPr>
            <w:rFonts w:ascii="宋体" w:eastAsia="宋体" w:hAnsi="宋体" w:hint="eastAsia"/>
            <w:color w:val="000000" w:themeColor="text1"/>
          </w:rPr>
          <w:tab/>
          <w:delText>从终端消费来看，进入21世纪以来，随着中国经济的发展人民生活水平不断提升，居民消费水平不断提升。根据2018年国家统计数据显示，</w:delText>
        </w:r>
      </w:del>
      <w:ins w:id="703" w:author="User" w:date="2019-09-09T10:18:00Z">
        <w:del w:id="704" w:author="kimi_zj@sina.com" w:date="2019-09-14T00:32:00Z">
          <w:r w:rsidR="00235ADA" w:rsidRPr="005058A9" w:rsidDel="00721103">
            <w:rPr>
              <w:rFonts w:ascii="宋体" w:eastAsia="宋体" w:hAnsi="宋体"/>
              <w:color w:val="000000" w:themeColor="text1"/>
            </w:rPr>
            <w:delText xml:space="preserve"> </w:delText>
          </w:r>
        </w:del>
      </w:ins>
      <w:del w:id="705" w:author="kimi_zj@sina.com" w:date="2019-09-14T00:32:00Z">
        <w:r w:rsidRPr="005058A9" w:rsidDel="00721103">
          <w:rPr>
            <w:rFonts w:ascii="宋体" w:eastAsia="宋体" w:hAnsi="宋体"/>
            <w:color w:val="000000" w:themeColor="text1"/>
          </w:rPr>
          <w:delText>2018年全国居民人均可支配收入28228元</w:delText>
        </w:r>
        <w:r w:rsidRPr="005058A9" w:rsidDel="00721103">
          <w:rPr>
            <w:rFonts w:ascii="宋体" w:eastAsia="宋体" w:hAnsi="宋体" w:hint="eastAsia"/>
            <w:color w:val="000000" w:themeColor="text1"/>
          </w:rPr>
          <w:delText>，</w:delText>
        </w:r>
        <w:r w:rsidRPr="005058A9" w:rsidDel="00721103">
          <w:rPr>
            <w:rFonts w:ascii="宋体" w:eastAsia="宋体" w:hAnsi="宋体"/>
            <w:color w:val="000000" w:themeColor="text1"/>
          </w:rPr>
          <w:delText>2018年全年国内生产总值900309亿元，全年全国居民人均可支配收入28228元，比上年增长8.7%。</w:delText>
        </w:r>
        <w:r w:rsidRPr="005058A9" w:rsidDel="00721103">
          <w:rPr>
            <w:rFonts w:ascii="宋体" w:eastAsia="宋体" w:hAnsi="宋体" w:hint="eastAsia"/>
            <w:color w:val="000000" w:themeColor="text1"/>
          </w:rPr>
          <w:delText>全国居民的消费水平不断提升，消费需求从量到质的变化，需求呈现多样化和个性化。尤其体现在综合家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泪迫切的需求。另外从产业链角度来看，企业面临供给侧改革和产业升级的需求，尤其是制造业，中国制造2025和智能制造不断催生企业向数字化工厂迈进，因此从产业端对物联网技术和行业应用也有迫切的需求。</w:delText>
        </w:r>
      </w:del>
    </w:p>
    <w:p w14:paraId="7BFA94DA" w14:textId="05942FD3" w:rsidR="00DD57C5" w:rsidRPr="005058A9" w:rsidDel="00721103" w:rsidRDefault="00076025">
      <w:pPr>
        <w:spacing w:line="360" w:lineRule="auto"/>
        <w:ind w:firstLine="420"/>
        <w:rPr>
          <w:del w:id="706" w:author="kimi_zj@sina.com" w:date="2019-09-14T00:32:00Z"/>
          <w:rFonts w:ascii="宋体" w:eastAsia="宋体" w:hAnsi="宋体"/>
          <w:color w:val="000000" w:themeColor="text1"/>
        </w:rPr>
      </w:pPr>
      <w:del w:id="707" w:author="kimi_zj@sina.com" w:date="2019-09-14T00:32:00Z">
        <w:r w:rsidRPr="005058A9" w:rsidDel="00721103">
          <w:rPr>
            <w:rFonts w:ascii="宋体" w:eastAsia="宋体" w:hAnsi="宋体" w:hint="eastAsia"/>
            <w:color w:val="000000" w:themeColor="text1"/>
          </w:rPr>
          <w:delText>（4）、技术层面</w:delText>
        </w:r>
      </w:del>
    </w:p>
    <w:p w14:paraId="572D6847" w14:textId="44333C79" w:rsidR="00DD57C5" w:rsidRPr="005058A9" w:rsidDel="00721103" w:rsidRDefault="00076025">
      <w:pPr>
        <w:spacing w:line="360" w:lineRule="auto"/>
        <w:ind w:firstLine="420"/>
        <w:rPr>
          <w:del w:id="708" w:author="kimi_zj@sina.com" w:date="2019-09-14T00:32:00Z"/>
          <w:rFonts w:ascii="宋体" w:eastAsia="宋体" w:hAnsi="宋体"/>
          <w:color w:val="000000" w:themeColor="text1"/>
        </w:rPr>
      </w:pPr>
      <w:del w:id="709" w:author="kimi_zj@sina.com" w:date="2019-09-14T00:32:00Z">
        <w:r w:rsidRPr="005058A9" w:rsidDel="00721103">
          <w:rPr>
            <w:rFonts w:ascii="宋体" w:eastAsia="宋体" w:hAnsi="宋体" w:hint="eastAsia"/>
            <w:color w:val="000000" w:themeColor="text1"/>
          </w:rPr>
          <w:delText xml:space="preserve"> </w:delText>
        </w:r>
        <w:r w:rsidRPr="005058A9" w:rsidDel="00721103">
          <w:rPr>
            <w:rFonts w:ascii="宋体" w:eastAsia="宋体" w:hAnsi="宋体"/>
            <w:color w:val="000000" w:themeColor="text1"/>
          </w:rPr>
          <w:delTex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delText>
        </w:r>
      </w:del>
    </w:p>
    <w:p w14:paraId="04065A04" w14:textId="072B5042" w:rsidR="00DD57C5" w:rsidRPr="005058A9" w:rsidDel="00721103" w:rsidRDefault="00076025">
      <w:pPr>
        <w:spacing w:line="360" w:lineRule="auto"/>
        <w:ind w:firstLine="420"/>
        <w:rPr>
          <w:del w:id="710" w:author="kimi_zj@sina.com" w:date="2019-09-14T00:32:00Z"/>
          <w:rFonts w:ascii="宋体" w:eastAsia="宋体" w:hAnsi="宋体"/>
          <w:color w:val="000000" w:themeColor="text1"/>
        </w:rPr>
      </w:pPr>
      <w:del w:id="711" w:author="kimi_zj@sina.com" w:date="2019-09-14T00:32:00Z">
        <w:r w:rsidRPr="005058A9" w:rsidDel="00721103">
          <w:rPr>
            <w:rFonts w:ascii="宋体" w:eastAsia="宋体" w:hAnsi="宋体" w:hint="eastAsia"/>
            <w:color w:val="000000" w:themeColor="text1"/>
          </w:rPr>
          <w:delText xml:space="preserve">        </w:delText>
        </w:r>
        <w:r w:rsidRPr="005058A9" w:rsidDel="00721103">
          <w:rPr>
            <w:rFonts w:ascii="宋体" w:eastAsia="宋体" w:hAnsi="宋体"/>
            <w:noProof/>
            <w:color w:val="000000" w:themeColor="text1"/>
            <w:rPrChange w:id="712" w:author="Unknown">
              <w:rPr>
                <w:noProof/>
              </w:rPr>
            </w:rPrChange>
          </w:rPr>
          <w:drawing>
            <wp:inline distT="0" distB="0" distL="0" distR="0" wp14:anchorId="08883F4E" wp14:editId="6DF13E31">
              <wp:extent cx="3364230" cy="2517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6"/>
                      <a:stretch>
                        <a:fillRect/>
                      </a:stretch>
                    </pic:blipFill>
                    <pic:spPr>
                      <a:xfrm>
                        <a:off x="0" y="0"/>
                        <a:ext cx="3370998" cy="2522157"/>
                      </a:xfrm>
                      <a:prstGeom prst="rect">
                        <a:avLst/>
                      </a:prstGeom>
                    </pic:spPr>
                  </pic:pic>
                </a:graphicData>
              </a:graphic>
            </wp:inline>
          </w:drawing>
        </w:r>
      </w:del>
    </w:p>
    <w:p w14:paraId="02B8065A" w14:textId="0BE78774" w:rsidR="00DD57C5" w:rsidRPr="005058A9" w:rsidDel="00721103" w:rsidRDefault="00235ADA">
      <w:pPr>
        <w:spacing w:line="360" w:lineRule="auto"/>
        <w:ind w:firstLine="420"/>
        <w:jc w:val="center"/>
        <w:rPr>
          <w:del w:id="713" w:author="kimi_zj@sina.com" w:date="2019-09-14T00:32:00Z"/>
          <w:rFonts w:ascii="宋体" w:eastAsia="宋体" w:hAnsi="宋体"/>
          <w:color w:val="000000" w:themeColor="text1"/>
        </w:rPr>
      </w:pPr>
      <w:ins w:id="714" w:author="User" w:date="2019-09-09T10:19:00Z">
        <w:del w:id="715" w:author="kimi_zj@sina.com" w:date="2019-09-14T00:32:00Z">
          <w:r w:rsidDel="00721103">
            <w:rPr>
              <w:rFonts w:ascii="宋体" w:eastAsia="宋体" w:hAnsi="宋体" w:hint="eastAsia"/>
              <w:color w:val="000000" w:themeColor="text1"/>
            </w:rPr>
            <w:delText>图 ：</w:delText>
          </w:r>
        </w:del>
      </w:ins>
      <w:del w:id="716" w:author="kimi_zj@sina.com" w:date="2019-09-14T00:32:00Z">
        <w:r w:rsidR="00076025" w:rsidRPr="005058A9" w:rsidDel="00721103">
          <w:rPr>
            <w:rFonts w:ascii="宋体" w:eastAsia="宋体" w:hAnsi="宋体" w:hint="eastAsia"/>
            <w:color w:val="000000" w:themeColor="text1"/>
          </w:rPr>
          <w:delText>物联网四层产业生态</w:delText>
        </w:r>
      </w:del>
    </w:p>
    <w:p w14:paraId="68D85554" w14:textId="6CFA5B30" w:rsidR="00DD57C5" w:rsidRPr="005058A9" w:rsidDel="00721103" w:rsidRDefault="00076025">
      <w:pPr>
        <w:spacing w:line="360" w:lineRule="auto"/>
        <w:ind w:firstLine="420"/>
        <w:rPr>
          <w:del w:id="717" w:author="kimi_zj@sina.com" w:date="2019-09-14T00:32:00Z"/>
          <w:rFonts w:ascii="宋体" w:eastAsia="宋体" w:hAnsi="宋体"/>
          <w:color w:val="000000" w:themeColor="text1"/>
        </w:rPr>
      </w:pPr>
      <w:del w:id="718" w:author="kimi_zj@sina.com" w:date="2019-09-14T00:32:00Z">
        <w:r w:rsidRPr="005058A9" w:rsidDel="00721103">
          <w:rPr>
            <w:rFonts w:ascii="宋体" w:eastAsia="宋体" w:hAnsi="宋体" w:hint="eastAsia"/>
            <w:color w:val="000000" w:themeColor="text1"/>
          </w:rPr>
          <w:delText>从上述物联网四层产业链生态来看，各个产业链条上均有代表性的企业和成熟的技术，因此从产业链生态来看，物联网行业即将进入成熟阶段。</w:delText>
        </w:r>
      </w:del>
    </w:p>
    <w:p w14:paraId="4E4E5EEB" w14:textId="3A28B4D8" w:rsidR="00DD57C5" w:rsidRPr="005058A9" w:rsidDel="00721103" w:rsidRDefault="00076025">
      <w:pPr>
        <w:spacing w:line="360" w:lineRule="auto"/>
        <w:rPr>
          <w:del w:id="719" w:author="kimi_zj@sina.com" w:date="2019-09-14T00:32:00Z"/>
          <w:rFonts w:ascii="宋体" w:eastAsia="宋体" w:hAnsi="宋体"/>
          <w:color w:val="000000" w:themeColor="text1"/>
        </w:rPr>
      </w:pPr>
      <w:del w:id="720" w:author="kimi_zj@sina.com" w:date="2019-09-14T00:32:00Z">
        <w:r w:rsidRPr="005058A9" w:rsidDel="00721103">
          <w:rPr>
            <w:rFonts w:ascii="宋体" w:eastAsia="宋体" w:hAnsi="宋体"/>
            <w:noProof/>
            <w:color w:val="000000" w:themeColor="text1"/>
            <w:rPrChange w:id="721" w:author="Unknown">
              <w:rPr>
                <w:noProof/>
              </w:rPr>
            </w:rPrChange>
          </w:rPr>
          <w:drawing>
            <wp:inline distT="0" distB="0" distL="0" distR="0" wp14:anchorId="5AEBDA1B" wp14:editId="251B24D6">
              <wp:extent cx="5537835" cy="2517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545566" cy="2521562"/>
                      </a:xfrm>
                      <a:prstGeom prst="rect">
                        <a:avLst/>
                      </a:prstGeom>
                    </pic:spPr>
                  </pic:pic>
                </a:graphicData>
              </a:graphic>
            </wp:inline>
          </w:drawing>
        </w:r>
      </w:del>
    </w:p>
    <w:p w14:paraId="2F9C4154" w14:textId="42BEB932" w:rsidR="00DD57C5" w:rsidRPr="005058A9" w:rsidDel="00721103" w:rsidRDefault="00076025">
      <w:pPr>
        <w:jc w:val="center"/>
        <w:rPr>
          <w:del w:id="722" w:author="kimi_zj@sina.com" w:date="2019-09-14T00:32:00Z"/>
          <w:rFonts w:ascii="宋体" w:eastAsia="宋体" w:hAnsi="宋体"/>
          <w:color w:val="000000" w:themeColor="text1"/>
        </w:rPr>
      </w:pPr>
      <w:commentRangeStart w:id="723"/>
      <w:del w:id="724" w:author="kimi_zj@sina.com" w:date="2019-09-14T00:32:00Z">
        <w:r w:rsidRPr="005058A9" w:rsidDel="00721103">
          <w:rPr>
            <w:rFonts w:ascii="宋体" w:eastAsia="宋体" w:hAnsi="宋体"/>
            <w:color w:val="000000" w:themeColor="text1"/>
          </w:rPr>
          <w:delText>资料来源：前瞻产业研究院整理  物联网行业产业生态图谱</w:delText>
        </w:r>
        <w:commentRangeEnd w:id="723"/>
        <w:r w:rsidR="00235ADA" w:rsidDel="00721103">
          <w:rPr>
            <w:rStyle w:val="af1"/>
          </w:rPr>
          <w:commentReference w:id="723"/>
        </w:r>
      </w:del>
    </w:p>
    <w:p w14:paraId="1882F2D5" w14:textId="0F508DAF" w:rsidR="00DD57C5" w:rsidRPr="005058A9" w:rsidDel="00721103" w:rsidRDefault="00076025">
      <w:pPr>
        <w:spacing w:line="360" w:lineRule="auto"/>
        <w:ind w:firstLine="420"/>
        <w:rPr>
          <w:del w:id="725" w:author="kimi_zj@sina.com" w:date="2019-09-14T00:32:00Z"/>
          <w:rFonts w:ascii="宋体" w:eastAsia="宋体" w:hAnsi="宋体"/>
          <w:color w:val="000000" w:themeColor="text1"/>
        </w:rPr>
      </w:pPr>
      <w:del w:id="726" w:author="kimi_zj@sina.com" w:date="2019-09-14T00:32:00Z">
        <w:r w:rsidRPr="005058A9" w:rsidDel="00721103">
          <w:rPr>
            <w:rFonts w:ascii="宋体" w:eastAsia="宋体" w:hAnsi="宋体" w:hint="eastAsia"/>
            <w:color w:val="000000" w:themeColor="text1"/>
          </w:rPr>
          <w:delText>另外根据前瞻产业研究院收集整理资料分析，物联网行业当前即将进入产业成熟周期。</w:delText>
        </w:r>
      </w:del>
    </w:p>
    <w:p w14:paraId="72AA9B82" w14:textId="72DD99B1" w:rsidR="00DD57C5" w:rsidRPr="005058A9" w:rsidDel="00721103" w:rsidRDefault="00076025">
      <w:pPr>
        <w:spacing w:line="360" w:lineRule="auto"/>
        <w:rPr>
          <w:del w:id="727" w:author="kimi_zj@sina.com" w:date="2019-09-14T00:32:00Z"/>
          <w:rFonts w:ascii="宋体" w:eastAsia="宋体" w:hAnsi="宋体"/>
          <w:color w:val="000000" w:themeColor="text1"/>
        </w:rPr>
      </w:pPr>
      <w:del w:id="728" w:author="kimi_zj@sina.com" w:date="2019-09-14T00:32:00Z">
        <w:r w:rsidRPr="005058A9" w:rsidDel="00721103">
          <w:rPr>
            <w:rFonts w:ascii="宋体" w:eastAsia="宋体" w:hAnsi="宋体"/>
            <w:noProof/>
            <w:color w:val="000000" w:themeColor="text1"/>
            <w:rPrChange w:id="729" w:author="Unknown">
              <w:rPr>
                <w:noProof/>
              </w:rPr>
            </w:rPrChange>
          </w:rPr>
          <w:drawing>
            <wp:inline distT="0" distB="0" distL="0" distR="0" wp14:anchorId="1D60F638" wp14:editId="2BD278F8">
              <wp:extent cx="5270500" cy="2837180"/>
              <wp:effectExtent l="0" t="0" r="1270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stretch>
                        <a:fillRect/>
                      </a:stretch>
                    </pic:blipFill>
                    <pic:spPr>
                      <a:xfrm>
                        <a:off x="0" y="0"/>
                        <a:ext cx="5270500" cy="2837180"/>
                      </a:xfrm>
                      <a:prstGeom prst="rect">
                        <a:avLst/>
                      </a:prstGeom>
                    </pic:spPr>
                  </pic:pic>
                </a:graphicData>
              </a:graphic>
            </wp:inline>
          </w:drawing>
        </w:r>
      </w:del>
    </w:p>
    <w:p w14:paraId="161CCB08" w14:textId="75917CB5" w:rsidR="00DD57C5" w:rsidRPr="005058A9" w:rsidDel="00721103" w:rsidRDefault="00076025">
      <w:pPr>
        <w:jc w:val="center"/>
        <w:rPr>
          <w:del w:id="730" w:author="kimi_zj@sina.com" w:date="2019-09-14T00:32:00Z"/>
          <w:rFonts w:ascii="宋体" w:eastAsia="宋体" w:hAnsi="宋体"/>
          <w:color w:val="000000" w:themeColor="text1"/>
        </w:rPr>
      </w:pPr>
      <w:del w:id="731" w:author="kimi_zj@sina.com" w:date="2019-09-14T00:32:00Z">
        <w:r w:rsidRPr="005058A9" w:rsidDel="00721103">
          <w:rPr>
            <w:rFonts w:ascii="宋体" w:eastAsia="宋体" w:hAnsi="宋体"/>
            <w:color w:val="000000" w:themeColor="text1"/>
          </w:rPr>
          <w:delText>资料来源：前瞻产业研究院整理  物联网产业的发展路径</w:delText>
        </w:r>
      </w:del>
    </w:p>
    <w:p w14:paraId="69A5AEAC" w14:textId="696A28BB" w:rsidR="00DD57C5" w:rsidRPr="005058A9" w:rsidDel="00721103" w:rsidRDefault="00DD57C5">
      <w:pPr>
        <w:spacing w:line="360" w:lineRule="auto"/>
        <w:ind w:firstLine="420"/>
        <w:rPr>
          <w:del w:id="732" w:author="kimi_zj@sina.com" w:date="2019-09-14T00:32:00Z"/>
          <w:rFonts w:ascii="宋体" w:eastAsia="宋体" w:hAnsi="宋体"/>
          <w:color w:val="000000" w:themeColor="text1"/>
        </w:rPr>
      </w:pPr>
    </w:p>
    <w:p w14:paraId="142AE23D" w14:textId="0B9C27F1" w:rsidR="00DD57C5" w:rsidRPr="005058A9" w:rsidDel="00721103" w:rsidRDefault="00076025">
      <w:pPr>
        <w:spacing w:line="360" w:lineRule="auto"/>
        <w:rPr>
          <w:del w:id="733" w:author="kimi_zj@sina.com" w:date="2019-09-14T00:32:00Z"/>
          <w:rFonts w:ascii="宋体" w:eastAsia="宋体" w:hAnsi="宋体"/>
          <w:color w:val="000000" w:themeColor="text1"/>
        </w:rPr>
      </w:pPr>
      <w:del w:id="734" w:author="kimi_zj@sina.com" w:date="2019-09-14T00:32:00Z">
        <w:r w:rsidRPr="005058A9" w:rsidDel="00721103">
          <w:rPr>
            <w:rFonts w:ascii="宋体" w:eastAsia="宋体" w:hAnsi="宋体"/>
            <w:noProof/>
            <w:color w:val="000000" w:themeColor="text1"/>
            <w:rPrChange w:id="735" w:author="Unknown">
              <w:rPr>
                <w:noProof/>
              </w:rPr>
            </w:rPrChange>
          </w:rPr>
          <w:drawing>
            <wp:inline distT="0" distB="0" distL="0" distR="0" wp14:anchorId="44778587" wp14:editId="384A782A">
              <wp:extent cx="5270500" cy="2723515"/>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270500" cy="2723515"/>
                      </a:xfrm>
                      <a:prstGeom prst="rect">
                        <a:avLst/>
                      </a:prstGeom>
                    </pic:spPr>
                  </pic:pic>
                </a:graphicData>
              </a:graphic>
            </wp:inline>
          </w:drawing>
        </w:r>
      </w:del>
    </w:p>
    <w:p w14:paraId="4C360B43" w14:textId="7DE1A583" w:rsidR="00DD57C5" w:rsidRPr="005058A9" w:rsidDel="00721103" w:rsidRDefault="00076025">
      <w:pPr>
        <w:jc w:val="center"/>
        <w:rPr>
          <w:del w:id="736" w:author="kimi_zj@sina.com" w:date="2019-09-14T00:32:00Z"/>
          <w:rFonts w:ascii="宋体" w:eastAsia="宋体" w:hAnsi="宋体"/>
          <w:color w:val="000000" w:themeColor="text1"/>
        </w:rPr>
      </w:pPr>
      <w:commentRangeStart w:id="737"/>
      <w:del w:id="738" w:author="kimi_zj@sina.com" w:date="2019-09-14T00:32:00Z">
        <w:r w:rsidRPr="005058A9" w:rsidDel="00721103">
          <w:rPr>
            <w:rFonts w:ascii="宋体" w:eastAsia="宋体" w:hAnsi="宋体"/>
            <w:color w:val="000000" w:themeColor="text1"/>
          </w:rPr>
          <w:delText>物联网行业所处生命周期</w:delText>
        </w:r>
        <w:commentRangeEnd w:id="737"/>
        <w:r w:rsidR="00235ADA" w:rsidDel="00721103">
          <w:rPr>
            <w:rStyle w:val="af1"/>
          </w:rPr>
          <w:commentReference w:id="737"/>
        </w:r>
      </w:del>
    </w:p>
    <w:p w14:paraId="505ADFA8" w14:textId="0BA9C4AB" w:rsidR="00DD57C5" w:rsidRPr="005058A9" w:rsidDel="004479CE" w:rsidRDefault="00076025">
      <w:pPr>
        <w:rPr>
          <w:del w:id="739" w:author="kimi_zj@sina.com" w:date="2019-09-14T00:49:00Z"/>
          <w:rFonts w:ascii="宋体" w:eastAsia="宋体" w:hAnsi="宋体"/>
          <w:color w:val="000000" w:themeColor="text1"/>
        </w:rPr>
      </w:pPr>
      <w:del w:id="740" w:author="kimi_zj@sina.com" w:date="2019-09-14T00:49:00Z">
        <w:r w:rsidRPr="005058A9" w:rsidDel="004479CE">
          <w:rPr>
            <w:rFonts w:ascii="宋体" w:eastAsia="宋体" w:hAnsi="宋体" w:hint="eastAsia"/>
            <w:color w:val="000000" w:themeColor="text1"/>
          </w:rPr>
          <w:tab/>
          <w:delText xml:space="preserve"> </w:delText>
        </w:r>
      </w:del>
    </w:p>
    <w:p w14:paraId="49431376" w14:textId="61E64702" w:rsidR="00DD57C5" w:rsidRPr="005058A9" w:rsidDel="004479CE" w:rsidRDefault="00076025">
      <w:pPr>
        <w:spacing w:line="360" w:lineRule="auto"/>
        <w:outlineLvl w:val="2"/>
        <w:rPr>
          <w:del w:id="741" w:author="kimi_zj@sina.com" w:date="2019-09-14T00:49:00Z"/>
          <w:rFonts w:ascii="宋体" w:eastAsia="宋体" w:hAnsi="宋体"/>
          <w:color w:val="000000" w:themeColor="text1"/>
        </w:rPr>
      </w:pPr>
      <w:del w:id="742" w:author="kimi_zj@sina.com" w:date="2019-09-14T00:49:00Z">
        <w:r w:rsidRPr="00292617" w:rsidDel="004479CE">
          <w:rPr>
            <w:rFonts w:ascii="宋体" w:eastAsia="宋体" w:hAnsi="宋体" w:hint="eastAsia"/>
            <w:b/>
            <w:color w:val="000000" w:themeColor="text1"/>
          </w:rPr>
          <w:delText>3.2.3 内部资源情况</w:delText>
        </w:r>
      </w:del>
    </w:p>
    <w:p w14:paraId="2D4E7122" w14:textId="642DF0E6" w:rsidR="00DD57C5" w:rsidRPr="005058A9" w:rsidDel="004479CE" w:rsidRDefault="004479CE">
      <w:pPr>
        <w:spacing w:line="360" w:lineRule="auto"/>
        <w:rPr>
          <w:del w:id="743" w:author="kimi_zj@sina.com" w:date="2019-09-14T00:49:00Z"/>
          <w:rFonts w:ascii="宋体" w:eastAsia="宋体" w:hAnsi="宋体"/>
          <w:color w:val="000000" w:themeColor="text1"/>
        </w:rPr>
        <w:pPrChange w:id="744" w:author="kimi_zj@sina.com" w:date="2019-09-14T00:49:00Z">
          <w:pPr>
            <w:spacing w:line="360" w:lineRule="auto"/>
            <w:ind w:firstLine="420"/>
          </w:pPr>
        </w:pPrChange>
      </w:pPr>
      <w:ins w:id="745" w:author="kimi_zj@sina.com" w:date="2019-09-14T00:49:00Z">
        <w:r>
          <w:rPr>
            <w:rFonts w:ascii="宋体" w:eastAsia="宋体" w:hAnsi="宋体" w:hint="eastAsia"/>
            <w:color w:val="000000" w:themeColor="text1"/>
          </w:rPr>
          <w:tab/>
        </w:r>
      </w:ins>
    </w:p>
    <w:p w14:paraId="3556E1F8" w14:textId="5C2FEA81" w:rsidR="00DD57C5" w:rsidRPr="005058A9" w:rsidRDefault="00076025">
      <w:pPr>
        <w:spacing w:line="360" w:lineRule="auto"/>
        <w:rPr>
          <w:rFonts w:ascii="宋体" w:eastAsia="宋体" w:hAnsi="宋体"/>
          <w:color w:val="000000" w:themeColor="text1"/>
        </w:rPr>
        <w:pPrChange w:id="746" w:author="kimi_zj@sina.com" w:date="2019-09-14T00:49:00Z">
          <w:pPr>
            <w:spacing w:line="360" w:lineRule="auto"/>
            <w:ind w:firstLine="420"/>
          </w:pPr>
        </w:pPrChange>
      </w:pPr>
      <w:r w:rsidRPr="005058A9">
        <w:rPr>
          <w:rFonts w:ascii="宋体" w:eastAsia="宋体" w:hAnsi="宋体"/>
          <w:color w:val="000000" w:themeColor="text1"/>
        </w:rPr>
        <w:t>经过扎实和高速的发展，</w:t>
      </w:r>
      <w:r w:rsidRPr="005058A9">
        <w:rPr>
          <w:rFonts w:ascii="宋体" w:eastAsia="宋体" w:hAnsi="宋体" w:hint="eastAsia"/>
          <w:color w:val="000000" w:themeColor="text1"/>
        </w:rPr>
        <w:t>A</w:t>
      </w:r>
      <w:r w:rsidRPr="005058A9">
        <w:rPr>
          <w:rFonts w:ascii="宋体" w:eastAsia="宋体" w:hAnsi="宋体"/>
          <w:color w:val="000000" w:themeColor="text1"/>
        </w:rPr>
        <w:t>公司在物联网模组领域具备雄厚设计开发及制造能力。其中射频RF设计、智能控制设计、无线传输</w:t>
      </w:r>
      <w:commentRangeStart w:id="747"/>
      <w:r w:rsidRPr="005058A9">
        <w:rPr>
          <w:rFonts w:ascii="宋体" w:eastAsia="宋体" w:hAnsi="宋体"/>
          <w:color w:val="000000" w:themeColor="text1"/>
        </w:rPr>
        <w:t>平台化</w:t>
      </w:r>
      <w:commentRangeEnd w:id="747"/>
      <w:r w:rsidR="009772EC">
        <w:rPr>
          <w:rStyle w:val="af1"/>
        </w:rPr>
        <w:commentReference w:id="747"/>
      </w:r>
      <w:r w:rsidRPr="005058A9">
        <w:rPr>
          <w:rFonts w:ascii="宋体" w:eastAsia="宋体" w:hAnsi="宋体"/>
          <w:color w:val="000000" w:themeColor="text1"/>
        </w:rPr>
        <w:t>、智能制造等方面拥有多项行业领先</w:t>
      </w:r>
      <w:commentRangeStart w:id="748"/>
      <w:r w:rsidRPr="005058A9">
        <w:rPr>
          <w:rFonts w:ascii="宋体" w:eastAsia="宋体" w:hAnsi="宋体"/>
          <w:color w:val="000000" w:themeColor="text1"/>
        </w:rPr>
        <w:t>的核心技术</w:t>
      </w:r>
      <w:commentRangeEnd w:id="748"/>
      <w:r w:rsidR="009772EC">
        <w:rPr>
          <w:rStyle w:val="af1"/>
        </w:rPr>
        <w:commentReference w:id="748"/>
      </w:r>
      <w:r w:rsidRPr="005058A9">
        <w:rPr>
          <w:rFonts w:ascii="宋体" w:eastAsia="宋体" w:hAnsi="宋体"/>
          <w:color w:val="000000" w:themeColor="text1"/>
        </w:rPr>
        <w:t>。</w:t>
      </w:r>
      <w:r w:rsidRPr="005058A9">
        <w:rPr>
          <w:rFonts w:ascii="宋体" w:eastAsia="宋体" w:hAnsi="宋体" w:hint="eastAsia"/>
          <w:color w:val="000000" w:themeColor="text1"/>
        </w:rPr>
        <w:t>A</w:t>
      </w:r>
      <w:r w:rsidRPr="005058A9">
        <w:rPr>
          <w:rFonts w:ascii="宋体" w:eastAsia="宋体" w:hAnsi="宋体"/>
          <w:color w:val="000000" w:themeColor="text1"/>
        </w:rPr>
        <w:t>公司基于集团</w:t>
      </w:r>
      <w:r w:rsidRPr="005058A9">
        <w:rPr>
          <w:rFonts w:ascii="宋体" w:eastAsia="宋体" w:hAnsi="宋体" w:hint="eastAsia"/>
          <w:color w:val="000000" w:themeColor="text1"/>
        </w:rPr>
        <w:t>母公司</w:t>
      </w:r>
      <w:r w:rsidRPr="005058A9">
        <w:rPr>
          <w:rFonts w:ascii="宋体" w:eastAsia="宋体" w:hAnsi="宋体"/>
          <w:color w:val="000000" w:themeColor="text1"/>
        </w:rPr>
        <w:t>的智能战略，依托在物联网模组产品设计的先进性，在生产线柔性自动化、信息系统的集成技术以及生产数据的采集、处理、挖掘分析及共享技术等领域积累了较丰富的经验，公司凭借在无线领域技术、生产、质量控制、供应链及市场等方面的技术积累，利用</w:t>
      </w:r>
      <w:r w:rsidRPr="005058A9">
        <w:rPr>
          <w:rFonts w:ascii="宋体" w:eastAsia="宋体" w:hAnsi="宋体" w:hint="eastAsia"/>
          <w:color w:val="000000" w:themeColor="text1"/>
        </w:rPr>
        <w:t>集团母公司</w:t>
      </w:r>
      <w:r w:rsidRPr="005058A9">
        <w:rPr>
          <w:rFonts w:ascii="宋体" w:eastAsia="宋体" w:hAnsi="宋体"/>
          <w:color w:val="000000" w:themeColor="text1"/>
        </w:rPr>
        <w:t>成熟销售渠道，已逐渐打造成中国大陆最大最强的物联网模组智能制造基地和系统方案提供商。根据中国通信工业协会2018年5月23日权威认可，</w:t>
      </w:r>
      <w:r w:rsidRPr="005058A9">
        <w:rPr>
          <w:rFonts w:ascii="宋体" w:eastAsia="宋体" w:hAnsi="宋体" w:hint="eastAsia"/>
          <w:color w:val="000000" w:themeColor="text1"/>
        </w:rPr>
        <w:t>A</w:t>
      </w:r>
      <w:r w:rsidRPr="005058A9">
        <w:rPr>
          <w:rFonts w:ascii="宋体" w:eastAsia="宋体" w:hAnsi="宋体"/>
          <w:color w:val="000000" w:themeColor="text1"/>
        </w:rPr>
        <w:t>公司已位于国内“物联网设备”领域第一位。</w:t>
      </w:r>
      <w:r w:rsidRPr="005058A9">
        <w:rPr>
          <w:rFonts w:ascii="宋体" w:eastAsia="宋体" w:hAnsi="宋体" w:hint="eastAsia"/>
          <w:color w:val="000000" w:themeColor="text1"/>
        </w:rPr>
        <w:t>物联网模组产量如下图：</w:t>
      </w:r>
    </w:p>
    <w:p w14:paraId="6127BEE8" w14:textId="42B7E96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BF0C138" wp14:editId="7E3152A3">
            <wp:extent cx="5270500" cy="36106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5270500" cy="3610610"/>
                    </a:xfrm>
                    <a:prstGeom prst="rect">
                      <a:avLst/>
                    </a:prstGeom>
                  </pic:spPr>
                </pic:pic>
              </a:graphicData>
            </a:graphic>
          </wp:inline>
        </w:drawing>
      </w:r>
    </w:p>
    <w:p w14:paraId="292F40BF" w14:textId="1E0E3EA9" w:rsidR="009772EC" w:rsidRDefault="009772EC">
      <w:pPr>
        <w:spacing w:line="360" w:lineRule="auto"/>
        <w:ind w:firstLine="420"/>
        <w:jc w:val="center"/>
        <w:rPr>
          <w:ins w:id="749" w:author="User" w:date="2019-09-09T10:40:00Z"/>
          <w:rFonts w:ascii="宋体" w:eastAsia="宋体" w:hAnsi="宋体"/>
          <w:color w:val="000000" w:themeColor="text1"/>
        </w:rPr>
        <w:pPrChange w:id="750" w:author="kimi_zj@sina.com" w:date="2019-09-14T00:50:00Z">
          <w:pPr>
            <w:spacing w:line="360" w:lineRule="auto"/>
            <w:ind w:firstLine="420"/>
          </w:pPr>
        </w:pPrChange>
      </w:pPr>
      <w:ins w:id="751" w:author="User" w:date="2019-09-09T10:40:00Z">
        <w:r>
          <w:rPr>
            <w:rFonts w:ascii="宋体" w:eastAsia="宋体" w:hAnsi="宋体" w:hint="eastAsia"/>
            <w:color w:val="000000" w:themeColor="text1"/>
          </w:rPr>
          <w:t>图</w:t>
        </w:r>
      </w:ins>
      <w:ins w:id="752" w:author="kimi_zj@sina.com" w:date="2019-09-14T00:49:00Z">
        <w:r w:rsidR="00E04B56">
          <w:rPr>
            <w:rFonts w:ascii="宋体" w:eastAsia="宋体" w:hAnsi="宋体" w:hint="eastAsia"/>
            <w:color w:val="000000" w:themeColor="text1"/>
          </w:rPr>
          <w:t xml:space="preserve">3-7 </w:t>
        </w:r>
      </w:ins>
      <w:ins w:id="753" w:author="kimi_zj@sina.com" w:date="2019-09-14T00:50:00Z">
        <w:r w:rsidR="00E04B56">
          <w:rPr>
            <w:rFonts w:ascii="宋体" w:eastAsia="宋体" w:hAnsi="宋体" w:hint="eastAsia"/>
            <w:color w:val="000000" w:themeColor="text1"/>
          </w:rPr>
          <w:t>A公司物联网模组产量</w:t>
        </w:r>
      </w:ins>
      <w:ins w:id="754" w:author="User" w:date="2019-09-09T10:40:00Z">
        <w:del w:id="755" w:author="kimi_zj@sina.com" w:date="2019-09-14T00:50:00Z">
          <w:r w:rsidDel="00E04B56">
            <w:rPr>
              <w:rFonts w:ascii="宋体" w:eastAsia="宋体" w:hAnsi="宋体" w:hint="eastAsia"/>
              <w:color w:val="000000" w:themeColor="text1"/>
            </w:rPr>
            <w:delText>标题：</w:delText>
          </w:r>
        </w:del>
      </w:ins>
    </w:p>
    <w:p w14:paraId="4CD3C5F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A公司在短时间内能迅速占领市场，成为国内物联网出货数量排名第一的企业，有以下几个方面的优势：</w:t>
      </w:r>
    </w:p>
    <w:p w14:paraId="735F507A" w14:textId="188CB76D" w:rsidR="00DD57C5" w:rsidRPr="005058A9" w:rsidRDefault="00076025">
      <w:pPr>
        <w:spacing w:line="360" w:lineRule="auto"/>
        <w:ind w:firstLine="420"/>
        <w:rPr>
          <w:rFonts w:ascii="宋体" w:eastAsia="宋体" w:hAnsi="宋体"/>
          <w:b/>
          <w:color w:val="000000" w:themeColor="text1"/>
        </w:rPr>
      </w:pPr>
      <w:del w:id="756" w:author="User" w:date="2019-09-09T10:40:00Z">
        <w:r w:rsidRPr="005058A9" w:rsidDel="009772EC">
          <w:rPr>
            <w:rFonts w:ascii="宋体" w:eastAsia="宋体" w:hAnsi="宋体" w:hint="eastAsia"/>
            <w:b/>
            <w:color w:val="000000" w:themeColor="text1"/>
          </w:rPr>
          <w:delText>一</w:delText>
        </w:r>
        <w:r w:rsidRPr="005058A9" w:rsidDel="009772EC">
          <w:rPr>
            <w:rFonts w:ascii="宋体" w:eastAsia="宋体" w:hAnsi="宋体"/>
            <w:b/>
            <w:color w:val="000000" w:themeColor="text1"/>
          </w:rPr>
          <w:delText>是</w:delText>
        </w:r>
      </w:del>
      <w:ins w:id="757" w:author="User" w:date="2019-09-09T10:40:00Z">
        <w:r w:rsidR="009772EC">
          <w:rPr>
            <w:rFonts w:ascii="宋体" w:eastAsia="宋体" w:hAnsi="宋体" w:hint="eastAsia"/>
            <w:b/>
            <w:color w:val="000000" w:themeColor="text1"/>
          </w:rPr>
          <w:t>1）</w:t>
        </w:r>
      </w:ins>
      <w:r w:rsidRPr="005058A9">
        <w:rPr>
          <w:rFonts w:ascii="宋体" w:eastAsia="宋体" w:hAnsi="宋体"/>
          <w:b/>
          <w:color w:val="000000" w:themeColor="text1"/>
        </w:rPr>
        <w:t>强大的国资背景及快速、高效决策机制</w:t>
      </w:r>
    </w:p>
    <w:p w14:paraId="2A9F42C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p>
    <w:p w14:paraId="3AD243EE" w14:textId="7B398048" w:rsidR="00DD57C5" w:rsidRPr="005058A9" w:rsidRDefault="00076025">
      <w:pPr>
        <w:spacing w:line="360" w:lineRule="auto"/>
        <w:ind w:firstLine="420"/>
        <w:rPr>
          <w:rFonts w:ascii="宋体" w:eastAsia="宋体" w:hAnsi="宋体"/>
          <w:b/>
          <w:color w:val="000000" w:themeColor="text1"/>
        </w:rPr>
      </w:pPr>
      <w:del w:id="758" w:author="User" w:date="2019-09-09T10:40:00Z">
        <w:r w:rsidRPr="005058A9" w:rsidDel="009772EC">
          <w:rPr>
            <w:rFonts w:ascii="宋体" w:eastAsia="宋体" w:hAnsi="宋体" w:hint="eastAsia"/>
            <w:b/>
            <w:color w:val="000000" w:themeColor="text1"/>
          </w:rPr>
          <w:delText>二</w:delText>
        </w:r>
        <w:r w:rsidRPr="005058A9" w:rsidDel="009772EC">
          <w:rPr>
            <w:rFonts w:ascii="宋体" w:eastAsia="宋体" w:hAnsi="宋体"/>
            <w:b/>
            <w:color w:val="000000" w:themeColor="text1"/>
          </w:rPr>
          <w:delText>是</w:delText>
        </w:r>
      </w:del>
      <w:ins w:id="759" w:author="User" w:date="2019-09-09T10:40:00Z">
        <w:r w:rsidR="009772EC">
          <w:rPr>
            <w:rFonts w:ascii="宋体" w:eastAsia="宋体" w:hAnsi="宋体" w:hint="eastAsia"/>
            <w:b/>
            <w:color w:val="000000" w:themeColor="text1"/>
          </w:rPr>
          <w:t>2）</w:t>
        </w:r>
      </w:ins>
      <w:r w:rsidRPr="005058A9">
        <w:rPr>
          <w:rFonts w:ascii="宋体" w:eastAsia="宋体" w:hAnsi="宋体"/>
          <w:b/>
          <w:color w:val="000000" w:themeColor="text1"/>
        </w:rPr>
        <w:t>国内领先的嵌入式软件能力</w:t>
      </w:r>
    </w:p>
    <w:p w14:paraId="2F84E7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公司拥有经验丰富的云端对接、嵌入式系统、APP应用、产测系统等综合物联网领域软件开发能力。公司背靠强大的集团</w:t>
      </w:r>
      <w:r w:rsidRPr="005058A9">
        <w:rPr>
          <w:rFonts w:ascii="宋体" w:eastAsia="宋体" w:hAnsi="宋体" w:hint="eastAsia"/>
          <w:color w:val="000000" w:themeColor="text1"/>
        </w:rPr>
        <w:t>公司</w:t>
      </w:r>
      <w:r w:rsidRPr="005058A9">
        <w:rPr>
          <w:rFonts w:ascii="宋体" w:eastAsia="宋体" w:hAnsi="宋体"/>
          <w:color w:val="000000" w:themeColor="text1"/>
        </w:rPr>
        <w:t>，可有效利用和整合</w:t>
      </w:r>
      <w:r w:rsidRPr="005058A9">
        <w:rPr>
          <w:rFonts w:ascii="宋体" w:eastAsia="宋体" w:hAnsi="宋体" w:hint="eastAsia"/>
          <w:color w:val="000000" w:themeColor="text1"/>
        </w:rPr>
        <w:t>母</w:t>
      </w:r>
      <w:r w:rsidRPr="005058A9">
        <w:rPr>
          <w:rFonts w:ascii="宋体" w:eastAsia="宋体" w:hAnsi="宋体"/>
          <w:color w:val="000000" w:themeColor="text1"/>
        </w:rPr>
        <w:t>公司的国家技术中心、</w:t>
      </w:r>
      <w:r w:rsidRPr="005058A9">
        <w:rPr>
          <w:rFonts w:ascii="宋体" w:eastAsia="宋体" w:hAnsi="宋体" w:hint="eastAsia"/>
          <w:color w:val="000000" w:themeColor="text1"/>
        </w:rPr>
        <w:t>软件</w:t>
      </w:r>
      <w:r w:rsidRPr="005058A9">
        <w:rPr>
          <w:rFonts w:ascii="宋体" w:eastAsia="宋体" w:hAnsi="宋体"/>
          <w:color w:val="000000" w:themeColor="text1"/>
        </w:rPr>
        <w:t>研发技术资源。</w:t>
      </w:r>
    </w:p>
    <w:p w14:paraId="18B8354F" w14:textId="6D0891CF" w:rsidR="00DD57C5" w:rsidRPr="005058A9" w:rsidRDefault="00076025">
      <w:pPr>
        <w:spacing w:line="360" w:lineRule="auto"/>
        <w:ind w:firstLine="420"/>
        <w:rPr>
          <w:rFonts w:ascii="宋体" w:eastAsia="宋体" w:hAnsi="宋体"/>
          <w:color w:val="000000" w:themeColor="text1"/>
        </w:rPr>
      </w:pPr>
      <w:del w:id="760" w:author="User" w:date="2019-09-09T10:40:00Z">
        <w:r w:rsidRPr="005058A9" w:rsidDel="009772EC">
          <w:rPr>
            <w:rFonts w:ascii="宋体" w:eastAsia="宋体" w:hAnsi="宋体" w:hint="eastAsia"/>
            <w:b/>
            <w:color w:val="000000" w:themeColor="text1"/>
          </w:rPr>
          <w:lastRenderedPageBreak/>
          <w:delText>三</w:delText>
        </w:r>
        <w:r w:rsidRPr="005058A9" w:rsidDel="009772EC">
          <w:rPr>
            <w:rFonts w:ascii="宋体" w:eastAsia="宋体" w:hAnsi="宋体"/>
            <w:b/>
            <w:color w:val="000000" w:themeColor="text1"/>
          </w:rPr>
          <w:delText>是</w:delText>
        </w:r>
      </w:del>
      <w:ins w:id="761" w:author="User" w:date="2019-09-09T10:40:00Z">
        <w:r w:rsidR="009772EC">
          <w:rPr>
            <w:rFonts w:ascii="宋体" w:eastAsia="宋体" w:hAnsi="宋体" w:hint="eastAsia"/>
            <w:b/>
            <w:color w:val="000000" w:themeColor="text1"/>
          </w:rPr>
          <w:t>3）</w:t>
        </w:r>
      </w:ins>
      <w:r w:rsidRPr="005058A9">
        <w:rPr>
          <w:rFonts w:ascii="宋体" w:eastAsia="宋体" w:hAnsi="宋体"/>
          <w:b/>
          <w:color w:val="000000" w:themeColor="text1"/>
        </w:rPr>
        <w:t>智能化规模化制造平台</w:t>
      </w:r>
    </w:p>
    <w:p w14:paraId="6DE1D54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公司拥有中西部最大规模SMT/AOI线体，年产1亿只模组自动化无线测试平台，行业一流供应链资源，</w:t>
      </w:r>
      <w:r w:rsidRPr="005058A9">
        <w:rPr>
          <w:rFonts w:ascii="宋体" w:eastAsia="宋体" w:hAnsi="宋体" w:hint="eastAsia"/>
          <w:color w:val="000000" w:themeColor="text1"/>
        </w:rPr>
        <w:t>基于母公司</w:t>
      </w:r>
      <w:r w:rsidRPr="005058A9">
        <w:rPr>
          <w:rFonts w:ascii="宋体" w:eastAsia="宋体" w:hAnsi="宋体"/>
          <w:color w:val="000000" w:themeColor="text1"/>
        </w:rPr>
        <w:t>军工</w:t>
      </w:r>
      <w:r w:rsidRPr="005058A9">
        <w:rPr>
          <w:rFonts w:ascii="宋体" w:eastAsia="宋体" w:hAnsi="宋体" w:hint="eastAsia"/>
          <w:color w:val="000000" w:themeColor="text1"/>
        </w:rPr>
        <w:t>属性</w:t>
      </w:r>
      <w:r w:rsidRPr="005058A9">
        <w:rPr>
          <w:rFonts w:ascii="宋体" w:eastAsia="宋体" w:hAnsi="宋体"/>
          <w:color w:val="000000" w:themeColor="text1"/>
        </w:rPr>
        <w:t>的卓越品质体系。</w:t>
      </w:r>
    </w:p>
    <w:p w14:paraId="0BC05D90" w14:textId="326848FA" w:rsidR="00DD57C5" w:rsidRPr="005058A9" w:rsidRDefault="00076025">
      <w:pPr>
        <w:spacing w:line="360" w:lineRule="auto"/>
        <w:ind w:firstLine="420"/>
        <w:rPr>
          <w:rFonts w:ascii="宋体" w:eastAsia="宋体" w:hAnsi="宋体"/>
          <w:color w:val="000000" w:themeColor="text1"/>
        </w:rPr>
      </w:pPr>
      <w:del w:id="762" w:author="User" w:date="2019-09-09T10:41:00Z">
        <w:r w:rsidRPr="005058A9" w:rsidDel="009772EC">
          <w:rPr>
            <w:rFonts w:ascii="宋体" w:eastAsia="宋体" w:hAnsi="宋体" w:hint="eastAsia"/>
            <w:b/>
            <w:color w:val="000000" w:themeColor="text1"/>
          </w:rPr>
          <w:delText>四</w:delText>
        </w:r>
        <w:r w:rsidRPr="005058A9" w:rsidDel="009772EC">
          <w:rPr>
            <w:rFonts w:ascii="宋体" w:eastAsia="宋体" w:hAnsi="宋体"/>
            <w:b/>
            <w:color w:val="000000" w:themeColor="text1"/>
          </w:rPr>
          <w:delText>是</w:delText>
        </w:r>
      </w:del>
      <w:ins w:id="763" w:author="User" w:date="2019-09-09T10:41:00Z">
        <w:r w:rsidR="009772EC">
          <w:rPr>
            <w:rFonts w:ascii="宋体" w:eastAsia="宋体" w:hAnsi="宋体" w:hint="eastAsia"/>
            <w:b/>
            <w:color w:val="000000" w:themeColor="text1"/>
          </w:rPr>
          <w:t>4）</w:t>
        </w:r>
      </w:ins>
      <w:r w:rsidRPr="005058A9">
        <w:rPr>
          <w:rFonts w:ascii="宋体" w:eastAsia="宋体" w:hAnsi="宋体"/>
          <w:b/>
          <w:color w:val="000000" w:themeColor="text1"/>
        </w:rPr>
        <w:t>国内一流的RF设计团队</w:t>
      </w:r>
    </w:p>
    <w:p w14:paraId="6DD22385" w14:textId="65C46DB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公司现有员工400余人，研发设计及工程技术人员团队80余人，其中拥有15年以上射频技术研发经验的高级专业技术人才近30人。拥有专利超过50件。全新产品开发周期25天出样品；技术人员24小时内到达国内客户现场</w:t>
      </w:r>
      <w:ins w:id="764" w:author="User" w:date="2019-09-09T10:41:00Z">
        <w:r w:rsidR="009772EC">
          <w:rPr>
            <w:rFonts w:ascii="宋体" w:eastAsia="宋体" w:hAnsi="宋体" w:hint="eastAsia"/>
            <w:color w:val="000000" w:themeColor="text1"/>
          </w:rPr>
          <w:t>。</w:t>
        </w:r>
      </w:ins>
    </w:p>
    <w:p w14:paraId="31A986B9" w14:textId="3BB20FF3"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基于上面的优势A公司在渠道合作和客户获取方面也积累了众多优质伙伴，</w:t>
      </w:r>
      <w:r w:rsidRPr="005058A9">
        <w:rPr>
          <w:rFonts w:ascii="宋体" w:eastAsia="宋体" w:hAnsi="宋体"/>
          <w:color w:val="000000" w:themeColor="text1"/>
        </w:rPr>
        <w:t>公司已与海思、紫光展锐、乐鑫、泰斗、中芯微、MTK、REALTEK</w:t>
      </w:r>
      <w:del w:id="765" w:author="User" w:date="2019-09-09T10:41:00Z">
        <w:r w:rsidRPr="005058A9" w:rsidDel="009772EC">
          <w:rPr>
            <w:rFonts w:ascii="宋体" w:eastAsia="宋体" w:hAnsi="宋体"/>
            <w:color w:val="000000" w:themeColor="text1"/>
          </w:rPr>
          <w:delText>、</w:delText>
        </w:r>
      </w:del>
      <w:r w:rsidRPr="005058A9">
        <w:rPr>
          <w:rFonts w:ascii="宋体" w:eastAsia="宋体" w:hAnsi="宋体"/>
          <w:color w:val="000000" w:themeColor="text1"/>
        </w:rPr>
        <w:t>等知名芯片方案厂家形成战略合作关系，与QUALCOMM、MARVELL、TI等芯片方案厂家建立了深度合作关系。产品终端客户包括</w:t>
      </w:r>
      <w:r w:rsidRPr="005058A9">
        <w:rPr>
          <w:rFonts w:ascii="宋体" w:eastAsia="宋体" w:hAnsi="宋体" w:hint="eastAsia"/>
          <w:color w:val="000000" w:themeColor="text1"/>
        </w:rPr>
        <w:t>全球范围内的传统家电企业、全球知名运营商公司以及新兴的基于硬件产品的互联网公司</w:t>
      </w:r>
      <w:r w:rsidRPr="005058A9">
        <w:rPr>
          <w:rFonts w:ascii="宋体" w:eastAsia="宋体" w:hAnsi="宋体"/>
          <w:color w:val="000000" w:themeColor="text1"/>
        </w:rPr>
        <w:t>等</w:t>
      </w:r>
      <w:r w:rsidRPr="005058A9">
        <w:rPr>
          <w:rFonts w:ascii="宋体" w:eastAsia="宋体" w:hAnsi="宋体" w:hint="eastAsia"/>
          <w:color w:val="000000" w:themeColor="text1"/>
        </w:rPr>
        <w:t>国内外</w:t>
      </w:r>
      <w:r w:rsidRPr="005058A9">
        <w:rPr>
          <w:rFonts w:ascii="宋体" w:eastAsia="宋体" w:hAnsi="宋体"/>
          <w:color w:val="000000" w:themeColor="text1"/>
        </w:rPr>
        <w:t>知名企业。</w:t>
      </w:r>
    </w:p>
    <w:p w14:paraId="4FA24624" w14:textId="77777777" w:rsidR="00DD57C5" w:rsidRDefault="00076025">
      <w:pPr>
        <w:spacing w:line="360" w:lineRule="auto"/>
        <w:ind w:firstLine="420"/>
        <w:rPr>
          <w:ins w:id="766" w:author="User" w:date="2019-09-09T10:42:00Z"/>
          <w:rFonts w:ascii="宋体" w:eastAsia="宋体" w:hAnsi="宋体"/>
          <w:color w:val="000000" w:themeColor="text1"/>
        </w:rPr>
      </w:pPr>
      <w:r w:rsidRPr="005058A9">
        <w:rPr>
          <w:rFonts w:ascii="宋体" w:eastAsia="宋体" w:hAnsi="宋体" w:hint="eastAsia"/>
          <w:color w:val="000000" w:themeColor="text1"/>
        </w:rPr>
        <w:t>通过多年的积累和专业能力，A公司在产品方面和技术领先性方面，</w:t>
      </w:r>
      <w:r w:rsidRPr="005058A9">
        <w:rPr>
          <w:rFonts w:ascii="宋体" w:eastAsia="宋体" w:hAnsi="宋体"/>
          <w:color w:val="000000" w:themeColor="text1"/>
        </w:rPr>
        <w:t>已形成了在物联网模组领域的独特技术优势，部分技术的整体能力已处于国际同行先进水平。</w:t>
      </w:r>
      <w:r w:rsidRPr="005058A9">
        <w:rPr>
          <w:rFonts w:ascii="宋体" w:eastAsia="宋体" w:hAnsi="宋体" w:hint="eastAsia"/>
          <w:color w:val="000000" w:themeColor="text1"/>
        </w:rPr>
        <w:t>相关新产品和新技术应用方面的成果如下：</w:t>
      </w:r>
    </w:p>
    <w:p w14:paraId="4F0CE14C" w14:textId="6324F3F9" w:rsidR="009772EC" w:rsidRPr="005058A9" w:rsidRDefault="009772EC">
      <w:pPr>
        <w:spacing w:line="360" w:lineRule="auto"/>
        <w:ind w:firstLine="420"/>
        <w:jc w:val="center"/>
        <w:rPr>
          <w:rFonts w:ascii="宋体" w:eastAsia="宋体" w:hAnsi="宋体"/>
          <w:color w:val="000000" w:themeColor="text1"/>
        </w:rPr>
        <w:pPrChange w:id="767" w:author="kimi_zj@sina.com" w:date="2019-09-14T00:50:00Z">
          <w:pPr>
            <w:spacing w:line="360" w:lineRule="auto"/>
            <w:ind w:firstLine="420"/>
          </w:pPr>
        </w:pPrChange>
      </w:pPr>
      <w:ins w:id="768" w:author="User" w:date="2019-09-09T10:42:00Z">
        <w:r>
          <w:rPr>
            <w:rFonts w:ascii="宋体" w:eastAsia="宋体" w:hAnsi="宋体" w:hint="eastAsia"/>
            <w:color w:val="000000" w:themeColor="text1"/>
          </w:rPr>
          <w:t>表</w:t>
        </w:r>
      </w:ins>
      <w:ins w:id="769" w:author="kimi_zj@sina.com" w:date="2019-09-14T00:50:00Z">
        <w:r w:rsidR="00DC78C6">
          <w:rPr>
            <w:rFonts w:ascii="宋体" w:eastAsia="宋体" w:hAnsi="宋体" w:hint="eastAsia"/>
            <w:color w:val="000000" w:themeColor="text1"/>
          </w:rPr>
          <w:t>3-3</w:t>
        </w:r>
      </w:ins>
      <w:ins w:id="770" w:author="User" w:date="2019-09-09T10:42:00Z">
        <w:del w:id="771" w:author="kimi_zj@sina.com" w:date="2019-09-14T00:50:00Z">
          <w:r w:rsidDel="00DC78C6">
            <w:rPr>
              <w:rFonts w:ascii="宋体" w:eastAsia="宋体" w:hAnsi="宋体" w:hint="eastAsia"/>
              <w:color w:val="000000" w:themeColor="text1"/>
            </w:rPr>
            <w:delText>号</w:delText>
          </w:r>
        </w:del>
        <w:r>
          <w:rPr>
            <w:rFonts w:ascii="宋体" w:eastAsia="宋体" w:hAnsi="宋体" w:hint="eastAsia"/>
            <w:color w:val="000000" w:themeColor="text1"/>
          </w:rPr>
          <w:t>：</w:t>
        </w:r>
        <w:del w:id="772" w:author="kimi_zj@sina.com" w:date="2019-09-14T00:50:00Z">
          <w:r w:rsidDel="00DC78C6">
            <w:rPr>
              <w:rFonts w:ascii="宋体" w:eastAsia="宋体" w:hAnsi="宋体" w:hint="eastAsia"/>
              <w:color w:val="000000" w:themeColor="text1"/>
            </w:rPr>
            <w:delText>标题</w:delText>
          </w:r>
        </w:del>
      </w:ins>
      <w:moveToRangeStart w:id="773" w:author="User" w:date="2019-09-09T10:42:00Z" w:name="move18918181"/>
      <w:moveTo w:id="774" w:author="User" w:date="2019-09-09T10:42:00Z">
        <w:del w:id="775" w:author="kimi_zj@sina.com" w:date="2019-09-14T00:50:00Z">
          <w:r w:rsidRPr="005058A9" w:rsidDel="00DC78C6">
            <w:rPr>
              <w:rFonts w:ascii="宋体" w:eastAsia="宋体" w:hAnsi="宋体"/>
              <w:color w:val="000000" w:themeColor="text1"/>
            </w:rPr>
            <w:delText>表</w:delText>
          </w:r>
        </w:del>
        <w:r w:rsidRPr="005058A9">
          <w:rPr>
            <w:rFonts w:ascii="宋体" w:eastAsia="宋体" w:hAnsi="宋体"/>
            <w:color w:val="000000" w:themeColor="text1"/>
          </w:rPr>
          <w:t>2</w:t>
        </w:r>
        <w:r w:rsidRPr="005058A9">
          <w:rPr>
            <w:rFonts w:ascii="宋体" w:eastAsia="宋体" w:hAnsi="宋体" w:hint="eastAsia"/>
            <w:color w:val="000000" w:themeColor="text1"/>
          </w:rPr>
          <w:t xml:space="preserve"> A</w:t>
        </w:r>
        <w:r w:rsidRPr="005058A9">
          <w:rPr>
            <w:rFonts w:ascii="宋体" w:eastAsia="宋体" w:hAnsi="宋体"/>
            <w:color w:val="000000" w:themeColor="text1"/>
          </w:rPr>
          <w:t>公司近三年的新技术、新产品、新工业代表列表</w:t>
        </w:r>
      </w:moveTo>
      <w:moveToRangeEnd w:id="773"/>
    </w:p>
    <w:tbl>
      <w:tblPr>
        <w:tblW w:w="8789" w:type="dxa"/>
        <w:tblInd w:w="-5" w:type="dxa"/>
        <w:tblLayout w:type="fixed"/>
        <w:tblLook w:val="04A0" w:firstRow="1" w:lastRow="0" w:firstColumn="1" w:lastColumn="0" w:noHBand="0" w:noVBand="1"/>
      </w:tblPr>
      <w:tblGrid>
        <w:gridCol w:w="1247"/>
        <w:gridCol w:w="4423"/>
        <w:gridCol w:w="3119"/>
      </w:tblGrid>
      <w:tr w:rsidR="005058A9" w:rsidRPr="005058A9" w14:paraId="76307295" w14:textId="77777777">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F69B23D" w14:textId="77777777" w:rsidR="00DD57C5" w:rsidRPr="005058A9" w:rsidRDefault="00076025">
            <w:pP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技术类别</w:t>
            </w:r>
          </w:p>
        </w:tc>
        <w:tc>
          <w:tcPr>
            <w:tcW w:w="4423" w:type="dxa"/>
            <w:tcBorders>
              <w:top w:val="single" w:sz="4" w:space="0" w:color="auto"/>
              <w:left w:val="nil"/>
              <w:bottom w:val="single" w:sz="4" w:space="0" w:color="auto"/>
              <w:right w:val="single" w:sz="4" w:space="0" w:color="auto"/>
            </w:tcBorders>
            <w:shd w:val="clear" w:color="auto" w:fill="auto"/>
            <w:vAlign w:val="center"/>
          </w:tcPr>
          <w:p w14:paraId="34E79BDD"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新技术/新工艺</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532EA0" w14:textId="77777777" w:rsidR="00DD57C5" w:rsidRPr="005058A9" w:rsidRDefault="00076025">
            <w:pPr>
              <w:jc w:val="center"/>
              <w:rPr>
                <w:rFonts w:ascii="宋体" w:eastAsia="宋体" w:hAnsi="宋体" w:cs="宋体"/>
                <w:color w:val="000000" w:themeColor="text1"/>
              </w:rPr>
            </w:pPr>
            <w:r w:rsidRPr="005058A9">
              <w:rPr>
                <w:rFonts w:ascii="宋体" w:eastAsia="宋体" w:hAnsi="宋体" w:cs="宋体" w:hint="eastAsia"/>
                <w:color w:val="000000" w:themeColor="text1"/>
              </w:rPr>
              <w:t>代表产品</w:t>
            </w:r>
          </w:p>
        </w:tc>
      </w:tr>
      <w:tr w:rsidR="005058A9" w:rsidRPr="005058A9" w14:paraId="505DAB01" w14:textId="77777777">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3BA8C2C1"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局域网LAN近场通讯技术</w:t>
            </w:r>
          </w:p>
        </w:tc>
        <w:tc>
          <w:tcPr>
            <w:tcW w:w="4423" w:type="dxa"/>
            <w:tcBorders>
              <w:top w:val="nil"/>
              <w:left w:val="nil"/>
              <w:bottom w:val="single" w:sz="4" w:space="0" w:color="auto"/>
              <w:right w:val="single" w:sz="4" w:space="0" w:color="auto"/>
            </w:tcBorders>
            <w:shd w:val="clear" w:color="auto" w:fill="auto"/>
            <w:vAlign w:val="center"/>
          </w:tcPr>
          <w:p w14:paraId="54442D12" w14:textId="391AAA87" w:rsidR="00DD57C5" w:rsidRPr="005058A9" w:rsidRDefault="00076025" w:rsidP="009772EC">
            <w:pPr>
              <w:ind w:firstLine="200"/>
              <w:rPr>
                <w:rFonts w:ascii="宋体" w:eastAsia="宋体" w:hAnsi="宋体" w:cs="宋体"/>
                <w:color w:val="000000" w:themeColor="text1"/>
                <w:sz w:val="20"/>
                <w:szCs w:val="20"/>
              </w:rPr>
            </w:pPr>
            <w:del w:id="776"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2.4G/5G WIFI、WIFI Mesh组网技术</w:t>
            </w:r>
            <w:del w:id="777" w:author="User" w:date="2019-09-09T10:41:00Z">
              <w:r w:rsidRPr="005058A9" w:rsidDel="009772EC">
                <w:rPr>
                  <w:rFonts w:ascii="宋体" w:eastAsia="宋体" w:hAnsi="宋体" w:cs="宋体" w:hint="eastAsia"/>
                  <w:color w:val="000000" w:themeColor="text1"/>
                  <w:sz w:val="20"/>
                  <w:szCs w:val="20"/>
                </w:rPr>
                <w:delText>技术</w:delText>
              </w:r>
            </w:del>
          </w:p>
        </w:tc>
        <w:tc>
          <w:tcPr>
            <w:tcW w:w="3119" w:type="dxa"/>
            <w:tcBorders>
              <w:top w:val="nil"/>
              <w:left w:val="nil"/>
              <w:bottom w:val="single" w:sz="4" w:space="0" w:color="auto"/>
              <w:right w:val="single" w:sz="4" w:space="0" w:color="auto"/>
            </w:tcBorders>
            <w:shd w:val="clear" w:color="auto" w:fill="auto"/>
            <w:noWrap/>
            <w:vAlign w:val="center"/>
          </w:tcPr>
          <w:p w14:paraId="5681E5E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WIFI-2-R92EUSA1、WIFI-2-M603USA3</w:t>
            </w:r>
          </w:p>
        </w:tc>
      </w:tr>
      <w:tr w:rsidR="005058A9" w:rsidRPr="005058A9" w14:paraId="5BCA602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34762845"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3F3AFEA" w14:textId="77777777" w:rsidR="00DD57C5" w:rsidRPr="005058A9" w:rsidRDefault="00076025">
            <w:pPr>
              <w:ind w:firstLine="200"/>
              <w:rPr>
                <w:rFonts w:ascii="宋体" w:eastAsia="宋体" w:hAnsi="宋体" w:cs="宋体"/>
                <w:color w:val="000000" w:themeColor="text1"/>
                <w:sz w:val="20"/>
                <w:szCs w:val="20"/>
              </w:rPr>
            </w:pPr>
            <w:del w:id="778"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蓝牙4.0、4.1及5.0传输技术</w:t>
            </w:r>
          </w:p>
        </w:tc>
        <w:tc>
          <w:tcPr>
            <w:tcW w:w="3119" w:type="dxa"/>
            <w:tcBorders>
              <w:top w:val="nil"/>
              <w:left w:val="nil"/>
              <w:bottom w:val="single" w:sz="4" w:space="0" w:color="auto"/>
              <w:right w:val="single" w:sz="4" w:space="0" w:color="auto"/>
            </w:tcBorders>
            <w:shd w:val="clear" w:color="auto" w:fill="auto"/>
            <w:noWrap/>
            <w:vAlign w:val="center"/>
          </w:tcPr>
          <w:p w14:paraId="26B07D79"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BT-2-R761USA1、BT-2-T267RSA1</w:t>
            </w:r>
          </w:p>
        </w:tc>
      </w:tr>
      <w:tr w:rsidR="005058A9" w:rsidRPr="005058A9" w14:paraId="03AD643E"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7DD77FCC"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F4EA7D3" w14:textId="77777777" w:rsidR="00DD57C5" w:rsidRPr="005058A9" w:rsidRDefault="00076025">
            <w:pPr>
              <w:ind w:firstLine="200"/>
              <w:rPr>
                <w:rFonts w:ascii="宋体" w:eastAsia="宋体" w:hAnsi="宋体" w:cs="宋体"/>
                <w:color w:val="000000" w:themeColor="text1"/>
                <w:sz w:val="20"/>
                <w:szCs w:val="20"/>
              </w:rPr>
            </w:pPr>
            <w:del w:id="779"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蓝牙 Mesh组网及IPV6联网技术</w:t>
            </w:r>
          </w:p>
        </w:tc>
        <w:tc>
          <w:tcPr>
            <w:tcW w:w="3119" w:type="dxa"/>
            <w:tcBorders>
              <w:top w:val="nil"/>
              <w:left w:val="nil"/>
              <w:bottom w:val="single" w:sz="4" w:space="0" w:color="auto"/>
              <w:right w:val="single" w:sz="4" w:space="0" w:color="auto"/>
            </w:tcBorders>
            <w:shd w:val="clear" w:color="auto" w:fill="auto"/>
            <w:noWrap/>
            <w:vAlign w:val="center"/>
          </w:tcPr>
          <w:p w14:paraId="1789271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BT-2-R761USA2</w:t>
            </w:r>
          </w:p>
        </w:tc>
      </w:tr>
      <w:tr w:rsidR="005058A9" w:rsidRPr="005058A9" w14:paraId="0E32E42A"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DEB4B8F"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6BE66CB" w14:textId="77777777" w:rsidR="00DD57C5" w:rsidRPr="005058A9" w:rsidRDefault="00076025">
            <w:pPr>
              <w:ind w:firstLine="200"/>
              <w:rPr>
                <w:rFonts w:ascii="宋体" w:eastAsia="宋体" w:hAnsi="宋体" w:cs="宋体"/>
                <w:color w:val="000000" w:themeColor="text1"/>
                <w:sz w:val="20"/>
                <w:szCs w:val="20"/>
              </w:rPr>
            </w:pPr>
            <w:del w:id="780"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WIFI&amp;蓝牙、ZigBee&amp;蓝牙等Combo技术</w:t>
            </w:r>
          </w:p>
        </w:tc>
        <w:tc>
          <w:tcPr>
            <w:tcW w:w="3119" w:type="dxa"/>
            <w:tcBorders>
              <w:top w:val="nil"/>
              <w:left w:val="nil"/>
              <w:bottom w:val="single" w:sz="4" w:space="0" w:color="auto"/>
              <w:right w:val="single" w:sz="4" w:space="0" w:color="auto"/>
            </w:tcBorders>
            <w:shd w:val="clear" w:color="auto" w:fill="auto"/>
            <w:noWrap/>
            <w:vAlign w:val="center"/>
          </w:tcPr>
          <w:p w14:paraId="417A5C4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WF-M76B-USA1、WIFI-2-M632USA1</w:t>
            </w:r>
          </w:p>
        </w:tc>
      </w:tr>
      <w:tr w:rsidR="005058A9" w:rsidRPr="005058A9" w14:paraId="0547D00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5167E6F7"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A14650E" w14:textId="77777777" w:rsidR="00DD57C5" w:rsidRPr="005058A9" w:rsidRDefault="00076025">
            <w:pPr>
              <w:ind w:firstLine="200"/>
              <w:rPr>
                <w:rFonts w:ascii="宋体" w:eastAsia="宋体" w:hAnsi="宋体" w:cs="宋体"/>
                <w:color w:val="000000" w:themeColor="text1"/>
                <w:sz w:val="20"/>
                <w:szCs w:val="20"/>
              </w:rPr>
            </w:pPr>
            <w:del w:id="781"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ZigBee 及组网技术</w:t>
            </w:r>
          </w:p>
        </w:tc>
        <w:tc>
          <w:tcPr>
            <w:tcW w:w="3119" w:type="dxa"/>
            <w:tcBorders>
              <w:top w:val="nil"/>
              <w:left w:val="nil"/>
              <w:bottom w:val="single" w:sz="4" w:space="0" w:color="auto"/>
              <w:right w:val="single" w:sz="4" w:space="0" w:color="auto"/>
            </w:tcBorders>
            <w:shd w:val="clear" w:color="auto" w:fill="auto"/>
            <w:noWrap/>
            <w:vAlign w:val="center"/>
          </w:tcPr>
          <w:p w14:paraId="1B757CF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hint="eastAsia"/>
                <w:color w:val="000000" w:themeColor="text1"/>
                <w:sz w:val="20"/>
                <w:szCs w:val="20"/>
                <w:shd w:val="clear" w:color="auto" w:fill="FFFFFF"/>
              </w:rPr>
              <w:t>ZB-N169-RWM、ZB-T530-RSF1</w:t>
            </w:r>
            <w:r w:rsidRPr="005058A9">
              <w:rPr>
                <w:rFonts w:ascii="宋体" w:eastAsia="宋体" w:hAnsi="宋体" w:cs="宋体" w:hint="eastAsia"/>
                <w:color w:val="000000" w:themeColor="text1"/>
                <w:sz w:val="20"/>
                <w:szCs w:val="20"/>
              </w:rPr>
              <w:t xml:space="preserve">　</w:t>
            </w:r>
          </w:p>
        </w:tc>
      </w:tr>
      <w:tr w:rsidR="005058A9" w:rsidRPr="005058A9" w14:paraId="3604DC11"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F0423D0"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CDEADCA" w14:textId="77777777" w:rsidR="00DD57C5" w:rsidRPr="005058A9" w:rsidRDefault="00076025">
            <w:pPr>
              <w:ind w:firstLine="200"/>
              <w:rPr>
                <w:rFonts w:ascii="宋体" w:eastAsia="宋体" w:hAnsi="宋体" w:cs="宋体"/>
                <w:color w:val="000000" w:themeColor="text1"/>
                <w:sz w:val="20"/>
                <w:szCs w:val="20"/>
              </w:rPr>
            </w:pPr>
            <w:del w:id="782"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近场IoT等控制模块</w:t>
            </w:r>
          </w:p>
        </w:tc>
        <w:tc>
          <w:tcPr>
            <w:tcW w:w="3119" w:type="dxa"/>
            <w:tcBorders>
              <w:top w:val="nil"/>
              <w:left w:val="nil"/>
              <w:bottom w:val="single" w:sz="4" w:space="0" w:color="auto"/>
              <w:right w:val="single" w:sz="4" w:space="0" w:color="auto"/>
            </w:tcBorders>
            <w:shd w:val="clear" w:color="auto" w:fill="auto"/>
            <w:noWrap/>
            <w:vAlign w:val="center"/>
          </w:tcPr>
          <w:p w14:paraId="15BE0650"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WF-R10X-RWD1、WIFI-2-E266RPN8</w:t>
            </w:r>
          </w:p>
        </w:tc>
      </w:tr>
      <w:tr w:rsidR="005058A9" w:rsidRPr="005058A9" w14:paraId="5B5BC02F"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37B4A12"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广域网WAN远场通讯技术</w:t>
            </w:r>
          </w:p>
        </w:tc>
        <w:tc>
          <w:tcPr>
            <w:tcW w:w="4423" w:type="dxa"/>
            <w:tcBorders>
              <w:top w:val="nil"/>
              <w:left w:val="nil"/>
              <w:bottom w:val="single" w:sz="4" w:space="0" w:color="auto"/>
              <w:right w:val="single" w:sz="4" w:space="0" w:color="auto"/>
            </w:tcBorders>
            <w:shd w:val="clear" w:color="auto" w:fill="auto"/>
            <w:vAlign w:val="center"/>
          </w:tcPr>
          <w:p w14:paraId="5BD582D5" w14:textId="77777777" w:rsidR="00DD57C5" w:rsidRPr="005058A9" w:rsidRDefault="00076025">
            <w:pPr>
              <w:ind w:firstLine="200"/>
              <w:rPr>
                <w:rFonts w:ascii="宋体" w:eastAsia="宋体" w:hAnsi="宋体" w:cs="宋体"/>
                <w:color w:val="000000" w:themeColor="text1"/>
                <w:sz w:val="20"/>
                <w:szCs w:val="20"/>
              </w:rPr>
            </w:pPr>
            <w:del w:id="783"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2G/GSM/3G/4G/LTE/5G 通讯模块</w:t>
            </w:r>
          </w:p>
        </w:tc>
        <w:tc>
          <w:tcPr>
            <w:tcW w:w="3119" w:type="dxa"/>
            <w:tcBorders>
              <w:top w:val="nil"/>
              <w:left w:val="nil"/>
              <w:bottom w:val="single" w:sz="4" w:space="0" w:color="auto"/>
              <w:right w:val="single" w:sz="4" w:space="0" w:color="auto"/>
            </w:tcBorders>
            <w:shd w:val="clear" w:color="auto" w:fill="auto"/>
            <w:noWrap/>
            <w:vAlign w:val="center"/>
          </w:tcPr>
          <w:p w14:paraId="29090D9B"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GSM-M6220D、GSM-M622STD</w:t>
            </w:r>
          </w:p>
        </w:tc>
      </w:tr>
      <w:tr w:rsidR="005058A9" w:rsidRPr="005058A9" w14:paraId="72DF89E2"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69E8B2D9"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F221EA1" w14:textId="77777777" w:rsidR="00DD57C5" w:rsidRPr="005058A9" w:rsidRDefault="00076025">
            <w:pPr>
              <w:ind w:firstLine="200"/>
              <w:rPr>
                <w:rFonts w:ascii="宋体" w:eastAsia="宋体" w:hAnsi="宋体" w:cs="宋体"/>
                <w:color w:val="000000" w:themeColor="text1"/>
                <w:sz w:val="20"/>
                <w:szCs w:val="20"/>
              </w:rPr>
            </w:pPr>
            <w:del w:id="784"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NB-IoT、LoRa等窄带蜂窝调制远场物联网技术</w:t>
            </w:r>
          </w:p>
        </w:tc>
        <w:tc>
          <w:tcPr>
            <w:tcW w:w="3119" w:type="dxa"/>
            <w:tcBorders>
              <w:top w:val="nil"/>
              <w:left w:val="nil"/>
              <w:bottom w:val="single" w:sz="4" w:space="0" w:color="auto"/>
              <w:right w:val="single" w:sz="4" w:space="0" w:color="auto"/>
            </w:tcBorders>
            <w:shd w:val="clear" w:color="auto" w:fill="auto"/>
            <w:noWrap/>
            <w:vAlign w:val="center"/>
          </w:tcPr>
          <w:p w14:paraId="7AFDBA43"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AI-NB10、AI-NB10S、AI-NB15</w:t>
            </w:r>
          </w:p>
        </w:tc>
      </w:tr>
      <w:tr w:rsidR="005058A9" w:rsidRPr="005058A9" w14:paraId="422C9898"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04B99286"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E36D60D" w14:textId="77777777" w:rsidR="00DD57C5" w:rsidRPr="005058A9" w:rsidRDefault="00076025">
            <w:pPr>
              <w:ind w:firstLine="200"/>
              <w:rPr>
                <w:rFonts w:ascii="宋体" w:eastAsia="宋体" w:hAnsi="宋体" w:cs="宋体"/>
                <w:color w:val="000000" w:themeColor="text1"/>
                <w:sz w:val="20"/>
                <w:szCs w:val="20"/>
              </w:rPr>
            </w:pPr>
            <w:del w:id="785"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GPS、北斗导航技术</w:t>
            </w:r>
          </w:p>
        </w:tc>
        <w:tc>
          <w:tcPr>
            <w:tcW w:w="3119" w:type="dxa"/>
            <w:tcBorders>
              <w:top w:val="nil"/>
              <w:left w:val="nil"/>
              <w:bottom w:val="single" w:sz="4" w:space="0" w:color="auto"/>
              <w:right w:val="single" w:sz="4" w:space="0" w:color="auto"/>
            </w:tcBorders>
            <w:shd w:val="clear" w:color="auto" w:fill="auto"/>
            <w:noWrap/>
            <w:vAlign w:val="center"/>
          </w:tcPr>
          <w:p w14:paraId="78BE937A"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GSM-M6220-北斗等</w:t>
            </w:r>
          </w:p>
        </w:tc>
      </w:tr>
      <w:tr w:rsidR="005058A9" w:rsidRPr="005058A9" w14:paraId="7C396662"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43E6E100"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无线应用技术&amp;终端整机</w:t>
            </w:r>
          </w:p>
        </w:tc>
        <w:tc>
          <w:tcPr>
            <w:tcW w:w="4423" w:type="dxa"/>
            <w:tcBorders>
              <w:top w:val="nil"/>
              <w:left w:val="nil"/>
              <w:bottom w:val="single" w:sz="4" w:space="0" w:color="auto"/>
              <w:right w:val="single" w:sz="4" w:space="0" w:color="auto"/>
            </w:tcBorders>
            <w:shd w:val="clear" w:color="auto" w:fill="auto"/>
            <w:vAlign w:val="center"/>
          </w:tcPr>
          <w:p w14:paraId="0B52986B" w14:textId="77777777" w:rsidR="00DD57C5" w:rsidRPr="005058A9" w:rsidRDefault="00076025">
            <w:pPr>
              <w:ind w:firstLine="200"/>
              <w:rPr>
                <w:rFonts w:ascii="宋体" w:eastAsia="宋体" w:hAnsi="宋体" w:cs="宋体"/>
                <w:color w:val="000000" w:themeColor="text1"/>
                <w:sz w:val="20"/>
                <w:szCs w:val="20"/>
              </w:rPr>
            </w:pPr>
            <w:del w:id="786"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云管端联接技术</w:t>
            </w:r>
          </w:p>
        </w:tc>
        <w:tc>
          <w:tcPr>
            <w:tcW w:w="3119" w:type="dxa"/>
            <w:tcBorders>
              <w:top w:val="nil"/>
              <w:left w:val="nil"/>
              <w:bottom w:val="single" w:sz="4" w:space="0" w:color="auto"/>
              <w:right w:val="single" w:sz="4" w:space="0" w:color="auto"/>
            </w:tcBorders>
            <w:shd w:val="clear" w:color="auto" w:fill="auto"/>
            <w:noWrap/>
            <w:vAlign w:val="center"/>
          </w:tcPr>
          <w:p w14:paraId="7AADE50F"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华为云、电信云对接项目等</w:t>
            </w:r>
          </w:p>
        </w:tc>
      </w:tr>
      <w:tr w:rsidR="005058A9" w:rsidRPr="005058A9" w14:paraId="20B840C9"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4119BA35" w14:textId="77777777" w:rsidR="00DD57C5" w:rsidRPr="005058A9" w:rsidRDefault="00DD57C5">
            <w:pPr>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3095FCB" w14:textId="77777777" w:rsidR="00DD57C5" w:rsidRPr="005058A9" w:rsidRDefault="00076025">
            <w:pPr>
              <w:ind w:firstLine="200"/>
              <w:rPr>
                <w:rFonts w:ascii="宋体" w:eastAsia="宋体" w:hAnsi="宋体" w:cs="宋体"/>
                <w:color w:val="000000" w:themeColor="text1"/>
                <w:sz w:val="20"/>
                <w:szCs w:val="20"/>
              </w:rPr>
            </w:pPr>
            <w:del w:id="787" w:author="kimi_zj@sina.com" w:date="2019-09-14T00:51:00Z">
              <w:r w:rsidRPr="005058A9" w:rsidDel="00F44E60">
                <w:rPr>
                  <w:rFonts w:ascii="宋体" w:eastAsia="宋体" w:hAnsi="宋体" w:cs="宋体"/>
                  <w:color w:val="000000" w:themeColor="text1"/>
                  <w:sz w:val="20"/>
                  <w:szCs w:val="20"/>
                </w:rPr>
                <w:delText></w:delText>
              </w:r>
            </w:del>
            <w:r w:rsidRPr="005058A9">
              <w:rPr>
                <w:rFonts w:ascii="宋体" w:eastAsia="宋体" w:hAnsi="宋体" w:cs="宋体" w:hint="eastAsia"/>
                <w:color w:val="000000" w:themeColor="text1"/>
                <w:sz w:val="20"/>
                <w:szCs w:val="20"/>
              </w:rPr>
              <w:t>传感器Sensor终端应用技术</w:t>
            </w:r>
          </w:p>
        </w:tc>
        <w:tc>
          <w:tcPr>
            <w:tcW w:w="3119" w:type="dxa"/>
            <w:tcBorders>
              <w:top w:val="nil"/>
              <w:left w:val="nil"/>
              <w:bottom w:val="single" w:sz="4" w:space="0" w:color="auto"/>
              <w:right w:val="single" w:sz="4" w:space="0" w:color="auto"/>
            </w:tcBorders>
            <w:shd w:val="clear" w:color="auto" w:fill="auto"/>
            <w:noWrap/>
            <w:vAlign w:val="center"/>
          </w:tcPr>
          <w:p w14:paraId="69ACAEBC"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无线摄像头、定位器等</w:t>
            </w:r>
          </w:p>
        </w:tc>
      </w:tr>
    </w:tbl>
    <w:p w14:paraId="579A145E" w14:textId="69B47031" w:rsidR="00DD57C5" w:rsidDel="009B0557" w:rsidRDefault="00076025">
      <w:pPr>
        <w:spacing w:line="360" w:lineRule="auto"/>
        <w:jc w:val="center"/>
        <w:rPr>
          <w:ins w:id="788" w:author="User" w:date="2019-09-09T10:42:00Z"/>
          <w:del w:id="789" w:author="kimi_zj@sina.com" w:date="2019-09-14T00:51:00Z"/>
          <w:rFonts w:ascii="宋体" w:eastAsia="宋体" w:hAnsi="宋体"/>
          <w:color w:val="000000" w:themeColor="text1"/>
        </w:rPr>
        <w:pPrChange w:id="790" w:author="kimi_zj@sina.com" w:date="2019-09-14T00:51:00Z">
          <w:pPr>
            <w:spacing w:line="360" w:lineRule="auto"/>
            <w:ind w:firstLine="420"/>
          </w:pPr>
        </w:pPrChange>
      </w:pPr>
      <w:moveFromRangeStart w:id="791" w:author="User" w:date="2019-09-09T10:42:00Z" w:name="move18918181"/>
      <w:moveFrom w:id="792" w:author="User" w:date="2019-09-09T10:42:00Z">
        <w:r w:rsidRPr="005058A9" w:rsidDel="009772EC">
          <w:rPr>
            <w:rFonts w:ascii="宋体" w:eastAsia="宋体" w:hAnsi="宋体"/>
            <w:color w:val="000000" w:themeColor="text1"/>
          </w:rPr>
          <w:t>表2</w:t>
        </w:r>
        <w:r w:rsidRPr="005058A9" w:rsidDel="009772EC">
          <w:rPr>
            <w:rFonts w:ascii="宋体" w:eastAsia="宋体" w:hAnsi="宋体" w:hint="eastAsia"/>
            <w:color w:val="000000" w:themeColor="text1"/>
          </w:rPr>
          <w:t xml:space="preserve"> A</w:t>
        </w:r>
        <w:r w:rsidRPr="005058A9" w:rsidDel="009772EC">
          <w:rPr>
            <w:rFonts w:ascii="宋体" w:eastAsia="宋体" w:hAnsi="宋体"/>
            <w:color w:val="000000" w:themeColor="text1"/>
          </w:rPr>
          <w:t>公司近三年的新技术、新产品、新工业代表列表</w:t>
        </w:r>
      </w:moveFrom>
      <w:moveFromRangeEnd w:id="791"/>
    </w:p>
    <w:p w14:paraId="44179F33" w14:textId="6CD4C617" w:rsidR="009772EC" w:rsidRPr="005058A9" w:rsidRDefault="009772EC">
      <w:pPr>
        <w:spacing w:line="360" w:lineRule="auto"/>
        <w:jc w:val="center"/>
        <w:rPr>
          <w:rFonts w:ascii="宋体" w:eastAsia="宋体" w:hAnsi="宋体"/>
          <w:color w:val="000000" w:themeColor="text1"/>
        </w:rPr>
        <w:pPrChange w:id="793" w:author="kimi_zj@sina.com" w:date="2019-09-14T00:51:00Z">
          <w:pPr>
            <w:spacing w:line="360" w:lineRule="auto"/>
            <w:ind w:firstLine="420"/>
            <w:jc w:val="center"/>
          </w:pPr>
        </w:pPrChange>
      </w:pPr>
      <w:moveToRangeStart w:id="794" w:author="User" w:date="2019-09-09T10:42:00Z" w:name="move18918195"/>
      <w:moveTo w:id="795" w:author="User" w:date="2019-09-09T10:42:00Z">
        <w:r w:rsidRPr="005058A9">
          <w:rPr>
            <w:rFonts w:ascii="宋体" w:eastAsia="宋体" w:hAnsi="宋体" w:hint="eastAsia"/>
            <w:color w:val="000000" w:themeColor="text1"/>
          </w:rPr>
          <w:t>表3</w:t>
        </w:r>
      </w:moveTo>
      <w:ins w:id="796" w:author="kimi_zj@sina.com" w:date="2019-09-14T00:51:00Z">
        <w:r w:rsidR="00C30F13">
          <w:rPr>
            <w:rFonts w:ascii="宋体" w:eastAsia="宋体" w:hAnsi="宋体" w:hint="eastAsia"/>
            <w:color w:val="000000" w:themeColor="text1"/>
          </w:rPr>
          <w:t>-4:</w:t>
        </w:r>
      </w:ins>
      <w:moveTo w:id="797" w:author="User" w:date="2019-09-09T10:42:00Z">
        <w:r w:rsidRPr="005058A9">
          <w:rPr>
            <w:rFonts w:ascii="宋体" w:eastAsia="宋体" w:hAnsi="宋体" w:hint="eastAsia"/>
            <w:color w:val="000000" w:themeColor="text1"/>
          </w:rPr>
          <w:t xml:space="preserve"> A</w:t>
        </w:r>
        <w:r w:rsidRPr="005058A9">
          <w:rPr>
            <w:rFonts w:ascii="宋体" w:eastAsia="宋体" w:hAnsi="宋体"/>
            <w:color w:val="000000" w:themeColor="text1"/>
          </w:rPr>
          <w:t>公司产品对标行业数据</w:t>
        </w:r>
      </w:moveTo>
    </w:p>
    <w:moveToRangeEnd w:id="794"/>
    <w:p w14:paraId="71406AC4" w14:textId="51F84E5E" w:rsidR="009772EC" w:rsidRPr="009772EC" w:rsidDel="009772EC" w:rsidRDefault="009772EC">
      <w:pPr>
        <w:spacing w:line="360" w:lineRule="auto"/>
        <w:ind w:firstLine="420"/>
        <w:rPr>
          <w:del w:id="798" w:author="User" w:date="2019-09-09T10:43:00Z"/>
          <w:rFonts w:ascii="宋体" w:eastAsia="宋体" w:hAnsi="宋体"/>
          <w:color w:val="000000" w:themeColor="text1"/>
        </w:rPr>
      </w:pP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5058A9" w:rsidRPr="005058A9" w14:paraId="7FE2E13C"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D0C409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序号</w:t>
            </w:r>
          </w:p>
        </w:tc>
        <w:tc>
          <w:tcPr>
            <w:tcW w:w="1915" w:type="dxa"/>
            <w:tcBorders>
              <w:top w:val="single" w:sz="4" w:space="0" w:color="auto"/>
              <w:left w:val="single" w:sz="4" w:space="0" w:color="auto"/>
              <w:bottom w:val="single" w:sz="4" w:space="0" w:color="auto"/>
              <w:right w:val="single" w:sz="4" w:space="0" w:color="auto"/>
            </w:tcBorders>
            <w:noWrap/>
            <w:vAlign w:val="center"/>
          </w:tcPr>
          <w:p w14:paraId="6A162CD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项目</w:t>
            </w:r>
          </w:p>
        </w:tc>
        <w:tc>
          <w:tcPr>
            <w:tcW w:w="2995" w:type="dxa"/>
            <w:tcBorders>
              <w:top w:val="single" w:sz="4" w:space="0" w:color="auto"/>
              <w:left w:val="single" w:sz="4" w:space="0" w:color="auto"/>
              <w:bottom w:val="single" w:sz="4" w:space="0" w:color="auto"/>
              <w:right w:val="single" w:sz="4" w:space="0" w:color="auto"/>
            </w:tcBorders>
            <w:noWrap/>
            <w:vAlign w:val="center"/>
          </w:tcPr>
          <w:p w14:paraId="6FC3A52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A公司水平</w:t>
            </w:r>
          </w:p>
        </w:tc>
        <w:tc>
          <w:tcPr>
            <w:tcW w:w="2952" w:type="dxa"/>
            <w:tcBorders>
              <w:top w:val="single" w:sz="4" w:space="0" w:color="auto"/>
              <w:left w:val="single" w:sz="4" w:space="0" w:color="auto"/>
              <w:bottom w:val="single" w:sz="4" w:space="0" w:color="auto"/>
              <w:right w:val="single" w:sz="4" w:space="0" w:color="auto"/>
            </w:tcBorders>
            <w:noWrap/>
            <w:vAlign w:val="center"/>
          </w:tcPr>
          <w:p w14:paraId="3FA389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行业水平</w:t>
            </w:r>
          </w:p>
        </w:tc>
      </w:tr>
      <w:tr w:rsidR="005058A9" w:rsidRPr="005058A9" w14:paraId="2967CDE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DE7CA8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w:t>
            </w:r>
          </w:p>
        </w:tc>
        <w:tc>
          <w:tcPr>
            <w:tcW w:w="1915" w:type="dxa"/>
            <w:tcBorders>
              <w:top w:val="single" w:sz="4" w:space="0" w:color="auto"/>
              <w:left w:val="single" w:sz="4" w:space="0" w:color="auto"/>
              <w:bottom w:val="single" w:sz="4" w:space="0" w:color="auto"/>
              <w:right w:val="single" w:sz="4" w:space="0" w:color="auto"/>
            </w:tcBorders>
            <w:noWrap/>
            <w:vAlign w:val="center"/>
          </w:tcPr>
          <w:p w14:paraId="0050C60E"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发射功率</w:t>
            </w:r>
          </w:p>
        </w:tc>
        <w:tc>
          <w:tcPr>
            <w:tcW w:w="2995" w:type="dxa"/>
            <w:tcBorders>
              <w:top w:val="single" w:sz="4" w:space="0" w:color="auto"/>
              <w:left w:val="single" w:sz="4" w:space="0" w:color="auto"/>
              <w:bottom w:val="single" w:sz="4" w:space="0" w:color="auto"/>
              <w:right w:val="single" w:sz="4" w:space="0" w:color="auto"/>
            </w:tcBorders>
            <w:noWrap/>
            <w:vAlign w:val="center"/>
          </w:tcPr>
          <w:p w14:paraId="35CABEF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14±1.5dB(11n)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3E0D905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14±2dB(11n)</w:t>
            </w:r>
          </w:p>
        </w:tc>
      </w:tr>
      <w:tr w:rsidR="005058A9" w:rsidRPr="005058A9" w14:paraId="4475D397"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E51C3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w:t>
            </w:r>
          </w:p>
        </w:tc>
        <w:tc>
          <w:tcPr>
            <w:tcW w:w="1915" w:type="dxa"/>
            <w:tcBorders>
              <w:top w:val="single" w:sz="4" w:space="0" w:color="auto"/>
              <w:left w:val="single" w:sz="4" w:space="0" w:color="auto"/>
              <w:bottom w:val="single" w:sz="4" w:space="0" w:color="auto"/>
              <w:right w:val="single" w:sz="4" w:space="0" w:color="auto"/>
            </w:tcBorders>
            <w:noWrap/>
            <w:vAlign w:val="center"/>
          </w:tcPr>
          <w:p w14:paraId="71C79C09"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EVM</w:t>
            </w:r>
          </w:p>
        </w:tc>
        <w:tc>
          <w:tcPr>
            <w:tcW w:w="2995" w:type="dxa"/>
            <w:tcBorders>
              <w:top w:val="single" w:sz="4" w:space="0" w:color="auto"/>
              <w:left w:val="single" w:sz="4" w:space="0" w:color="auto"/>
              <w:bottom w:val="single" w:sz="4" w:space="0" w:color="auto"/>
              <w:right w:val="single" w:sz="4" w:space="0" w:color="auto"/>
            </w:tcBorders>
            <w:noWrap/>
            <w:vAlign w:val="center"/>
          </w:tcPr>
          <w:p w14:paraId="11B9FEB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-33dB(11n)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276E105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-28dB(11n)</w:t>
            </w:r>
          </w:p>
        </w:tc>
      </w:tr>
      <w:tr w:rsidR="005058A9" w:rsidRPr="005058A9" w14:paraId="4781C03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74316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w:t>
            </w:r>
          </w:p>
        </w:tc>
        <w:tc>
          <w:tcPr>
            <w:tcW w:w="1915" w:type="dxa"/>
            <w:tcBorders>
              <w:top w:val="single" w:sz="4" w:space="0" w:color="auto"/>
              <w:left w:val="single" w:sz="4" w:space="0" w:color="auto"/>
              <w:bottom w:val="single" w:sz="4" w:space="0" w:color="auto"/>
              <w:right w:val="single" w:sz="4" w:space="0" w:color="auto"/>
            </w:tcBorders>
            <w:noWrap/>
            <w:vAlign w:val="center"/>
          </w:tcPr>
          <w:p w14:paraId="63C70E79"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频偏</w:t>
            </w:r>
          </w:p>
        </w:tc>
        <w:tc>
          <w:tcPr>
            <w:tcW w:w="2995" w:type="dxa"/>
            <w:tcBorders>
              <w:top w:val="single" w:sz="4" w:space="0" w:color="auto"/>
              <w:left w:val="single" w:sz="4" w:space="0" w:color="auto"/>
              <w:bottom w:val="single" w:sz="4" w:space="0" w:color="auto"/>
              <w:right w:val="single" w:sz="4" w:space="0" w:color="auto"/>
            </w:tcBorders>
            <w:noWrap/>
            <w:vAlign w:val="center"/>
          </w:tcPr>
          <w:p w14:paraId="668333F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±5ppm</w:t>
            </w:r>
          </w:p>
        </w:tc>
        <w:tc>
          <w:tcPr>
            <w:tcW w:w="2952" w:type="dxa"/>
            <w:tcBorders>
              <w:top w:val="single" w:sz="4" w:space="0" w:color="auto"/>
              <w:left w:val="single" w:sz="4" w:space="0" w:color="auto"/>
              <w:bottom w:val="single" w:sz="4" w:space="0" w:color="auto"/>
              <w:right w:val="single" w:sz="4" w:space="0" w:color="auto"/>
            </w:tcBorders>
            <w:noWrap/>
            <w:vAlign w:val="center"/>
          </w:tcPr>
          <w:p w14:paraId="526D5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±10ppm</w:t>
            </w:r>
          </w:p>
        </w:tc>
      </w:tr>
      <w:tr w:rsidR="005058A9" w:rsidRPr="005058A9" w14:paraId="7B1A9C12"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7B6D10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w:t>
            </w:r>
          </w:p>
        </w:tc>
        <w:tc>
          <w:tcPr>
            <w:tcW w:w="1915" w:type="dxa"/>
            <w:tcBorders>
              <w:top w:val="single" w:sz="4" w:space="0" w:color="auto"/>
              <w:left w:val="single" w:sz="4" w:space="0" w:color="auto"/>
              <w:bottom w:val="single" w:sz="4" w:space="0" w:color="auto"/>
              <w:right w:val="single" w:sz="4" w:space="0" w:color="auto"/>
            </w:tcBorders>
            <w:noWrap/>
            <w:vAlign w:val="center"/>
          </w:tcPr>
          <w:p w14:paraId="1B7E8A82"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杂散</w:t>
            </w:r>
          </w:p>
        </w:tc>
        <w:tc>
          <w:tcPr>
            <w:tcW w:w="2995" w:type="dxa"/>
            <w:tcBorders>
              <w:top w:val="single" w:sz="4" w:space="0" w:color="auto"/>
              <w:left w:val="single" w:sz="4" w:space="0" w:color="auto"/>
              <w:bottom w:val="single" w:sz="4" w:space="0" w:color="auto"/>
              <w:right w:val="single" w:sz="4" w:space="0" w:color="auto"/>
            </w:tcBorders>
            <w:noWrap/>
            <w:vAlign w:val="center"/>
          </w:tcPr>
          <w:p w14:paraId="60946C3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≤-40dBm</w:t>
            </w:r>
          </w:p>
        </w:tc>
        <w:tc>
          <w:tcPr>
            <w:tcW w:w="2952" w:type="dxa"/>
            <w:tcBorders>
              <w:top w:val="single" w:sz="4" w:space="0" w:color="auto"/>
              <w:left w:val="single" w:sz="4" w:space="0" w:color="auto"/>
              <w:bottom w:val="single" w:sz="4" w:space="0" w:color="auto"/>
              <w:right w:val="single" w:sz="4" w:space="0" w:color="auto"/>
            </w:tcBorders>
            <w:noWrap/>
            <w:vAlign w:val="center"/>
          </w:tcPr>
          <w:p w14:paraId="3907CB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≤-36dBm</w:t>
            </w:r>
          </w:p>
        </w:tc>
      </w:tr>
      <w:tr w:rsidR="005058A9" w:rsidRPr="005058A9" w14:paraId="57CD4EE5"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6E269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w:t>
            </w:r>
          </w:p>
        </w:tc>
        <w:tc>
          <w:tcPr>
            <w:tcW w:w="1915" w:type="dxa"/>
            <w:tcBorders>
              <w:top w:val="single" w:sz="4" w:space="0" w:color="auto"/>
              <w:left w:val="single" w:sz="4" w:space="0" w:color="auto"/>
              <w:bottom w:val="single" w:sz="4" w:space="0" w:color="auto"/>
              <w:right w:val="single" w:sz="4" w:space="0" w:color="auto"/>
            </w:tcBorders>
            <w:noWrap/>
            <w:vAlign w:val="center"/>
          </w:tcPr>
          <w:p w14:paraId="76F75E25"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低功耗</w:t>
            </w:r>
          </w:p>
        </w:tc>
        <w:tc>
          <w:tcPr>
            <w:tcW w:w="2995" w:type="dxa"/>
            <w:tcBorders>
              <w:top w:val="single" w:sz="4" w:space="0" w:color="auto"/>
              <w:left w:val="single" w:sz="4" w:space="0" w:color="auto"/>
              <w:bottom w:val="single" w:sz="4" w:space="0" w:color="auto"/>
              <w:right w:val="single" w:sz="4" w:space="0" w:color="auto"/>
            </w:tcBorders>
            <w:noWrap/>
            <w:vAlign w:val="center"/>
          </w:tcPr>
          <w:p w14:paraId="0AE3A62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待机电流≤330uA(idle)</w:t>
            </w:r>
          </w:p>
        </w:tc>
        <w:tc>
          <w:tcPr>
            <w:tcW w:w="2952" w:type="dxa"/>
            <w:tcBorders>
              <w:top w:val="single" w:sz="4" w:space="0" w:color="auto"/>
              <w:left w:val="single" w:sz="4" w:space="0" w:color="auto"/>
              <w:bottom w:val="single" w:sz="4" w:space="0" w:color="auto"/>
              <w:right w:val="single" w:sz="4" w:space="0" w:color="auto"/>
            </w:tcBorders>
            <w:noWrap/>
            <w:vAlign w:val="center"/>
          </w:tcPr>
          <w:p w14:paraId="5A6B0C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待机电流≤400uA(idle)</w:t>
            </w:r>
          </w:p>
        </w:tc>
      </w:tr>
      <w:tr w:rsidR="005058A9" w:rsidRPr="005058A9" w14:paraId="5BBAD204"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A58809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6</w:t>
            </w:r>
          </w:p>
        </w:tc>
        <w:tc>
          <w:tcPr>
            <w:tcW w:w="1915" w:type="dxa"/>
            <w:tcBorders>
              <w:top w:val="single" w:sz="4" w:space="0" w:color="auto"/>
              <w:left w:val="single" w:sz="4" w:space="0" w:color="auto"/>
              <w:bottom w:val="single" w:sz="4" w:space="0" w:color="auto"/>
              <w:right w:val="single" w:sz="4" w:space="0" w:color="auto"/>
            </w:tcBorders>
            <w:noWrap/>
            <w:vAlign w:val="center"/>
          </w:tcPr>
          <w:p w14:paraId="3049A25B"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休眠电流</w:t>
            </w:r>
          </w:p>
        </w:tc>
        <w:tc>
          <w:tcPr>
            <w:tcW w:w="2995" w:type="dxa"/>
            <w:tcBorders>
              <w:top w:val="single" w:sz="4" w:space="0" w:color="auto"/>
              <w:left w:val="single" w:sz="4" w:space="0" w:color="auto"/>
              <w:bottom w:val="single" w:sz="4" w:space="0" w:color="auto"/>
              <w:right w:val="single" w:sz="4" w:space="0" w:color="auto"/>
            </w:tcBorders>
            <w:noWrap/>
            <w:vAlign w:val="center"/>
          </w:tcPr>
          <w:p w14:paraId="13E648D0"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≤3μA</w:t>
            </w:r>
          </w:p>
        </w:tc>
        <w:tc>
          <w:tcPr>
            <w:tcW w:w="2952" w:type="dxa"/>
            <w:tcBorders>
              <w:top w:val="single" w:sz="4" w:space="0" w:color="auto"/>
              <w:left w:val="single" w:sz="4" w:space="0" w:color="auto"/>
              <w:bottom w:val="single" w:sz="4" w:space="0" w:color="auto"/>
              <w:right w:val="single" w:sz="4" w:space="0" w:color="auto"/>
            </w:tcBorders>
            <w:noWrap/>
            <w:vAlign w:val="center"/>
          </w:tcPr>
          <w:p w14:paraId="04841F8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≤4μA</w:t>
            </w:r>
          </w:p>
        </w:tc>
      </w:tr>
      <w:tr w:rsidR="005058A9" w:rsidRPr="005058A9" w14:paraId="3A234ABB"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917B7F9"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7</w:t>
            </w:r>
          </w:p>
        </w:tc>
        <w:tc>
          <w:tcPr>
            <w:tcW w:w="1915" w:type="dxa"/>
            <w:tcBorders>
              <w:top w:val="single" w:sz="4" w:space="0" w:color="auto"/>
              <w:left w:val="single" w:sz="4" w:space="0" w:color="auto"/>
              <w:bottom w:val="single" w:sz="4" w:space="0" w:color="auto"/>
              <w:right w:val="single" w:sz="4" w:space="0" w:color="auto"/>
            </w:tcBorders>
            <w:noWrap/>
            <w:vAlign w:val="center"/>
          </w:tcPr>
          <w:p w14:paraId="0DF9A11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微尺寸</w:t>
            </w:r>
          </w:p>
        </w:tc>
        <w:tc>
          <w:tcPr>
            <w:tcW w:w="2995" w:type="dxa"/>
            <w:tcBorders>
              <w:top w:val="single" w:sz="4" w:space="0" w:color="auto"/>
              <w:left w:val="single" w:sz="4" w:space="0" w:color="auto"/>
              <w:bottom w:val="single" w:sz="4" w:space="0" w:color="auto"/>
              <w:right w:val="single" w:sz="4" w:space="0" w:color="auto"/>
            </w:tcBorders>
            <w:noWrap/>
            <w:vAlign w:val="center"/>
          </w:tcPr>
          <w:p w14:paraId="3CA62D8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≤16mm*16mm</w:t>
            </w:r>
          </w:p>
        </w:tc>
        <w:tc>
          <w:tcPr>
            <w:tcW w:w="2952" w:type="dxa"/>
            <w:tcBorders>
              <w:top w:val="single" w:sz="4" w:space="0" w:color="auto"/>
              <w:left w:val="single" w:sz="4" w:space="0" w:color="auto"/>
              <w:bottom w:val="single" w:sz="4" w:space="0" w:color="auto"/>
              <w:right w:val="single" w:sz="4" w:space="0" w:color="auto"/>
            </w:tcBorders>
            <w:noWrap/>
            <w:vAlign w:val="center"/>
          </w:tcPr>
          <w:p w14:paraId="4E2D47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≤20mm*20mm</w:t>
            </w:r>
          </w:p>
        </w:tc>
      </w:tr>
      <w:tr w:rsidR="005058A9" w:rsidRPr="005058A9" w14:paraId="0F2D4833"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F6B91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8</w:t>
            </w:r>
          </w:p>
        </w:tc>
        <w:tc>
          <w:tcPr>
            <w:tcW w:w="1915" w:type="dxa"/>
            <w:tcBorders>
              <w:top w:val="single" w:sz="4" w:space="0" w:color="auto"/>
              <w:left w:val="single" w:sz="4" w:space="0" w:color="auto"/>
              <w:bottom w:val="single" w:sz="4" w:space="0" w:color="auto"/>
              <w:right w:val="single" w:sz="4" w:space="0" w:color="auto"/>
            </w:tcBorders>
            <w:noWrap/>
            <w:vAlign w:val="center"/>
          </w:tcPr>
          <w:p w14:paraId="7227299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宽电源电压</w:t>
            </w:r>
          </w:p>
        </w:tc>
        <w:tc>
          <w:tcPr>
            <w:tcW w:w="2995" w:type="dxa"/>
            <w:tcBorders>
              <w:top w:val="single" w:sz="4" w:space="0" w:color="auto"/>
              <w:left w:val="single" w:sz="4" w:space="0" w:color="auto"/>
              <w:bottom w:val="single" w:sz="4" w:space="0" w:color="auto"/>
              <w:right w:val="single" w:sz="4" w:space="0" w:color="auto"/>
            </w:tcBorders>
            <w:noWrap/>
            <w:vAlign w:val="center"/>
          </w:tcPr>
          <w:p w14:paraId="6373E42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2.4V～ 4.2V 直流</w:t>
            </w:r>
          </w:p>
        </w:tc>
        <w:tc>
          <w:tcPr>
            <w:tcW w:w="2952" w:type="dxa"/>
            <w:tcBorders>
              <w:top w:val="single" w:sz="4" w:space="0" w:color="auto"/>
              <w:left w:val="single" w:sz="4" w:space="0" w:color="auto"/>
              <w:bottom w:val="single" w:sz="4" w:space="0" w:color="auto"/>
              <w:right w:val="single" w:sz="4" w:space="0" w:color="auto"/>
            </w:tcBorders>
            <w:noWrap/>
            <w:vAlign w:val="center"/>
          </w:tcPr>
          <w:p w14:paraId="70051CC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3.1V～ 4.2V 直流</w:t>
            </w:r>
          </w:p>
        </w:tc>
      </w:tr>
      <w:tr w:rsidR="005058A9" w:rsidRPr="005058A9" w14:paraId="6487A3F2" w14:textId="77777777">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7377A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9</w:t>
            </w:r>
          </w:p>
        </w:tc>
        <w:tc>
          <w:tcPr>
            <w:tcW w:w="1915" w:type="dxa"/>
            <w:tcBorders>
              <w:top w:val="single" w:sz="4" w:space="0" w:color="auto"/>
              <w:left w:val="single" w:sz="4" w:space="0" w:color="auto"/>
              <w:bottom w:val="single" w:sz="4" w:space="0" w:color="auto"/>
              <w:right w:val="single" w:sz="4" w:space="0" w:color="auto"/>
            </w:tcBorders>
            <w:noWrap/>
            <w:vAlign w:val="center"/>
          </w:tcPr>
          <w:p w14:paraId="0667815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高接收灵敏度</w:t>
            </w:r>
          </w:p>
        </w:tc>
        <w:tc>
          <w:tcPr>
            <w:tcW w:w="2995" w:type="dxa"/>
            <w:tcBorders>
              <w:top w:val="single" w:sz="4" w:space="0" w:color="auto"/>
              <w:left w:val="single" w:sz="4" w:space="0" w:color="auto"/>
              <w:bottom w:val="single" w:sz="4" w:space="0" w:color="auto"/>
              <w:right w:val="single" w:sz="4" w:space="0" w:color="auto"/>
            </w:tcBorders>
            <w:noWrap/>
            <w:vAlign w:val="center"/>
          </w:tcPr>
          <w:p w14:paraId="4BDA02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≤-129dBm(50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c>
          <w:tcPr>
            <w:tcW w:w="2952" w:type="dxa"/>
            <w:tcBorders>
              <w:top w:val="single" w:sz="4" w:space="0" w:color="auto"/>
              <w:left w:val="single" w:sz="4" w:space="0" w:color="auto"/>
              <w:bottom w:val="single" w:sz="4" w:space="0" w:color="auto"/>
              <w:right w:val="single" w:sz="4" w:space="0" w:color="auto"/>
            </w:tcBorders>
            <w:noWrap/>
            <w:vAlign w:val="center"/>
          </w:tcPr>
          <w:p w14:paraId="059FF50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≤-107.5dBm(50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r>
      <w:tr w:rsidR="005058A9" w:rsidRPr="005058A9" w14:paraId="5C31EAEF"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A960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w:t>
            </w:r>
          </w:p>
        </w:tc>
        <w:tc>
          <w:tcPr>
            <w:tcW w:w="1915" w:type="dxa"/>
            <w:tcBorders>
              <w:top w:val="single" w:sz="4" w:space="0" w:color="auto"/>
              <w:left w:val="single" w:sz="4" w:space="0" w:color="auto"/>
              <w:bottom w:val="single" w:sz="4" w:space="0" w:color="auto"/>
              <w:right w:val="single" w:sz="4" w:space="0" w:color="auto"/>
            </w:tcBorders>
            <w:noWrap/>
            <w:vAlign w:val="center"/>
          </w:tcPr>
          <w:p w14:paraId="76EE4D38"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温度范围</w:t>
            </w:r>
          </w:p>
        </w:tc>
        <w:tc>
          <w:tcPr>
            <w:tcW w:w="2995" w:type="dxa"/>
            <w:tcBorders>
              <w:top w:val="single" w:sz="4" w:space="0" w:color="auto"/>
              <w:left w:val="single" w:sz="4" w:space="0" w:color="auto"/>
              <w:bottom w:val="single" w:sz="4" w:space="0" w:color="auto"/>
              <w:right w:val="single" w:sz="4" w:space="0" w:color="auto"/>
            </w:tcBorders>
            <w:noWrap/>
            <w:vAlign w:val="center"/>
          </w:tcPr>
          <w:p w14:paraId="2F155A0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-30℃～ 85℃</w:t>
            </w:r>
          </w:p>
        </w:tc>
        <w:tc>
          <w:tcPr>
            <w:tcW w:w="2952" w:type="dxa"/>
            <w:tcBorders>
              <w:top w:val="single" w:sz="4" w:space="0" w:color="auto"/>
              <w:left w:val="single" w:sz="4" w:space="0" w:color="auto"/>
              <w:bottom w:val="single" w:sz="4" w:space="0" w:color="auto"/>
              <w:right w:val="single" w:sz="4" w:space="0" w:color="auto"/>
            </w:tcBorders>
            <w:noWrap/>
            <w:vAlign w:val="center"/>
          </w:tcPr>
          <w:p w14:paraId="612B7B9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 80℃</w:t>
            </w:r>
          </w:p>
        </w:tc>
      </w:tr>
      <w:tr w:rsidR="005058A9" w:rsidRPr="005058A9" w14:paraId="3C206ADD"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20EB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11</w:t>
            </w:r>
          </w:p>
        </w:tc>
        <w:tc>
          <w:tcPr>
            <w:tcW w:w="1915" w:type="dxa"/>
            <w:tcBorders>
              <w:top w:val="single" w:sz="4" w:space="0" w:color="auto"/>
              <w:left w:val="single" w:sz="4" w:space="0" w:color="auto"/>
              <w:bottom w:val="single" w:sz="4" w:space="0" w:color="auto"/>
              <w:right w:val="single" w:sz="4" w:space="0" w:color="auto"/>
            </w:tcBorders>
            <w:noWrap/>
            <w:vAlign w:val="center"/>
          </w:tcPr>
          <w:p w14:paraId="096177A8"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工艺水平</w:t>
            </w:r>
          </w:p>
        </w:tc>
        <w:tc>
          <w:tcPr>
            <w:tcW w:w="2995" w:type="dxa"/>
            <w:tcBorders>
              <w:top w:val="single" w:sz="4" w:space="0" w:color="auto"/>
              <w:left w:val="single" w:sz="4" w:space="0" w:color="auto"/>
              <w:bottom w:val="single" w:sz="4" w:space="0" w:color="auto"/>
              <w:right w:val="single" w:sz="4" w:space="0" w:color="auto"/>
            </w:tcBorders>
            <w:noWrap/>
            <w:vAlign w:val="center"/>
          </w:tcPr>
          <w:p w14:paraId="7B38170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全自动化</w:t>
            </w:r>
          </w:p>
        </w:tc>
        <w:tc>
          <w:tcPr>
            <w:tcW w:w="2952" w:type="dxa"/>
            <w:tcBorders>
              <w:top w:val="single" w:sz="4" w:space="0" w:color="auto"/>
              <w:left w:val="single" w:sz="4" w:space="0" w:color="auto"/>
              <w:bottom w:val="single" w:sz="4" w:space="0" w:color="auto"/>
              <w:right w:val="single" w:sz="4" w:space="0" w:color="auto"/>
            </w:tcBorders>
            <w:noWrap/>
            <w:vAlign w:val="center"/>
          </w:tcPr>
          <w:p w14:paraId="31D7BAA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半自动或手工</w:t>
            </w:r>
          </w:p>
        </w:tc>
      </w:tr>
      <w:tr w:rsidR="005058A9" w:rsidRPr="005058A9" w14:paraId="591AC6E6"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B0841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w:t>
            </w:r>
          </w:p>
        </w:tc>
        <w:tc>
          <w:tcPr>
            <w:tcW w:w="1915" w:type="dxa"/>
            <w:tcBorders>
              <w:top w:val="single" w:sz="4" w:space="0" w:color="auto"/>
              <w:left w:val="single" w:sz="4" w:space="0" w:color="auto"/>
              <w:bottom w:val="single" w:sz="4" w:space="0" w:color="auto"/>
              <w:right w:val="single" w:sz="4" w:space="0" w:color="auto"/>
            </w:tcBorders>
            <w:noWrap/>
            <w:vAlign w:val="center"/>
          </w:tcPr>
          <w:p w14:paraId="08C83E1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MES管控</w:t>
            </w:r>
          </w:p>
        </w:tc>
        <w:tc>
          <w:tcPr>
            <w:tcW w:w="2995" w:type="dxa"/>
            <w:tcBorders>
              <w:top w:val="single" w:sz="4" w:space="0" w:color="auto"/>
              <w:left w:val="single" w:sz="4" w:space="0" w:color="auto"/>
              <w:bottom w:val="single" w:sz="4" w:space="0" w:color="auto"/>
              <w:right w:val="single" w:sz="4" w:space="0" w:color="auto"/>
            </w:tcBorders>
            <w:noWrap/>
            <w:vAlign w:val="center"/>
          </w:tcPr>
          <w:p w14:paraId="0503137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全生产流MES管控</w:t>
            </w:r>
          </w:p>
        </w:tc>
        <w:tc>
          <w:tcPr>
            <w:tcW w:w="2952" w:type="dxa"/>
            <w:tcBorders>
              <w:top w:val="single" w:sz="4" w:space="0" w:color="auto"/>
              <w:left w:val="single" w:sz="4" w:space="0" w:color="auto"/>
              <w:bottom w:val="single" w:sz="4" w:space="0" w:color="auto"/>
              <w:right w:val="single" w:sz="4" w:space="0" w:color="auto"/>
            </w:tcBorders>
            <w:noWrap/>
            <w:vAlign w:val="center"/>
          </w:tcPr>
          <w:p w14:paraId="620E4931"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734D472F" w14:textId="07DE2BBB" w:rsidR="00DD57C5" w:rsidRPr="005058A9" w:rsidDel="00760B31" w:rsidRDefault="00076025">
      <w:pPr>
        <w:spacing w:line="360" w:lineRule="auto"/>
        <w:ind w:firstLine="420"/>
        <w:rPr>
          <w:del w:id="799" w:author="kimi_zj@sina.com" w:date="2019-09-14T00:51:00Z"/>
          <w:rFonts w:ascii="宋体" w:eastAsia="宋体" w:hAnsi="宋体"/>
          <w:color w:val="000000" w:themeColor="text1"/>
        </w:rPr>
        <w:pPrChange w:id="800" w:author="kimi_zj@sina.com" w:date="2019-09-14T00:52:00Z">
          <w:pPr>
            <w:spacing w:line="360" w:lineRule="auto"/>
            <w:ind w:firstLine="420"/>
            <w:jc w:val="center"/>
          </w:pPr>
        </w:pPrChange>
      </w:pPr>
      <w:moveFromRangeStart w:id="801" w:author="User" w:date="2019-09-09T10:42:00Z" w:name="move18918195"/>
      <w:moveFrom w:id="802" w:author="User" w:date="2019-09-09T10:42:00Z">
        <w:r w:rsidRPr="005058A9" w:rsidDel="009772EC">
          <w:rPr>
            <w:rFonts w:ascii="宋体" w:eastAsia="宋体" w:hAnsi="宋体" w:hint="eastAsia"/>
            <w:color w:val="000000" w:themeColor="text1"/>
          </w:rPr>
          <w:t>表3 A</w:t>
        </w:r>
        <w:r w:rsidRPr="005058A9" w:rsidDel="009772EC">
          <w:rPr>
            <w:rFonts w:ascii="宋体" w:eastAsia="宋体" w:hAnsi="宋体"/>
            <w:color w:val="000000" w:themeColor="text1"/>
          </w:rPr>
          <w:t>公司产品对标行业数</w:t>
        </w:r>
        <w:del w:id="803" w:author="kimi_zj@sina.com" w:date="2019-09-14T00:51:00Z">
          <w:r w:rsidRPr="005058A9" w:rsidDel="00760B31">
            <w:rPr>
              <w:rFonts w:ascii="宋体" w:eastAsia="宋体" w:hAnsi="宋体"/>
              <w:color w:val="000000" w:themeColor="text1"/>
            </w:rPr>
            <w:delText>据</w:delText>
          </w:r>
        </w:del>
      </w:moveFrom>
    </w:p>
    <w:moveFromRangeEnd w:id="801"/>
    <w:p w14:paraId="76B0C9E9" w14:textId="0463427F" w:rsidR="00DD57C5" w:rsidRDefault="00076025" w:rsidP="006602FB">
      <w:pPr>
        <w:spacing w:line="360" w:lineRule="auto"/>
        <w:ind w:firstLine="420"/>
        <w:rPr>
          <w:ins w:id="804" w:author="kimi_zj@sina.com" w:date="2019-09-14T00:52:00Z"/>
          <w:rFonts w:ascii="宋体" w:eastAsia="宋体" w:hAnsi="宋体"/>
          <w:color w:val="000000" w:themeColor="text1"/>
        </w:rPr>
      </w:pPr>
      <w:r w:rsidRPr="005058A9">
        <w:rPr>
          <w:rFonts w:ascii="宋体" w:eastAsia="宋体" w:hAnsi="宋体" w:hint="eastAsia"/>
          <w:color w:val="000000" w:themeColor="text1"/>
        </w:rPr>
        <w:t>公司资质及认证方面，A公司</w:t>
      </w:r>
      <w:del w:id="805" w:author="User" w:date="2019-09-09T10:43:00Z">
        <w:r w:rsidRPr="005058A9" w:rsidDel="009772EC">
          <w:rPr>
            <w:rFonts w:ascii="宋体" w:eastAsia="宋体" w:hAnsi="宋体"/>
            <w:color w:val="000000" w:themeColor="text1"/>
          </w:rPr>
          <w:delText>公司</w:delText>
        </w:r>
      </w:del>
      <w:r w:rsidRPr="005058A9">
        <w:rPr>
          <w:rFonts w:ascii="宋体" w:eastAsia="宋体" w:hAnsi="宋体"/>
          <w:color w:val="000000" w:themeColor="text1"/>
        </w:rPr>
        <w:t>体系及产品遵循ISO9001：2015质量管理体系、ISO14001：2015环境管理体系、IATF16949认证、欧盟ROHS (2006年满足)，相关产品已取得CQC、 SRRC、UL、VDE、CE、FCC等认证。</w:t>
      </w:r>
      <w:r w:rsidRPr="005058A9">
        <w:rPr>
          <w:rFonts w:ascii="宋体" w:eastAsia="宋体" w:hAnsi="宋体" w:hint="eastAsia"/>
          <w:color w:val="000000" w:themeColor="text1"/>
        </w:rPr>
        <w:t xml:space="preserve"> </w:t>
      </w:r>
    </w:p>
    <w:p w14:paraId="10C8A46D" w14:textId="0D177617" w:rsidR="00760B31" w:rsidDel="00082908" w:rsidRDefault="00760B31" w:rsidP="006602FB">
      <w:pPr>
        <w:spacing w:line="360" w:lineRule="auto"/>
        <w:ind w:firstLine="420"/>
        <w:rPr>
          <w:del w:id="806" w:author="kimi_zj@sina.com" w:date="2019-09-14T00:53:00Z"/>
          <w:rFonts w:ascii="宋体" w:eastAsia="宋体" w:hAnsi="宋体" w:cs="仿宋_GB2312"/>
          <w:color w:val="000000" w:themeColor="text1"/>
        </w:rPr>
      </w:pPr>
      <w:ins w:id="807" w:author="kimi_zj@sina.com" w:date="2019-09-14T00:53:00Z">
        <w:r w:rsidRPr="005058A9">
          <w:rPr>
            <w:rFonts w:ascii="宋体" w:eastAsia="宋体" w:hAnsi="宋体" w:cs="仿宋_GB2312" w:hint="eastAsia"/>
            <w:color w:val="000000" w:themeColor="text1"/>
          </w:rPr>
          <w:t>通过多渠道获取友商信息，</w:t>
        </w:r>
        <w:r>
          <w:rPr>
            <w:rFonts w:ascii="宋体" w:eastAsia="宋体" w:hAnsi="宋体" w:cs="仿宋_GB2312" w:hint="eastAsia"/>
            <w:color w:val="000000" w:themeColor="text1"/>
          </w:rPr>
          <w:t>将A公司的产品和技术与</w:t>
        </w:r>
        <w:r w:rsidRPr="005058A9">
          <w:rPr>
            <w:rFonts w:ascii="宋体" w:eastAsia="宋体" w:hAnsi="宋体" w:cs="仿宋_GB2312" w:hint="eastAsia"/>
            <w:color w:val="000000" w:themeColor="text1"/>
          </w:rPr>
          <w:t>友商</w:t>
        </w:r>
        <w:r>
          <w:rPr>
            <w:rFonts w:ascii="宋体" w:eastAsia="宋体" w:hAnsi="宋体" w:cs="仿宋_GB2312" w:hint="eastAsia"/>
            <w:color w:val="000000" w:themeColor="text1"/>
          </w:rPr>
          <w:t>进行对比</w:t>
        </w:r>
      </w:ins>
      <w:ins w:id="808" w:author="kimi_zj@sina.com" w:date="2019-09-14T00:54:00Z">
        <w:r>
          <w:rPr>
            <w:rFonts w:ascii="宋体" w:eastAsia="宋体" w:hAnsi="宋体" w:cs="仿宋_GB2312" w:hint="eastAsia"/>
            <w:color w:val="000000" w:themeColor="text1"/>
          </w:rPr>
          <w:t>，如下表3-5所示：</w:t>
        </w:r>
      </w:ins>
    </w:p>
    <w:p w14:paraId="4D05F2D7" w14:textId="77777777" w:rsidR="00082908" w:rsidRDefault="00082908">
      <w:pPr>
        <w:spacing w:line="360" w:lineRule="auto"/>
        <w:rPr>
          <w:ins w:id="809" w:author="kimi_zj@sina.com" w:date="2019-09-14T00:55:00Z"/>
          <w:rFonts w:ascii="宋体" w:eastAsia="宋体" w:hAnsi="宋体" w:cs="仿宋_GB2312"/>
          <w:color w:val="000000" w:themeColor="text1"/>
        </w:rPr>
        <w:pPrChange w:id="810" w:author="kimi_zj@sina.com" w:date="2019-09-14T00:53:00Z">
          <w:pPr>
            <w:spacing w:line="360" w:lineRule="auto"/>
            <w:ind w:firstLine="420"/>
          </w:pPr>
        </w:pPrChange>
      </w:pPr>
    </w:p>
    <w:p w14:paraId="4A28906D" w14:textId="764A8547" w:rsidR="00760B31" w:rsidRPr="00760B31" w:rsidRDefault="00082908">
      <w:pPr>
        <w:spacing w:line="360" w:lineRule="auto"/>
        <w:ind w:firstLine="420"/>
        <w:jc w:val="center"/>
        <w:rPr>
          <w:ins w:id="811" w:author="kimi_zj@sina.com" w:date="2019-09-14T00:54:00Z"/>
          <w:rFonts w:ascii="宋体" w:eastAsia="宋体" w:hAnsi="宋体"/>
          <w:color w:val="000000" w:themeColor="text1"/>
        </w:rPr>
        <w:pPrChange w:id="812" w:author="kimi_zj@sina.com" w:date="2019-09-14T00:56:00Z">
          <w:pPr>
            <w:spacing w:line="360" w:lineRule="auto"/>
            <w:ind w:firstLine="420"/>
          </w:pPr>
        </w:pPrChange>
      </w:pPr>
      <w:ins w:id="813" w:author="kimi_zj@sina.com" w:date="2019-09-14T00:55:00Z">
        <w:r>
          <w:rPr>
            <w:rFonts w:ascii="宋体" w:eastAsia="宋体" w:hAnsi="宋体" w:hint="eastAsia"/>
            <w:color w:val="000000" w:themeColor="text1"/>
          </w:rPr>
          <w:t>表3-5 A公司与友商的优劣势</w:t>
        </w:r>
      </w:ins>
      <w:ins w:id="814" w:author="kimi_zj@sina.com" w:date="2019-09-14T00:56:00Z">
        <w:r>
          <w:rPr>
            <w:rFonts w:ascii="宋体" w:eastAsia="宋体" w:hAnsi="宋体" w:hint="eastAsia"/>
            <w:color w:val="000000" w:themeColor="text1"/>
          </w:rPr>
          <w:t>对比</w:t>
        </w:r>
      </w:ins>
    </w:p>
    <w:tbl>
      <w:tblPr>
        <w:tblW w:w="917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04"/>
        <w:gridCol w:w="1188"/>
        <w:gridCol w:w="1660"/>
        <w:gridCol w:w="2410"/>
        <w:gridCol w:w="3116"/>
      </w:tblGrid>
      <w:tr w:rsidR="00082908" w:rsidRPr="005058A9" w14:paraId="0A534258" w14:textId="77777777" w:rsidTr="00576CD8">
        <w:trPr>
          <w:trHeight w:val="634"/>
          <w:jc w:val="center"/>
          <w:ins w:id="815" w:author="kimi_zj@sina.com" w:date="2019-09-14T00:55:00Z"/>
        </w:trPr>
        <w:tc>
          <w:tcPr>
            <w:tcW w:w="804" w:type="dxa"/>
            <w:vMerge w:val="restart"/>
            <w:tcBorders>
              <w:top w:val="single" w:sz="6" w:space="0" w:color="auto"/>
              <w:left w:val="single" w:sz="6" w:space="0" w:color="auto"/>
              <w:bottom w:val="single" w:sz="6" w:space="0" w:color="auto"/>
              <w:right w:val="single" w:sz="6" w:space="0" w:color="auto"/>
            </w:tcBorders>
            <w:vAlign w:val="center"/>
          </w:tcPr>
          <w:p w14:paraId="5DCFA037" w14:textId="77777777" w:rsidR="00082908" w:rsidRPr="005058A9" w:rsidRDefault="00082908" w:rsidP="00576CD8">
            <w:pPr>
              <w:spacing w:line="360" w:lineRule="auto"/>
              <w:jc w:val="center"/>
              <w:rPr>
                <w:ins w:id="816" w:author="kimi_zj@sina.com" w:date="2019-09-14T00:55:00Z"/>
                <w:rFonts w:ascii="宋体" w:eastAsia="宋体" w:hAnsi="宋体" w:cs="仿宋_GB2312"/>
                <w:color w:val="000000" w:themeColor="text1"/>
                <w:spacing w:val="-4"/>
              </w:rPr>
            </w:pPr>
            <w:ins w:id="817" w:author="kimi_zj@sina.com" w:date="2019-09-14T00:55:00Z">
              <w:r w:rsidRPr="005058A9">
                <w:rPr>
                  <w:rFonts w:ascii="宋体" w:eastAsia="宋体" w:hAnsi="宋体" w:cs="仿宋_GB2312" w:hint="eastAsia"/>
                  <w:color w:val="000000" w:themeColor="text1"/>
                  <w:spacing w:val="-4"/>
                </w:rPr>
                <w:t>序号</w:t>
              </w:r>
            </w:ins>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01425259" w14:textId="77777777" w:rsidR="00082908" w:rsidRPr="005058A9" w:rsidRDefault="00082908" w:rsidP="00576CD8">
            <w:pPr>
              <w:spacing w:line="360" w:lineRule="auto"/>
              <w:jc w:val="center"/>
              <w:rPr>
                <w:ins w:id="818" w:author="kimi_zj@sina.com" w:date="2019-09-14T00:55:00Z"/>
                <w:rFonts w:ascii="宋体" w:eastAsia="宋体" w:hAnsi="宋体" w:cs="仿宋_GB2312"/>
                <w:color w:val="000000" w:themeColor="text1"/>
                <w:spacing w:val="-4"/>
              </w:rPr>
            </w:pPr>
            <w:ins w:id="819" w:author="kimi_zj@sina.com" w:date="2019-09-14T00:55:00Z">
              <w:r w:rsidRPr="005058A9">
                <w:rPr>
                  <w:rFonts w:ascii="宋体" w:eastAsia="宋体" w:hAnsi="宋体" w:cs="仿宋_GB2312" w:hint="eastAsia"/>
                  <w:color w:val="000000" w:themeColor="text1"/>
                  <w:spacing w:val="-4"/>
                </w:rPr>
                <w:t>友商</w:t>
              </w:r>
            </w:ins>
          </w:p>
          <w:p w14:paraId="685DD72D" w14:textId="77777777" w:rsidR="00082908" w:rsidRPr="005058A9" w:rsidRDefault="00082908" w:rsidP="00576CD8">
            <w:pPr>
              <w:spacing w:line="360" w:lineRule="auto"/>
              <w:jc w:val="center"/>
              <w:rPr>
                <w:ins w:id="820" w:author="kimi_zj@sina.com" w:date="2019-09-14T00:55:00Z"/>
                <w:rFonts w:ascii="宋体" w:eastAsia="宋体" w:hAnsi="宋体" w:cs="仿宋_GB2312"/>
                <w:color w:val="000000" w:themeColor="text1"/>
                <w:spacing w:val="-4"/>
              </w:rPr>
            </w:pPr>
            <w:ins w:id="821" w:author="kimi_zj@sina.com" w:date="2019-09-14T00:55:00Z">
              <w:r w:rsidRPr="005058A9">
                <w:rPr>
                  <w:rFonts w:ascii="宋体" w:eastAsia="宋体" w:hAnsi="宋体" w:cs="仿宋_GB2312" w:hint="eastAsia"/>
                  <w:color w:val="000000" w:themeColor="text1"/>
                  <w:spacing w:val="-4"/>
                </w:rPr>
                <w:lastRenderedPageBreak/>
                <w:t>名称</w:t>
              </w:r>
            </w:ins>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7314D80D" w14:textId="77777777" w:rsidR="00082908" w:rsidRPr="005058A9" w:rsidRDefault="00082908" w:rsidP="00576CD8">
            <w:pPr>
              <w:spacing w:line="360" w:lineRule="auto"/>
              <w:jc w:val="center"/>
              <w:rPr>
                <w:ins w:id="822" w:author="kimi_zj@sina.com" w:date="2019-09-14T00:55:00Z"/>
                <w:rFonts w:ascii="宋体" w:eastAsia="宋体" w:hAnsi="宋体" w:cs="仿宋_GB2312"/>
                <w:color w:val="000000" w:themeColor="text1"/>
                <w:spacing w:val="-4"/>
              </w:rPr>
            </w:pPr>
            <w:ins w:id="823" w:author="kimi_zj@sina.com" w:date="2019-09-14T00:55:00Z">
              <w:r w:rsidRPr="005058A9">
                <w:rPr>
                  <w:rFonts w:ascii="宋体" w:eastAsia="宋体" w:hAnsi="宋体" w:cs="仿宋_GB2312" w:hint="eastAsia"/>
                  <w:color w:val="000000" w:themeColor="text1"/>
                  <w:spacing w:val="-4"/>
                </w:rPr>
                <w:lastRenderedPageBreak/>
                <w:t>主要产品</w:t>
              </w:r>
            </w:ins>
          </w:p>
          <w:p w14:paraId="01B155F3" w14:textId="77777777" w:rsidR="00082908" w:rsidRPr="005058A9" w:rsidRDefault="00082908" w:rsidP="00576CD8">
            <w:pPr>
              <w:spacing w:line="360" w:lineRule="auto"/>
              <w:jc w:val="center"/>
              <w:rPr>
                <w:ins w:id="824" w:author="kimi_zj@sina.com" w:date="2019-09-14T00:55:00Z"/>
                <w:rFonts w:ascii="宋体" w:eastAsia="宋体" w:hAnsi="宋体" w:cs="仿宋_GB2312"/>
                <w:color w:val="000000" w:themeColor="text1"/>
                <w:spacing w:val="-4"/>
              </w:rPr>
            </w:pPr>
            <w:ins w:id="825" w:author="kimi_zj@sina.com" w:date="2019-09-14T00:55:00Z">
              <w:r w:rsidRPr="005058A9">
                <w:rPr>
                  <w:rFonts w:ascii="宋体" w:eastAsia="宋体" w:hAnsi="宋体" w:cs="仿宋_GB2312" w:hint="eastAsia"/>
                  <w:color w:val="000000" w:themeColor="text1"/>
                  <w:spacing w:val="-4"/>
                </w:rPr>
                <w:lastRenderedPageBreak/>
                <w:t>（服务）名称</w:t>
              </w:r>
            </w:ins>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B3AFC0F" w14:textId="77777777" w:rsidR="00082908" w:rsidRPr="005058A9" w:rsidRDefault="00082908" w:rsidP="00576CD8">
            <w:pPr>
              <w:spacing w:line="360" w:lineRule="auto"/>
              <w:jc w:val="center"/>
              <w:rPr>
                <w:ins w:id="826" w:author="kimi_zj@sina.com" w:date="2019-09-14T00:55:00Z"/>
                <w:rFonts w:ascii="宋体" w:eastAsia="宋体" w:hAnsi="宋体" w:cs="仿宋_GB2312"/>
                <w:color w:val="000000" w:themeColor="text1"/>
                <w:spacing w:val="-4"/>
              </w:rPr>
            </w:pPr>
            <w:ins w:id="827" w:author="kimi_zj@sina.com" w:date="2019-09-14T00:55:00Z">
              <w:r w:rsidRPr="005058A9">
                <w:rPr>
                  <w:rFonts w:ascii="宋体" w:eastAsia="宋体" w:hAnsi="宋体" w:cs="仿宋_GB2312" w:hint="eastAsia"/>
                  <w:color w:val="000000" w:themeColor="text1"/>
                  <w:spacing w:val="-4"/>
                </w:rPr>
                <w:lastRenderedPageBreak/>
                <w:t>主要优势</w:t>
              </w:r>
            </w:ins>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70E48871" w14:textId="77777777" w:rsidR="00082908" w:rsidRPr="005058A9" w:rsidRDefault="00082908" w:rsidP="00576CD8">
            <w:pPr>
              <w:spacing w:line="360" w:lineRule="auto"/>
              <w:jc w:val="center"/>
              <w:rPr>
                <w:ins w:id="828" w:author="kimi_zj@sina.com" w:date="2019-09-14T00:55:00Z"/>
                <w:rFonts w:ascii="宋体" w:eastAsia="宋体" w:hAnsi="宋体" w:cs="仿宋_GB2312"/>
                <w:color w:val="000000" w:themeColor="text1"/>
                <w:spacing w:val="-4"/>
              </w:rPr>
            </w:pPr>
            <w:ins w:id="829" w:author="kimi_zj@sina.com" w:date="2019-09-14T00:55:00Z">
              <w:r w:rsidRPr="005058A9">
                <w:rPr>
                  <w:rFonts w:ascii="宋体" w:eastAsia="宋体" w:hAnsi="宋体" w:cs="仿宋_GB2312" w:hint="eastAsia"/>
                  <w:color w:val="000000" w:themeColor="text1"/>
                  <w:spacing w:val="-4"/>
                </w:rPr>
                <w:t>主要劣势</w:t>
              </w:r>
            </w:ins>
          </w:p>
        </w:tc>
      </w:tr>
      <w:tr w:rsidR="00082908" w:rsidRPr="005058A9" w14:paraId="28468735" w14:textId="77777777" w:rsidTr="00576CD8">
        <w:trPr>
          <w:trHeight w:val="634"/>
          <w:jc w:val="center"/>
          <w:ins w:id="830" w:author="kimi_zj@sina.com" w:date="2019-09-14T00:55:00Z"/>
        </w:trPr>
        <w:tc>
          <w:tcPr>
            <w:tcW w:w="804" w:type="dxa"/>
            <w:vMerge/>
            <w:tcBorders>
              <w:top w:val="single" w:sz="6" w:space="0" w:color="auto"/>
              <w:left w:val="single" w:sz="6" w:space="0" w:color="auto"/>
              <w:bottom w:val="single" w:sz="6" w:space="0" w:color="auto"/>
              <w:right w:val="single" w:sz="6" w:space="0" w:color="auto"/>
            </w:tcBorders>
            <w:vAlign w:val="center"/>
          </w:tcPr>
          <w:p w14:paraId="3724D281" w14:textId="77777777" w:rsidR="00082908" w:rsidRPr="005058A9" w:rsidRDefault="00082908" w:rsidP="00576CD8">
            <w:pPr>
              <w:spacing w:line="360" w:lineRule="auto"/>
              <w:rPr>
                <w:ins w:id="831" w:author="kimi_zj@sina.com" w:date="2019-09-14T00:55:00Z"/>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1AAC82F8" w14:textId="77777777" w:rsidR="00082908" w:rsidRPr="005058A9" w:rsidRDefault="00082908" w:rsidP="00576CD8">
            <w:pPr>
              <w:spacing w:line="360" w:lineRule="auto"/>
              <w:rPr>
                <w:ins w:id="832" w:author="kimi_zj@sina.com" w:date="2019-09-14T00:55:00Z"/>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67293158" w14:textId="77777777" w:rsidR="00082908" w:rsidRPr="005058A9" w:rsidRDefault="00082908" w:rsidP="00576CD8">
            <w:pPr>
              <w:spacing w:line="360" w:lineRule="auto"/>
              <w:rPr>
                <w:ins w:id="833" w:author="kimi_zj@sina.com" w:date="2019-09-14T00:55:00Z"/>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3256E139" w14:textId="77777777" w:rsidR="00082908" w:rsidRPr="005058A9" w:rsidRDefault="00082908" w:rsidP="00576CD8">
            <w:pPr>
              <w:spacing w:line="360" w:lineRule="auto"/>
              <w:rPr>
                <w:ins w:id="834" w:author="kimi_zj@sina.com" w:date="2019-09-14T00:55:00Z"/>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4A0B22E5" w14:textId="77777777" w:rsidR="00082908" w:rsidRPr="005058A9" w:rsidRDefault="00082908" w:rsidP="00576CD8">
            <w:pPr>
              <w:spacing w:line="360" w:lineRule="auto"/>
              <w:rPr>
                <w:ins w:id="835" w:author="kimi_zj@sina.com" w:date="2019-09-14T00:55:00Z"/>
                <w:rFonts w:ascii="宋体" w:eastAsia="宋体" w:hAnsi="宋体" w:cs="仿宋_GB2312"/>
                <w:color w:val="000000" w:themeColor="text1"/>
                <w:spacing w:val="-4"/>
              </w:rPr>
            </w:pPr>
          </w:p>
        </w:tc>
      </w:tr>
      <w:tr w:rsidR="00082908" w:rsidRPr="005058A9" w14:paraId="4394B466" w14:textId="77777777" w:rsidTr="00576CD8">
        <w:trPr>
          <w:trHeight w:val="570"/>
          <w:jc w:val="center"/>
          <w:ins w:id="836" w:author="kimi_zj@sina.com" w:date="2019-09-14T00:55:00Z"/>
        </w:trPr>
        <w:tc>
          <w:tcPr>
            <w:tcW w:w="804" w:type="dxa"/>
            <w:tcBorders>
              <w:top w:val="single" w:sz="6" w:space="0" w:color="auto"/>
              <w:left w:val="single" w:sz="6" w:space="0" w:color="auto"/>
              <w:bottom w:val="single" w:sz="6" w:space="0" w:color="auto"/>
              <w:right w:val="single" w:sz="6" w:space="0" w:color="auto"/>
            </w:tcBorders>
            <w:vAlign w:val="center"/>
          </w:tcPr>
          <w:p w14:paraId="34BDB1D4" w14:textId="77777777" w:rsidR="00082908" w:rsidRPr="005058A9" w:rsidRDefault="00082908" w:rsidP="00576CD8">
            <w:pPr>
              <w:spacing w:line="360" w:lineRule="auto"/>
              <w:jc w:val="center"/>
              <w:rPr>
                <w:ins w:id="837" w:author="kimi_zj@sina.com" w:date="2019-09-14T00:55:00Z"/>
                <w:rFonts w:ascii="宋体" w:eastAsia="宋体" w:hAnsi="宋体" w:cs="仿宋_GB2312"/>
                <w:color w:val="000000" w:themeColor="text1"/>
                <w:spacing w:val="-4"/>
              </w:rPr>
            </w:pPr>
            <w:ins w:id="838" w:author="kimi_zj@sina.com" w:date="2019-09-14T00:55:00Z">
              <w:r w:rsidRPr="005058A9">
                <w:rPr>
                  <w:rFonts w:ascii="宋体" w:eastAsia="宋体" w:hAnsi="宋体" w:cs="仿宋_GB2312" w:hint="eastAsia"/>
                  <w:color w:val="000000" w:themeColor="text1"/>
                  <w:spacing w:val="-4"/>
                </w:rPr>
                <w:lastRenderedPageBreak/>
                <w:t>1</w:t>
              </w:r>
            </w:ins>
          </w:p>
        </w:tc>
        <w:tc>
          <w:tcPr>
            <w:tcW w:w="1188" w:type="dxa"/>
            <w:tcBorders>
              <w:top w:val="single" w:sz="6" w:space="0" w:color="auto"/>
              <w:left w:val="single" w:sz="6" w:space="0" w:color="auto"/>
              <w:bottom w:val="single" w:sz="6" w:space="0" w:color="auto"/>
              <w:right w:val="single" w:sz="6" w:space="0" w:color="auto"/>
            </w:tcBorders>
            <w:vAlign w:val="center"/>
          </w:tcPr>
          <w:p w14:paraId="6C5BE6FB" w14:textId="77777777" w:rsidR="00082908" w:rsidRPr="005058A9" w:rsidRDefault="00082908" w:rsidP="00576CD8">
            <w:pPr>
              <w:spacing w:line="360" w:lineRule="auto"/>
              <w:rPr>
                <w:ins w:id="839" w:author="kimi_zj@sina.com" w:date="2019-09-14T00:55:00Z"/>
                <w:rFonts w:ascii="宋体" w:eastAsia="宋体" w:hAnsi="宋体" w:cs="仿宋_GB2312"/>
                <w:color w:val="000000" w:themeColor="text1"/>
                <w:spacing w:val="-4"/>
              </w:rPr>
            </w:pPr>
            <w:ins w:id="840" w:author="kimi_zj@sina.com" w:date="2019-09-14T00:55:00Z">
              <w:r w:rsidRPr="005058A9">
                <w:rPr>
                  <w:rFonts w:ascii="宋体" w:eastAsia="宋体" w:hAnsi="宋体" w:cs="仿宋_GB2312" w:hint="eastAsia"/>
                  <w:color w:val="000000" w:themeColor="text1"/>
                  <w:spacing w:val="-4"/>
                </w:rPr>
                <w:t>高盛达</w:t>
              </w:r>
            </w:ins>
          </w:p>
        </w:tc>
        <w:tc>
          <w:tcPr>
            <w:tcW w:w="1660" w:type="dxa"/>
            <w:tcBorders>
              <w:top w:val="single" w:sz="6" w:space="0" w:color="auto"/>
              <w:left w:val="single" w:sz="6" w:space="0" w:color="auto"/>
              <w:bottom w:val="single" w:sz="6" w:space="0" w:color="auto"/>
              <w:right w:val="single" w:sz="6" w:space="0" w:color="auto"/>
            </w:tcBorders>
            <w:vAlign w:val="center"/>
          </w:tcPr>
          <w:p w14:paraId="1CB92AA4" w14:textId="77777777" w:rsidR="00082908" w:rsidRPr="005058A9" w:rsidRDefault="00082908" w:rsidP="00576CD8">
            <w:pPr>
              <w:spacing w:line="360" w:lineRule="auto"/>
              <w:rPr>
                <w:ins w:id="841" w:author="kimi_zj@sina.com" w:date="2019-09-14T00:55:00Z"/>
                <w:rFonts w:ascii="宋体" w:eastAsia="宋体" w:hAnsi="宋体" w:cs="仿宋_GB2312"/>
                <w:color w:val="000000" w:themeColor="text1"/>
                <w:spacing w:val="-4"/>
              </w:rPr>
            </w:pPr>
            <w:ins w:id="842" w:author="kimi_zj@sina.com" w:date="2019-09-14T00:55:00Z">
              <w:r w:rsidRPr="005058A9">
                <w:rPr>
                  <w:rFonts w:ascii="宋体" w:eastAsia="宋体" w:hAnsi="宋体" w:cs="仿宋_GB2312" w:hint="eastAsia"/>
                  <w:color w:val="000000" w:themeColor="text1"/>
                  <w:spacing w:val="-4"/>
                </w:rPr>
                <w:t>无线局域网模组</w:t>
              </w:r>
            </w:ins>
          </w:p>
        </w:tc>
        <w:tc>
          <w:tcPr>
            <w:tcW w:w="2410" w:type="dxa"/>
            <w:tcBorders>
              <w:top w:val="single" w:sz="6" w:space="0" w:color="auto"/>
              <w:left w:val="single" w:sz="6" w:space="0" w:color="auto"/>
              <w:bottom w:val="single" w:sz="6" w:space="0" w:color="auto"/>
              <w:right w:val="single" w:sz="6" w:space="0" w:color="auto"/>
            </w:tcBorders>
            <w:vAlign w:val="center"/>
          </w:tcPr>
          <w:p w14:paraId="06A58802" w14:textId="77777777" w:rsidR="00082908" w:rsidRPr="005058A9" w:rsidRDefault="00082908" w:rsidP="00576CD8">
            <w:pPr>
              <w:spacing w:line="360" w:lineRule="auto"/>
              <w:rPr>
                <w:ins w:id="843" w:author="kimi_zj@sina.com" w:date="2019-09-14T00:55:00Z"/>
                <w:rFonts w:ascii="宋体" w:eastAsia="宋体" w:hAnsi="宋体" w:cs="仿宋_GB2312"/>
                <w:color w:val="000000" w:themeColor="text1"/>
                <w:spacing w:val="-4"/>
              </w:rPr>
            </w:pPr>
            <w:ins w:id="844" w:author="kimi_zj@sina.com" w:date="2019-09-14T00:55:00Z">
              <w:r w:rsidRPr="005058A9">
                <w:rPr>
                  <w:rFonts w:ascii="宋体" w:eastAsia="宋体" w:hAnsi="宋体" w:cs="仿宋_GB2312" w:hint="eastAsia"/>
                  <w:color w:val="000000" w:themeColor="text1"/>
                </w:rPr>
                <w:t>依托TCL多媒体，资金足</w:t>
              </w:r>
            </w:ins>
          </w:p>
        </w:tc>
        <w:tc>
          <w:tcPr>
            <w:tcW w:w="3116" w:type="dxa"/>
            <w:tcBorders>
              <w:top w:val="single" w:sz="6" w:space="0" w:color="auto"/>
              <w:left w:val="single" w:sz="6" w:space="0" w:color="auto"/>
              <w:bottom w:val="single" w:sz="6" w:space="0" w:color="auto"/>
              <w:right w:val="single" w:sz="6" w:space="0" w:color="auto"/>
            </w:tcBorders>
            <w:vAlign w:val="center"/>
          </w:tcPr>
          <w:p w14:paraId="175F7192" w14:textId="77777777" w:rsidR="00082908" w:rsidRPr="005058A9" w:rsidRDefault="00082908" w:rsidP="00576CD8">
            <w:pPr>
              <w:spacing w:line="360" w:lineRule="auto"/>
              <w:rPr>
                <w:ins w:id="845" w:author="kimi_zj@sina.com" w:date="2019-09-14T00:55:00Z"/>
                <w:rFonts w:ascii="宋体" w:eastAsia="宋体" w:hAnsi="宋体" w:cs="仿宋_GB2312"/>
                <w:color w:val="000000" w:themeColor="text1"/>
                <w:spacing w:val="-4"/>
              </w:rPr>
            </w:pPr>
            <w:ins w:id="846" w:author="kimi_zj@sina.com" w:date="2019-09-14T00:55:00Z">
              <w:r w:rsidRPr="005058A9">
                <w:rPr>
                  <w:rFonts w:ascii="宋体" w:eastAsia="宋体" w:hAnsi="宋体" w:cs="仿宋_GB2312" w:hint="eastAsia"/>
                  <w:color w:val="000000" w:themeColor="text1"/>
                </w:rPr>
                <w:t>TCL多媒体以外市场客户少；产业不聚焦，涉足遥控器、高频头、无线模块、光模组等多领域。</w:t>
              </w:r>
            </w:ins>
          </w:p>
        </w:tc>
      </w:tr>
      <w:tr w:rsidR="00082908" w:rsidRPr="005058A9" w14:paraId="4A933535" w14:textId="77777777" w:rsidTr="00576CD8">
        <w:trPr>
          <w:trHeight w:val="570"/>
          <w:jc w:val="center"/>
          <w:ins w:id="847" w:author="kimi_zj@sina.com" w:date="2019-09-14T00:55:00Z"/>
        </w:trPr>
        <w:tc>
          <w:tcPr>
            <w:tcW w:w="804" w:type="dxa"/>
            <w:tcBorders>
              <w:top w:val="single" w:sz="6" w:space="0" w:color="auto"/>
              <w:left w:val="single" w:sz="6" w:space="0" w:color="auto"/>
              <w:bottom w:val="single" w:sz="6" w:space="0" w:color="auto"/>
              <w:right w:val="single" w:sz="6" w:space="0" w:color="auto"/>
            </w:tcBorders>
            <w:vAlign w:val="center"/>
          </w:tcPr>
          <w:p w14:paraId="3AD97609" w14:textId="77777777" w:rsidR="00082908" w:rsidRPr="005058A9" w:rsidRDefault="00082908" w:rsidP="00576CD8">
            <w:pPr>
              <w:spacing w:line="360" w:lineRule="auto"/>
              <w:jc w:val="center"/>
              <w:rPr>
                <w:ins w:id="848" w:author="kimi_zj@sina.com" w:date="2019-09-14T00:55:00Z"/>
                <w:rFonts w:ascii="宋体" w:eastAsia="宋体" w:hAnsi="宋体" w:cs="仿宋_GB2312"/>
                <w:color w:val="000000" w:themeColor="text1"/>
                <w:spacing w:val="-4"/>
              </w:rPr>
            </w:pPr>
            <w:ins w:id="849" w:author="kimi_zj@sina.com" w:date="2019-09-14T00:55:00Z">
              <w:r w:rsidRPr="005058A9">
                <w:rPr>
                  <w:rFonts w:ascii="宋体" w:eastAsia="宋体" w:hAnsi="宋体" w:cs="仿宋_GB2312" w:hint="eastAsia"/>
                  <w:color w:val="000000" w:themeColor="text1"/>
                  <w:spacing w:val="-4"/>
                </w:rPr>
                <w:t>2</w:t>
              </w:r>
            </w:ins>
          </w:p>
        </w:tc>
        <w:tc>
          <w:tcPr>
            <w:tcW w:w="1188" w:type="dxa"/>
            <w:tcBorders>
              <w:top w:val="single" w:sz="6" w:space="0" w:color="auto"/>
              <w:left w:val="single" w:sz="6" w:space="0" w:color="auto"/>
              <w:bottom w:val="single" w:sz="6" w:space="0" w:color="auto"/>
              <w:right w:val="single" w:sz="6" w:space="0" w:color="auto"/>
            </w:tcBorders>
            <w:vAlign w:val="center"/>
          </w:tcPr>
          <w:p w14:paraId="43920DF6" w14:textId="77777777" w:rsidR="00082908" w:rsidRPr="005058A9" w:rsidRDefault="00082908" w:rsidP="00576CD8">
            <w:pPr>
              <w:spacing w:line="360" w:lineRule="auto"/>
              <w:rPr>
                <w:ins w:id="850" w:author="kimi_zj@sina.com" w:date="2019-09-14T00:55:00Z"/>
                <w:rFonts w:ascii="宋体" w:eastAsia="宋体" w:hAnsi="宋体" w:cs="仿宋_GB2312"/>
                <w:color w:val="000000" w:themeColor="text1"/>
                <w:spacing w:val="-4"/>
              </w:rPr>
            </w:pPr>
            <w:ins w:id="851" w:author="kimi_zj@sina.com" w:date="2019-09-14T00:55:00Z">
              <w:r w:rsidRPr="005058A9">
                <w:rPr>
                  <w:rFonts w:ascii="宋体" w:eastAsia="宋体" w:hAnsi="宋体" w:cs="仿宋_GB2312" w:hint="eastAsia"/>
                  <w:color w:val="000000" w:themeColor="text1"/>
                  <w:spacing w:val="-4"/>
                </w:rPr>
                <w:t>欧智通</w:t>
              </w:r>
            </w:ins>
          </w:p>
        </w:tc>
        <w:tc>
          <w:tcPr>
            <w:tcW w:w="1660" w:type="dxa"/>
            <w:tcBorders>
              <w:top w:val="single" w:sz="6" w:space="0" w:color="auto"/>
              <w:left w:val="single" w:sz="6" w:space="0" w:color="auto"/>
              <w:bottom w:val="single" w:sz="6" w:space="0" w:color="auto"/>
              <w:right w:val="single" w:sz="6" w:space="0" w:color="auto"/>
            </w:tcBorders>
            <w:vAlign w:val="center"/>
          </w:tcPr>
          <w:p w14:paraId="552E7646" w14:textId="77777777" w:rsidR="00082908" w:rsidRPr="005058A9" w:rsidRDefault="00082908" w:rsidP="00576CD8">
            <w:pPr>
              <w:spacing w:line="360" w:lineRule="auto"/>
              <w:rPr>
                <w:ins w:id="852" w:author="kimi_zj@sina.com" w:date="2019-09-14T00:55:00Z"/>
                <w:rFonts w:ascii="宋体" w:eastAsia="宋体" w:hAnsi="宋体" w:cs="仿宋_GB2312"/>
                <w:color w:val="000000" w:themeColor="text1"/>
                <w:spacing w:val="-4"/>
              </w:rPr>
            </w:pPr>
            <w:ins w:id="853" w:author="kimi_zj@sina.com" w:date="2019-09-14T00:55:00Z">
              <w:r w:rsidRPr="005058A9">
                <w:rPr>
                  <w:rFonts w:ascii="宋体" w:eastAsia="宋体" w:hAnsi="宋体" w:cs="仿宋_GB2312" w:hint="eastAsia"/>
                  <w:color w:val="000000" w:themeColor="text1"/>
                  <w:spacing w:val="-4"/>
                </w:rPr>
                <w:t>无线局域网模组</w:t>
              </w:r>
            </w:ins>
          </w:p>
        </w:tc>
        <w:tc>
          <w:tcPr>
            <w:tcW w:w="2410" w:type="dxa"/>
            <w:tcBorders>
              <w:top w:val="single" w:sz="6" w:space="0" w:color="auto"/>
              <w:left w:val="single" w:sz="6" w:space="0" w:color="auto"/>
              <w:bottom w:val="single" w:sz="6" w:space="0" w:color="auto"/>
              <w:right w:val="single" w:sz="6" w:space="0" w:color="auto"/>
            </w:tcBorders>
            <w:vAlign w:val="center"/>
          </w:tcPr>
          <w:p w14:paraId="727C4873" w14:textId="77777777" w:rsidR="00082908" w:rsidRPr="005058A9" w:rsidRDefault="00082908" w:rsidP="00576CD8">
            <w:pPr>
              <w:spacing w:line="360" w:lineRule="auto"/>
              <w:rPr>
                <w:ins w:id="854" w:author="kimi_zj@sina.com" w:date="2019-09-14T00:55:00Z"/>
                <w:rFonts w:ascii="宋体" w:eastAsia="宋体" w:hAnsi="宋体" w:cs="仿宋_GB2312"/>
                <w:color w:val="000000" w:themeColor="text1"/>
                <w:spacing w:val="-4"/>
              </w:rPr>
            </w:pPr>
            <w:ins w:id="855" w:author="kimi_zj@sina.com" w:date="2019-09-14T00:55:00Z">
              <w:r w:rsidRPr="005058A9">
                <w:rPr>
                  <w:rFonts w:ascii="宋体" w:eastAsia="宋体" w:hAnsi="宋体" w:cs="仿宋_GB2312" w:hint="eastAsia"/>
                  <w:color w:val="000000" w:themeColor="text1"/>
                </w:rPr>
                <w:t>IPTV/OTT领域</w:t>
              </w:r>
            </w:ins>
          </w:p>
        </w:tc>
        <w:tc>
          <w:tcPr>
            <w:tcW w:w="3116" w:type="dxa"/>
            <w:tcBorders>
              <w:top w:val="single" w:sz="6" w:space="0" w:color="auto"/>
              <w:left w:val="single" w:sz="6" w:space="0" w:color="auto"/>
              <w:bottom w:val="single" w:sz="6" w:space="0" w:color="auto"/>
              <w:right w:val="single" w:sz="6" w:space="0" w:color="auto"/>
            </w:tcBorders>
            <w:vAlign w:val="center"/>
          </w:tcPr>
          <w:p w14:paraId="24F448A2" w14:textId="77777777" w:rsidR="00082908" w:rsidRPr="005058A9" w:rsidRDefault="00082908" w:rsidP="00576CD8">
            <w:pPr>
              <w:autoSpaceDN w:val="0"/>
              <w:spacing w:line="360" w:lineRule="auto"/>
              <w:rPr>
                <w:ins w:id="856" w:author="kimi_zj@sina.com" w:date="2019-09-14T00:55:00Z"/>
                <w:rFonts w:ascii="宋体" w:eastAsia="宋体" w:hAnsi="宋体" w:cs="仿宋_GB2312"/>
                <w:color w:val="000000" w:themeColor="text1"/>
                <w:spacing w:val="-4"/>
              </w:rPr>
            </w:pPr>
            <w:ins w:id="857" w:author="kimi_zj@sina.com" w:date="2019-09-14T00:55:00Z">
              <w:r w:rsidRPr="005058A9">
                <w:rPr>
                  <w:rFonts w:ascii="宋体" w:eastAsia="宋体" w:hAnsi="宋体" w:cs="仿宋_GB2312" w:hint="eastAsia"/>
                  <w:color w:val="000000" w:themeColor="text1"/>
                </w:rPr>
                <w:t>技术团队不稳定，销售领域较窄。</w:t>
              </w:r>
            </w:ins>
          </w:p>
        </w:tc>
      </w:tr>
      <w:tr w:rsidR="00082908" w:rsidRPr="005058A9" w14:paraId="6E26C95F" w14:textId="77777777" w:rsidTr="00576CD8">
        <w:trPr>
          <w:trHeight w:val="570"/>
          <w:jc w:val="center"/>
          <w:ins w:id="858" w:author="kimi_zj@sina.com" w:date="2019-09-14T00:55:00Z"/>
        </w:trPr>
        <w:tc>
          <w:tcPr>
            <w:tcW w:w="804" w:type="dxa"/>
            <w:tcBorders>
              <w:top w:val="single" w:sz="6" w:space="0" w:color="auto"/>
              <w:left w:val="single" w:sz="6" w:space="0" w:color="auto"/>
              <w:bottom w:val="single" w:sz="6" w:space="0" w:color="auto"/>
              <w:right w:val="single" w:sz="6" w:space="0" w:color="auto"/>
            </w:tcBorders>
            <w:vAlign w:val="center"/>
          </w:tcPr>
          <w:p w14:paraId="0C6D219A" w14:textId="77777777" w:rsidR="00082908" w:rsidRPr="005058A9" w:rsidRDefault="00082908" w:rsidP="00576CD8">
            <w:pPr>
              <w:spacing w:line="360" w:lineRule="auto"/>
              <w:jc w:val="center"/>
              <w:rPr>
                <w:ins w:id="859" w:author="kimi_zj@sina.com" w:date="2019-09-14T00:55:00Z"/>
                <w:rFonts w:ascii="宋体" w:eastAsia="宋体" w:hAnsi="宋体" w:cs="仿宋_GB2312"/>
                <w:color w:val="000000" w:themeColor="text1"/>
                <w:spacing w:val="-4"/>
              </w:rPr>
            </w:pPr>
            <w:ins w:id="860" w:author="kimi_zj@sina.com" w:date="2019-09-14T00:55:00Z">
              <w:r w:rsidRPr="005058A9">
                <w:rPr>
                  <w:rFonts w:ascii="宋体" w:eastAsia="宋体" w:hAnsi="宋体" w:cs="仿宋_GB2312" w:hint="eastAsia"/>
                  <w:color w:val="000000" w:themeColor="text1"/>
                  <w:spacing w:val="-4"/>
                </w:rPr>
                <w:t>3</w:t>
              </w:r>
            </w:ins>
          </w:p>
        </w:tc>
        <w:tc>
          <w:tcPr>
            <w:tcW w:w="1188" w:type="dxa"/>
            <w:tcBorders>
              <w:top w:val="single" w:sz="6" w:space="0" w:color="auto"/>
              <w:left w:val="single" w:sz="6" w:space="0" w:color="auto"/>
              <w:bottom w:val="single" w:sz="6" w:space="0" w:color="auto"/>
              <w:right w:val="single" w:sz="6" w:space="0" w:color="auto"/>
            </w:tcBorders>
            <w:vAlign w:val="center"/>
          </w:tcPr>
          <w:p w14:paraId="51AEC146" w14:textId="77777777" w:rsidR="00082908" w:rsidRPr="005058A9" w:rsidRDefault="00082908" w:rsidP="00576CD8">
            <w:pPr>
              <w:spacing w:line="360" w:lineRule="auto"/>
              <w:rPr>
                <w:ins w:id="861" w:author="kimi_zj@sina.com" w:date="2019-09-14T00:55:00Z"/>
                <w:rFonts w:ascii="宋体" w:eastAsia="宋体" w:hAnsi="宋体" w:cs="仿宋_GB2312"/>
                <w:color w:val="000000" w:themeColor="text1"/>
                <w:spacing w:val="-4"/>
              </w:rPr>
            </w:pPr>
            <w:ins w:id="862" w:author="kimi_zj@sina.com" w:date="2019-09-14T00:55:00Z">
              <w:r w:rsidRPr="005058A9">
                <w:rPr>
                  <w:rFonts w:ascii="宋体" w:eastAsia="宋体" w:hAnsi="宋体" w:cs="仿宋_GB2312" w:hint="eastAsia"/>
                  <w:color w:val="000000" w:themeColor="text1"/>
                  <w:spacing w:val="-4"/>
                </w:rPr>
                <w:t>移远</w:t>
              </w:r>
            </w:ins>
          </w:p>
        </w:tc>
        <w:tc>
          <w:tcPr>
            <w:tcW w:w="1660" w:type="dxa"/>
            <w:tcBorders>
              <w:top w:val="single" w:sz="6" w:space="0" w:color="auto"/>
              <w:left w:val="single" w:sz="6" w:space="0" w:color="auto"/>
              <w:bottom w:val="single" w:sz="6" w:space="0" w:color="auto"/>
              <w:right w:val="single" w:sz="6" w:space="0" w:color="auto"/>
            </w:tcBorders>
            <w:vAlign w:val="center"/>
          </w:tcPr>
          <w:p w14:paraId="38397A57" w14:textId="77777777" w:rsidR="00082908" w:rsidRPr="005058A9" w:rsidRDefault="00082908" w:rsidP="00576CD8">
            <w:pPr>
              <w:spacing w:line="360" w:lineRule="auto"/>
              <w:rPr>
                <w:ins w:id="863" w:author="kimi_zj@sina.com" w:date="2019-09-14T00:55:00Z"/>
                <w:rFonts w:ascii="宋体" w:eastAsia="宋体" w:hAnsi="宋体" w:cs="仿宋_GB2312"/>
                <w:color w:val="000000" w:themeColor="text1"/>
                <w:spacing w:val="-4"/>
              </w:rPr>
            </w:pPr>
            <w:ins w:id="864" w:author="kimi_zj@sina.com" w:date="2019-09-14T00:55:00Z">
              <w:r w:rsidRPr="005058A9">
                <w:rPr>
                  <w:rFonts w:ascii="宋体" w:eastAsia="宋体" w:hAnsi="宋体" w:cs="仿宋_GB2312" w:hint="eastAsia"/>
                  <w:color w:val="000000" w:themeColor="text1"/>
                  <w:spacing w:val="-4"/>
                </w:rPr>
                <w:t>广域网模组</w:t>
              </w:r>
            </w:ins>
          </w:p>
        </w:tc>
        <w:tc>
          <w:tcPr>
            <w:tcW w:w="2410" w:type="dxa"/>
            <w:tcBorders>
              <w:top w:val="single" w:sz="6" w:space="0" w:color="auto"/>
              <w:left w:val="single" w:sz="6" w:space="0" w:color="auto"/>
              <w:bottom w:val="single" w:sz="6" w:space="0" w:color="auto"/>
              <w:right w:val="single" w:sz="6" w:space="0" w:color="auto"/>
            </w:tcBorders>
            <w:vAlign w:val="center"/>
          </w:tcPr>
          <w:p w14:paraId="10172244" w14:textId="77777777" w:rsidR="00082908" w:rsidRPr="005058A9" w:rsidRDefault="00082908" w:rsidP="00576CD8">
            <w:pPr>
              <w:spacing w:line="360" w:lineRule="auto"/>
              <w:rPr>
                <w:ins w:id="865" w:author="kimi_zj@sina.com" w:date="2019-09-14T00:55:00Z"/>
                <w:rFonts w:ascii="宋体" w:eastAsia="宋体" w:hAnsi="宋体" w:cs="仿宋_GB2312"/>
                <w:color w:val="000000" w:themeColor="text1"/>
                <w:spacing w:val="-4"/>
              </w:rPr>
            </w:pPr>
            <w:ins w:id="866" w:author="kimi_zj@sina.com" w:date="2019-09-14T00:55:00Z">
              <w:r w:rsidRPr="005058A9">
                <w:rPr>
                  <w:rFonts w:ascii="宋体" w:eastAsia="宋体" w:hAnsi="宋体" w:cs="仿宋_GB2312" w:hint="eastAsia"/>
                  <w:color w:val="000000" w:themeColor="text1"/>
                </w:rPr>
                <w:t>长期深耕通信领域</w:t>
              </w:r>
            </w:ins>
          </w:p>
        </w:tc>
        <w:tc>
          <w:tcPr>
            <w:tcW w:w="3116" w:type="dxa"/>
            <w:tcBorders>
              <w:top w:val="single" w:sz="6" w:space="0" w:color="auto"/>
              <w:left w:val="single" w:sz="6" w:space="0" w:color="auto"/>
              <w:bottom w:val="single" w:sz="6" w:space="0" w:color="auto"/>
              <w:right w:val="single" w:sz="6" w:space="0" w:color="auto"/>
            </w:tcBorders>
            <w:vAlign w:val="center"/>
          </w:tcPr>
          <w:p w14:paraId="628A4931" w14:textId="77777777" w:rsidR="00082908" w:rsidRPr="005058A9" w:rsidRDefault="00082908" w:rsidP="00576CD8">
            <w:pPr>
              <w:autoSpaceDN w:val="0"/>
              <w:spacing w:line="360" w:lineRule="auto"/>
              <w:rPr>
                <w:ins w:id="867" w:author="kimi_zj@sina.com" w:date="2019-09-14T00:55:00Z"/>
                <w:rFonts w:ascii="宋体" w:eastAsia="宋体" w:hAnsi="宋体" w:cs="仿宋_GB2312"/>
                <w:color w:val="000000" w:themeColor="text1"/>
                <w:spacing w:val="-4"/>
              </w:rPr>
            </w:pPr>
            <w:ins w:id="868" w:author="kimi_zj@sina.com" w:date="2019-09-14T00:55:00Z">
              <w:r w:rsidRPr="005058A9">
                <w:rPr>
                  <w:rFonts w:ascii="宋体" w:eastAsia="宋体" w:hAnsi="宋体" w:cs="仿宋_GB2312" w:hint="eastAsia"/>
                  <w:color w:val="000000" w:themeColor="text1"/>
                </w:rPr>
                <w:t>激励机制不够，人员相对流动较大。</w:t>
              </w:r>
            </w:ins>
          </w:p>
        </w:tc>
      </w:tr>
      <w:tr w:rsidR="00082908" w:rsidRPr="005058A9" w14:paraId="2777C4E1" w14:textId="77777777" w:rsidTr="00576CD8">
        <w:trPr>
          <w:trHeight w:val="570"/>
          <w:jc w:val="center"/>
          <w:ins w:id="869" w:author="kimi_zj@sina.com" w:date="2019-09-14T00:55:00Z"/>
        </w:trPr>
        <w:tc>
          <w:tcPr>
            <w:tcW w:w="804" w:type="dxa"/>
            <w:tcBorders>
              <w:top w:val="single" w:sz="6" w:space="0" w:color="auto"/>
              <w:left w:val="single" w:sz="6" w:space="0" w:color="auto"/>
              <w:bottom w:val="single" w:sz="6" w:space="0" w:color="auto"/>
              <w:right w:val="single" w:sz="6" w:space="0" w:color="auto"/>
            </w:tcBorders>
            <w:vAlign w:val="center"/>
          </w:tcPr>
          <w:p w14:paraId="610822EB" w14:textId="77777777" w:rsidR="00082908" w:rsidRPr="005058A9" w:rsidRDefault="00082908" w:rsidP="00576CD8">
            <w:pPr>
              <w:spacing w:line="360" w:lineRule="auto"/>
              <w:jc w:val="center"/>
              <w:rPr>
                <w:ins w:id="870" w:author="kimi_zj@sina.com" w:date="2019-09-14T00:55:00Z"/>
                <w:rFonts w:ascii="宋体" w:eastAsia="宋体" w:hAnsi="宋体" w:cs="仿宋_GB2312"/>
                <w:color w:val="000000" w:themeColor="text1"/>
                <w:spacing w:val="-4"/>
              </w:rPr>
            </w:pPr>
            <w:ins w:id="871" w:author="kimi_zj@sina.com" w:date="2019-09-14T00:55:00Z">
              <w:r w:rsidRPr="005058A9">
                <w:rPr>
                  <w:rFonts w:ascii="宋体" w:eastAsia="宋体" w:hAnsi="宋体" w:cs="仿宋_GB2312" w:hint="eastAsia"/>
                  <w:color w:val="000000" w:themeColor="text1"/>
                  <w:spacing w:val="-4"/>
                </w:rPr>
                <w:t>4</w:t>
              </w:r>
            </w:ins>
          </w:p>
        </w:tc>
        <w:tc>
          <w:tcPr>
            <w:tcW w:w="1188" w:type="dxa"/>
            <w:tcBorders>
              <w:top w:val="single" w:sz="6" w:space="0" w:color="auto"/>
              <w:left w:val="single" w:sz="6" w:space="0" w:color="auto"/>
              <w:bottom w:val="single" w:sz="6" w:space="0" w:color="auto"/>
              <w:right w:val="single" w:sz="6" w:space="0" w:color="auto"/>
            </w:tcBorders>
            <w:vAlign w:val="center"/>
          </w:tcPr>
          <w:p w14:paraId="1030704F" w14:textId="77777777" w:rsidR="00082908" w:rsidRPr="005058A9" w:rsidRDefault="00082908" w:rsidP="00576CD8">
            <w:pPr>
              <w:spacing w:line="360" w:lineRule="auto"/>
              <w:rPr>
                <w:ins w:id="872" w:author="kimi_zj@sina.com" w:date="2019-09-14T00:55:00Z"/>
                <w:rFonts w:ascii="宋体" w:eastAsia="宋体" w:hAnsi="宋体" w:cs="仿宋_GB2312"/>
                <w:color w:val="000000" w:themeColor="text1"/>
              </w:rPr>
            </w:pPr>
            <w:ins w:id="873" w:author="kimi_zj@sina.com" w:date="2019-09-14T00:55:00Z">
              <w:r w:rsidRPr="005058A9">
                <w:rPr>
                  <w:rFonts w:ascii="宋体" w:eastAsia="宋体" w:hAnsi="宋体" w:cs="仿宋_GB2312" w:hint="eastAsia"/>
                  <w:color w:val="000000" w:themeColor="text1"/>
                </w:rPr>
                <w:t>富士康</w:t>
              </w:r>
            </w:ins>
          </w:p>
        </w:tc>
        <w:tc>
          <w:tcPr>
            <w:tcW w:w="1660" w:type="dxa"/>
            <w:tcBorders>
              <w:top w:val="single" w:sz="6" w:space="0" w:color="auto"/>
              <w:left w:val="single" w:sz="6" w:space="0" w:color="auto"/>
              <w:bottom w:val="single" w:sz="6" w:space="0" w:color="auto"/>
              <w:right w:val="single" w:sz="6" w:space="0" w:color="auto"/>
            </w:tcBorders>
            <w:vAlign w:val="center"/>
          </w:tcPr>
          <w:p w14:paraId="2D513F7F" w14:textId="77777777" w:rsidR="00082908" w:rsidRPr="005058A9" w:rsidRDefault="00082908" w:rsidP="00576CD8">
            <w:pPr>
              <w:spacing w:line="360" w:lineRule="auto"/>
              <w:jc w:val="center"/>
              <w:rPr>
                <w:ins w:id="874" w:author="kimi_zj@sina.com" w:date="2019-09-14T00:55:00Z"/>
                <w:rFonts w:ascii="宋体" w:eastAsia="宋体" w:hAnsi="宋体" w:cs="仿宋_GB2312"/>
                <w:color w:val="000000" w:themeColor="text1"/>
              </w:rPr>
            </w:pPr>
            <w:ins w:id="875" w:author="kimi_zj@sina.com" w:date="2019-09-14T00:55:00Z">
              <w:r w:rsidRPr="005058A9">
                <w:rPr>
                  <w:rFonts w:ascii="宋体" w:eastAsia="宋体" w:hAnsi="宋体" w:cs="仿宋_GB2312" w:hint="eastAsia"/>
                  <w:color w:val="000000" w:themeColor="text1"/>
                </w:rPr>
                <w:t>感知应用</w:t>
              </w:r>
            </w:ins>
          </w:p>
        </w:tc>
        <w:tc>
          <w:tcPr>
            <w:tcW w:w="2410" w:type="dxa"/>
            <w:tcBorders>
              <w:top w:val="single" w:sz="6" w:space="0" w:color="auto"/>
              <w:left w:val="single" w:sz="6" w:space="0" w:color="auto"/>
              <w:bottom w:val="single" w:sz="6" w:space="0" w:color="auto"/>
              <w:right w:val="single" w:sz="6" w:space="0" w:color="auto"/>
            </w:tcBorders>
            <w:vAlign w:val="center"/>
          </w:tcPr>
          <w:p w14:paraId="20FDB8D7" w14:textId="77777777" w:rsidR="00082908" w:rsidRPr="005058A9" w:rsidRDefault="00082908" w:rsidP="00576CD8">
            <w:pPr>
              <w:spacing w:line="360" w:lineRule="auto"/>
              <w:rPr>
                <w:ins w:id="876" w:author="kimi_zj@sina.com" w:date="2019-09-14T00:55:00Z"/>
                <w:rFonts w:ascii="宋体" w:eastAsia="宋体" w:hAnsi="宋体" w:cs="仿宋_GB2312"/>
                <w:color w:val="000000" w:themeColor="text1"/>
              </w:rPr>
            </w:pPr>
            <w:ins w:id="877" w:author="kimi_zj@sina.com" w:date="2019-09-14T00:55:00Z">
              <w:r w:rsidRPr="005058A9">
                <w:rPr>
                  <w:rFonts w:ascii="宋体" w:eastAsia="宋体" w:hAnsi="宋体" w:cs="仿宋_GB2312" w:hint="eastAsia"/>
                  <w:color w:val="000000" w:themeColor="text1"/>
                </w:rPr>
                <w:t>自动化水平高</w:t>
              </w:r>
            </w:ins>
          </w:p>
        </w:tc>
        <w:tc>
          <w:tcPr>
            <w:tcW w:w="3116" w:type="dxa"/>
            <w:tcBorders>
              <w:top w:val="single" w:sz="6" w:space="0" w:color="auto"/>
              <w:left w:val="single" w:sz="6" w:space="0" w:color="auto"/>
              <w:bottom w:val="single" w:sz="6" w:space="0" w:color="auto"/>
              <w:right w:val="single" w:sz="6" w:space="0" w:color="auto"/>
            </w:tcBorders>
            <w:vAlign w:val="center"/>
          </w:tcPr>
          <w:p w14:paraId="40A8D171" w14:textId="77777777" w:rsidR="00082908" w:rsidRPr="005058A9" w:rsidRDefault="00082908" w:rsidP="00576CD8">
            <w:pPr>
              <w:autoSpaceDN w:val="0"/>
              <w:spacing w:line="360" w:lineRule="auto"/>
              <w:jc w:val="center"/>
              <w:rPr>
                <w:ins w:id="878" w:author="kimi_zj@sina.com" w:date="2019-09-14T00:55:00Z"/>
                <w:rFonts w:ascii="宋体" w:eastAsia="宋体" w:hAnsi="宋体" w:cs="仿宋_GB2312"/>
                <w:color w:val="000000" w:themeColor="text1"/>
              </w:rPr>
            </w:pPr>
            <w:ins w:id="879" w:author="kimi_zj@sina.com" w:date="2019-09-14T00:55:00Z">
              <w:r w:rsidRPr="005058A9">
                <w:rPr>
                  <w:rFonts w:ascii="宋体" w:eastAsia="宋体" w:hAnsi="宋体" w:cs="仿宋_GB2312" w:hint="eastAsia"/>
                  <w:color w:val="000000" w:themeColor="text1"/>
                </w:rPr>
                <w:t>/</w:t>
              </w:r>
            </w:ins>
          </w:p>
        </w:tc>
      </w:tr>
    </w:tbl>
    <w:p w14:paraId="773EE8F3" w14:textId="0FAC202C" w:rsidR="00DD57C5" w:rsidRPr="005058A9" w:rsidRDefault="00076025">
      <w:pPr>
        <w:spacing w:line="360" w:lineRule="auto"/>
        <w:rPr>
          <w:rFonts w:ascii="宋体" w:eastAsia="宋体" w:hAnsi="宋体"/>
          <w:color w:val="000000" w:themeColor="text1"/>
        </w:rPr>
        <w:pPrChange w:id="880" w:author="kimi_zj@sina.com" w:date="2019-09-14T00:53:00Z">
          <w:pPr>
            <w:spacing w:line="360" w:lineRule="auto"/>
            <w:ind w:firstLine="420"/>
          </w:pPr>
        </w:pPrChange>
      </w:pPr>
      <w:del w:id="881" w:author="kimi_zj@sina.com" w:date="2019-09-14T00:53:00Z">
        <w:r w:rsidRPr="005058A9" w:rsidDel="00760B31">
          <w:rPr>
            <w:rFonts w:ascii="宋体" w:eastAsia="宋体" w:hAnsi="宋体"/>
            <w:color w:val="000000" w:themeColor="text1"/>
          </w:rPr>
          <w:delText>综</w:delText>
        </w:r>
      </w:del>
      <w:del w:id="882" w:author="kimi_zj@sina.com" w:date="2019-09-14T00:52:00Z">
        <w:r w:rsidRPr="005058A9" w:rsidDel="00760B31">
          <w:rPr>
            <w:rFonts w:ascii="宋体" w:eastAsia="宋体" w:hAnsi="宋体" w:hint="eastAsia"/>
            <w:color w:val="000000" w:themeColor="text1"/>
          </w:rPr>
          <w:delText>上</w:delText>
        </w:r>
        <w:r w:rsidRPr="005058A9" w:rsidDel="00760B31">
          <w:rPr>
            <w:rFonts w:ascii="宋体" w:eastAsia="宋体" w:hAnsi="宋体"/>
            <w:color w:val="000000" w:themeColor="text1"/>
          </w:rPr>
          <w:delText>所述，公司目前在物联网模组领域已具备了行业品牌优势、先进的技术优势、优质的产业链上下游资源优势，国内规模最大生产模组与部件制造基地等优势条件。</w:delText>
        </w:r>
      </w:del>
    </w:p>
    <w:p w14:paraId="437BB57A" w14:textId="490D8C06" w:rsidR="00DD57C5" w:rsidRPr="002B175F" w:rsidDel="002D6F48" w:rsidRDefault="00076025">
      <w:pPr>
        <w:spacing w:line="360" w:lineRule="auto"/>
        <w:outlineLvl w:val="2"/>
        <w:rPr>
          <w:del w:id="883" w:author="kimi_zj@sina.com" w:date="2019-09-14T00:56:00Z"/>
          <w:rFonts w:ascii="宋体" w:eastAsia="宋体" w:hAnsi="宋体"/>
          <w:b/>
          <w:color w:val="000000" w:themeColor="text1"/>
        </w:rPr>
      </w:pPr>
      <w:del w:id="884" w:author="kimi_zj@sina.com" w:date="2019-09-14T00:56:00Z">
        <w:r w:rsidRPr="002B175F" w:rsidDel="002D6F48">
          <w:rPr>
            <w:rFonts w:ascii="宋体" w:eastAsia="宋体" w:hAnsi="宋体" w:hint="eastAsia"/>
            <w:b/>
            <w:color w:val="000000" w:themeColor="text1"/>
          </w:rPr>
          <w:delText>3.2.4 A公司的</w:delText>
        </w:r>
      </w:del>
      <w:ins w:id="885" w:author="User" w:date="2019-09-11T15:20:00Z">
        <w:del w:id="886" w:author="kimi_zj@sina.com" w:date="2019-09-14T00:56:00Z">
          <w:r w:rsidR="00E04401" w:rsidDel="002D6F48">
            <w:rPr>
              <w:rFonts w:ascii="宋体" w:eastAsia="宋体" w:hAnsi="宋体" w:hint="eastAsia"/>
              <w:b/>
              <w:color w:val="000000" w:themeColor="text1"/>
            </w:rPr>
            <w:delText>市场</w:delText>
          </w:r>
        </w:del>
      </w:ins>
      <w:del w:id="887" w:author="kimi_zj@sina.com" w:date="2019-09-14T00:56:00Z">
        <w:r w:rsidRPr="002B175F" w:rsidDel="002D6F48">
          <w:rPr>
            <w:rFonts w:ascii="宋体" w:eastAsia="宋体" w:hAnsi="宋体" w:hint="eastAsia"/>
            <w:b/>
            <w:color w:val="000000" w:themeColor="text1"/>
          </w:rPr>
          <w:delText>竞争战略</w:delText>
        </w:r>
      </w:del>
      <w:ins w:id="888" w:author="User" w:date="2019-09-11T15:20:00Z">
        <w:del w:id="889" w:author="kimi_zj@sina.com" w:date="2019-09-14T00:56:00Z">
          <w:r w:rsidR="00E04401" w:rsidDel="002D6F48">
            <w:rPr>
              <w:rFonts w:ascii="宋体" w:eastAsia="宋体" w:hAnsi="宋体" w:hint="eastAsia"/>
              <w:b/>
              <w:color w:val="000000" w:themeColor="text1"/>
            </w:rPr>
            <w:delText>分析</w:delText>
          </w:r>
        </w:del>
      </w:ins>
    </w:p>
    <w:p w14:paraId="7BEDE541" w14:textId="00A8381C" w:rsidR="00DD57C5" w:rsidDel="002D6F48" w:rsidRDefault="00076025">
      <w:pPr>
        <w:spacing w:line="360" w:lineRule="auto"/>
        <w:ind w:firstLineChars="200" w:firstLine="480"/>
        <w:rPr>
          <w:ins w:id="890" w:author="User" w:date="2019-09-09T10:44:00Z"/>
          <w:del w:id="891" w:author="kimi_zj@sina.com" w:date="2019-09-14T00:56:00Z"/>
          <w:rFonts w:ascii="宋体" w:eastAsia="宋体" w:hAnsi="宋体" w:cs="仿宋_GB2312"/>
          <w:color w:val="000000" w:themeColor="text1"/>
        </w:rPr>
      </w:pPr>
      <w:del w:id="892" w:author="kimi_zj@sina.com" w:date="2019-09-14T00:56:00Z">
        <w:r w:rsidRPr="005058A9" w:rsidDel="002D6F48">
          <w:rPr>
            <w:rFonts w:ascii="宋体" w:eastAsia="宋体" w:hAnsi="宋体" w:cs="仿宋_GB2312" w:hint="eastAsia"/>
            <w:color w:val="000000" w:themeColor="text1"/>
          </w:rPr>
          <w:delText>针对A公司内、外部环境及当期业绩情况，对内部的优劣势进行分析，入</w:delText>
        </w:r>
      </w:del>
      <w:ins w:id="893" w:author="User" w:date="2019-09-09T10:44:00Z">
        <w:del w:id="894" w:author="kimi_zj@sina.com" w:date="2019-09-14T00:56:00Z">
          <w:r w:rsidR="009772EC" w:rsidDel="002D6F48">
            <w:rPr>
              <w:rFonts w:ascii="宋体" w:eastAsia="宋体" w:hAnsi="宋体" w:cs="仿宋_GB2312" w:hint="eastAsia"/>
              <w:color w:val="000000" w:themeColor="text1"/>
            </w:rPr>
            <w:delText>如</w:delText>
          </w:r>
        </w:del>
      </w:ins>
      <w:del w:id="895" w:author="kimi_zj@sina.com" w:date="2019-09-14T00:56:00Z">
        <w:r w:rsidRPr="005058A9" w:rsidDel="002D6F48">
          <w:rPr>
            <w:rFonts w:ascii="宋体" w:eastAsia="宋体" w:hAnsi="宋体" w:cs="仿宋_GB2312" w:hint="eastAsia"/>
            <w:color w:val="000000" w:themeColor="text1"/>
          </w:rPr>
          <w:delText>下表：</w:delText>
        </w:r>
      </w:del>
    </w:p>
    <w:p w14:paraId="0D2E018B" w14:textId="6E4E6B03" w:rsidR="009772EC" w:rsidRPr="009772EC" w:rsidDel="002D6F48" w:rsidRDefault="009772EC">
      <w:pPr>
        <w:spacing w:line="360" w:lineRule="auto"/>
        <w:ind w:firstLineChars="200" w:firstLine="480"/>
        <w:rPr>
          <w:del w:id="896" w:author="kimi_zj@sina.com" w:date="2019-09-14T00:56:00Z"/>
          <w:rFonts w:ascii="宋体" w:eastAsia="宋体" w:hAnsi="宋体" w:cs="仿宋_GB2312"/>
          <w:color w:val="000000" w:themeColor="text1"/>
        </w:rPr>
      </w:pPr>
      <w:ins w:id="897" w:author="User" w:date="2019-09-09T10:44:00Z">
        <w:del w:id="898" w:author="kimi_zj@sina.com" w:date="2019-09-14T00:56:00Z">
          <w:r w:rsidDel="002D6F48">
            <w:rPr>
              <w:rFonts w:ascii="宋体" w:eastAsia="宋体" w:hAnsi="宋体" w:cs="仿宋_GB2312" w:hint="eastAsia"/>
              <w:color w:val="000000" w:themeColor="text1"/>
            </w:rPr>
            <w:delText>表标号和标题</w:delText>
          </w:r>
        </w:del>
      </w:ins>
    </w:p>
    <w:tbl>
      <w:tblPr>
        <w:tblStyle w:val="a9"/>
        <w:tblW w:w="8754" w:type="dxa"/>
        <w:jc w:val="center"/>
        <w:tblLayout w:type="fixed"/>
        <w:tblLook w:val="04A0" w:firstRow="1" w:lastRow="0" w:firstColumn="1" w:lastColumn="0" w:noHBand="0" w:noVBand="1"/>
      </w:tblPr>
      <w:tblGrid>
        <w:gridCol w:w="1270"/>
        <w:gridCol w:w="3827"/>
        <w:gridCol w:w="3657"/>
      </w:tblGrid>
      <w:tr w:rsidR="005058A9" w:rsidRPr="005058A9" w:rsidDel="002D6F48" w14:paraId="6BB78427" w14:textId="180A1AE4">
        <w:trPr>
          <w:jc w:val="center"/>
          <w:del w:id="899" w:author="kimi_zj@sina.com" w:date="2019-09-14T00:56:00Z"/>
        </w:trPr>
        <w:tc>
          <w:tcPr>
            <w:tcW w:w="1270" w:type="dxa"/>
            <w:vAlign w:val="center"/>
          </w:tcPr>
          <w:p w14:paraId="7080E9F1" w14:textId="415C1310" w:rsidR="00DD57C5" w:rsidRPr="005058A9" w:rsidDel="002D6F48" w:rsidRDefault="00076025">
            <w:pPr>
              <w:spacing w:line="360" w:lineRule="auto"/>
              <w:rPr>
                <w:del w:id="900" w:author="kimi_zj@sina.com" w:date="2019-09-14T00:56:00Z"/>
                <w:rFonts w:ascii="宋体" w:eastAsia="宋体" w:hAnsi="宋体" w:cs="仿宋_GB2312"/>
                <w:color w:val="000000" w:themeColor="text1"/>
              </w:rPr>
            </w:pPr>
            <w:del w:id="901" w:author="kimi_zj@sina.com" w:date="2019-09-14T00:56:00Z">
              <w:r w:rsidRPr="005058A9" w:rsidDel="002D6F48">
                <w:rPr>
                  <w:rFonts w:ascii="宋体" w:eastAsia="宋体" w:hAnsi="宋体" w:cs="仿宋_GB2312" w:hint="eastAsia"/>
                  <w:color w:val="000000" w:themeColor="text1"/>
                </w:rPr>
                <w:delText>分析因素</w:delText>
              </w:r>
            </w:del>
          </w:p>
        </w:tc>
        <w:tc>
          <w:tcPr>
            <w:tcW w:w="3827" w:type="dxa"/>
            <w:vAlign w:val="center"/>
          </w:tcPr>
          <w:p w14:paraId="1C9BC228" w14:textId="7A045EFA" w:rsidR="00DD57C5" w:rsidRPr="005058A9" w:rsidDel="002D6F48" w:rsidRDefault="00076025">
            <w:pPr>
              <w:spacing w:line="360" w:lineRule="auto"/>
              <w:jc w:val="center"/>
              <w:rPr>
                <w:del w:id="902" w:author="kimi_zj@sina.com" w:date="2019-09-14T00:56:00Z"/>
                <w:rFonts w:ascii="宋体" w:eastAsia="宋体" w:hAnsi="宋体" w:cs="仿宋_GB2312"/>
                <w:color w:val="000000" w:themeColor="text1"/>
              </w:rPr>
            </w:pPr>
            <w:del w:id="903" w:author="kimi_zj@sina.com" w:date="2019-09-14T00:56:00Z">
              <w:r w:rsidRPr="005058A9" w:rsidDel="002D6F48">
                <w:rPr>
                  <w:rFonts w:ascii="宋体" w:eastAsia="宋体" w:hAnsi="宋体" w:cs="仿宋_GB2312" w:hint="eastAsia"/>
                  <w:color w:val="000000" w:themeColor="text1"/>
                </w:rPr>
                <w:delText>劣   势</w:delText>
              </w:r>
            </w:del>
          </w:p>
        </w:tc>
        <w:tc>
          <w:tcPr>
            <w:tcW w:w="3657" w:type="dxa"/>
          </w:tcPr>
          <w:p w14:paraId="1E7438E6" w14:textId="3011056E" w:rsidR="00DD57C5" w:rsidRPr="005058A9" w:rsidDel="002D6F48" w:rsidRDefault="00076025">
            <w:pPr>
              <w:spacing w:line="360" w:lineRule="auto"/>
              <w:jc w:val="center"/>
              <w:rPr>
                <w:del w:id="904" w:author="kimi_zj@sina.com" w:date="2019-09-14T00:56:00Z"/>
                <w:rFonts w:ascii="宋体" w:eastAsia="宋体" w:hAnsi="宋体" w:cs="仿宋_GB2312"/>
                <w:color w:val="000000" w:themeColor="text1"/>
              </w:rPr>
            </w:pPr>
            <w:del w:id="905" w:author="kimi_zj@sina.com" w:date="2019-09-14T00:56:00Z">
              <w:r w:rsidRPr="005058A9" w:rsidDel="002D6F48">
                <w:rPr>
                  <w:rFonts w:ascii="宋体" w:eastAsia="宋体" w:hAnsi="宋体" w:cs="仿宋_GB2312" w:hint="eastAsia"/>
                  <w:color w:val="000000" w:themeColor="text1"/>
                </w:rPr>
                <w:delText>优   势</w:delText>
              </w:r>
            </w:del>
          </w:p>
        </w:tc>
      </w:tr>
      <w:tr w:rsidR="005058A9" w:rsidRPr="005058A9" w:rsidDel="002D6F48" w14:paraId="525FA12F" w14:textId="6C82FB79">
        <w:trPr>
          <w:jc w:val="center"/>
          <w:del w:id="906" w:author="kimi_zj@sina.com" w:date="2019-09-14T00:56:00Z"/>
        </w:trPr>
        <w:tc>
          <w:tcPr>
            <w:tcW w:w="1270" w:type="dxa"/>
            <w:vAlign w:val="center"/>
          </w:tcPr>
          <w:p w14:paraId="7A55B9A3" w14:textId="2AA99838" w:rsidR="00DD57C5" w:rsidRPr="005058A9" w:rsidDel="002D6F48" w:rsidRDefault="00076025">
            <w:pPr>
              <w:spacing w:line="360" w:lineRule="auto"/>
              <w:rPr>
                <w:del w:id="907" w:author="kimi_zj@sina.com" w:date="2019-09-14T00:56:00Z"/>
                <w:rFonts w:ascii="宋体" w:eastAsia="宋体" w:hAnsi="宋体" w:cs="仿宋_GB2312"/>
                <w:color w:val="000000" w:themeColor="text1"/>
              </w:rPr>
            </w:pPr>
            <w:del w:id="908" w:author="kimi_zj@sina.com" w:date="2019-09-14T00:56:00Z">
              <w:r w:rsidRPr="005058A9" w:rsidDel="002D6F48">
                <w:rPr>
                  <w:rFonts w:ascii="宋体" w:eastAsia="宋体" w:hAnsi="宋体" w:cs="仿宋_GB2312" w:hint="eastAsia"/>
                  <w:color w:val="000000" w:themeColor="text1"/>
                </w:rPr>
                <w:delText>市场营销</w:delText>
              </w:r>
            </w:del>
          </w:p>
        </w:tc>
        <w:tc>
          <w:tcPr>
            <w:tcW w:w="3827" w:type="dxa"/>
            <w:vAlign w:val="center"/>
          </w:tcPr>
          <w:p w14:paraId="45BF8A97" w14:textId="0812DEAB" w:rsidR="00DD57C5" w:rsidRPr="005058A9" w:rsidDel="002D6F48" w:rsidRDefault="00076025">
            <w:pPr>
              <w:spacing w:line="360" w:lineRule="auto"/>
              <w:rPr>
                <w:del w:id="909" w:author="kimi_zj@sina.com" w:date="2019-09-14T00:56:00Z"/>
                <w:rFonts w:ascii="宋体" w:eastAsia="宋体" w:hAnsi="宋体" w:cs="仿宋_GB2312"/>
                <w:color w:val="000000" w:themeColor="text1"/>
              </w:rPr>
            </w:pPr>
            <w:del w:id="910" w:author="kimi_zj@sina.com" w:date="2019-09-14T00:56:00Z">
              <w:r w:rsidRPr="005058A9" w:rsidDel="002D6F48">
                <w:rPr>
                  <w:rFonts w:ascii="宋体" w:eastAsia="宋体" w:hAnsi="宋体" w:cs="仿宋_GB2312" w:hint="eastAsia"/>
                  <w:color w:val="000000" w:themeColor="text1"/>
                </w:rPr>
                <w:delText>1、营销人员技术功底不足，对接客户技术咨询需设计帮扶</w:delText>
              </w:r>
            </w:del>
          </w:p>
          <w:p w14:paraId="60349DBE" w14:textId="4BBC697F" w:rsidR="00DD57C5" w:rsidRPr="005058A9" w:rsidDel="002D6F48" w:rsidRDefault="00076025">
            <w:pPr>
              <w:spacing w:line="360" w:lineRule="auto"/>
              <w:rPr>
                <w:del w:id="911" w:author="kimi_zj@sina.com" w:date="2019-09-14T00:56:00Z"/>
                <w:rFonts w:ascii="宋体" w:eastAsia="宋体" w:hAnsi="宋体" w:cs="仿宋_GB2312"/>
                <w:color w:val="000000" w:themeColor="text1"/>
              </w:rPr>
            </w:pPr>
            <w:del w:id="912" w:author="kimi_zj@sina.com" w:date="2019-09-14T00:56:00Z">
              <w:r w:rsidRPr="005058A9" w:rsidDel="002D6F48">
                <w:rPr>
                  <w:rFonts w:ascii="宋体" w:eastAsia="宋体" w:hAnsi="宋体" w:cs="仿宋_GB2312" w:hint="eastAsia"/>
                  <w:color w:val="000000" w:themeColor="text1"/>
                </w:rPr>
                <w:delText>2、广域网市场份额低</w:delText>
              </w:r>
            </w:del>
          </w:p>
          <w:p w14:paraId="5D946886" w14:textId="12539489" w:rsidR="00DD57C5" w:rsidRPr="005058A9" w:rsidDel="002D6F48" w:rsidRDefault="00076025">
            <w:pPr>
              <w:spacing w:line="360" w:lineRule="auto"/>
              <w:rPr>
                <w:del w:id="913" w:author="kimi_zj@sina.com" w:date="2019-09-14T00:56:00Z"/>
                <w:rFonts w:ascii="宋体" w:eastAsia="宋体" w:hAnsi="宋体" w:cs="仿宋_GB2312"/>
                <w:color w:val="000000" w:themeColor="text1"/>
              </w:rPr>
            </w:pPr>
            <w:del w:id="914" w:author="kimi_zj@sina.com" w:date="2019-09-14T00:56:00Z">
              <w:r w:rsidRPr="005058A9" w:rsidDel="002D6F48">
                <w:rPr>
                  <w:rFonts w:ascii="宋体" w:eastAsia="宋体" w:hAnsi="宋体" w:cs="仿宋_GB2312" w:hint="eastAsia"/>
                  <w:color w:val="000000" w:themeColor="text1"/>
                </w:rPr>
                <w:delText>3、国际市场尚未形成规模</w:delText>
              </w:r>
            </w:del>
          </w:p>
        </w:tc>
        <w:tc>
          <w:tcPr>
            <w:tcW w:w="3657" w:type="dxa"/>
          </w:tcPr>
          <w:p w14:paraId="217AC91A" w14:textId="32DAC6BF" w:rsidR="00DD57C5" w:rsidRPr="005058A9" w:rsidDel="002D6F48" w:rsidRDefault="00076025">
            <w:pPr>
              <w:spacing w:line="360" w:lineRule="auto"/>
              <w:rPr>
                <w:del w:id="915" w:author="kimi_zj@sina.com" w:date="2019-09-14T00:56:00Z"/>
                <w:rFonts w:ascii="宋体" w:eastAsia="宋体" w:hAnsi="宋体" w:cs="仿宋_GB2312"/>
                <w:color w:val="000000" w:themeColor="text1"/>
              </w:rPr>
            </w:pPr>
            <w:del w:id="916" w:author="kimi_zj@sina.com" w:date="2019-09-14T00:56:00Z">
              <w:r w:rsidRPr="005058A9" w:rsidDel="002D6F48">
                <w:rPr>
                  <w:rFonts w:ascii="宋体" w:eastAsia="宋体" w:hAnsi="宋体" w:cs="仿宋_GB2312" w:hint="eastAsia"/>
                  <w:color w:val="000000" w:themeColor="text1"/>
                </w:rPr>
                <w:delText>1、众多国内一流企业与</w:delText>
              </w:r>
              <w:commentRangeStart w:id="917"/>
              <w:r w:rsidRPr="005058A9" w:rsidDel="002D6F48">
                <w:rPr>
                  <w:rFonts w:ascii="宋体" w:eastAsia="宋体" w:hAnsi="宋体" w:cs="仿宋_GB2312" w:hint="eastAsia"/>
                  <w:color w:val="000000" w:themeColor="text1"/>
                </w:rPr>
                <w:delText>爱联合作；</w:delText>
              </w:r>
              <w:commentRangeEnd w:id="917"/>
              <w:r w:rsidR="009772EC" w:rsidDel="002D6F48">
                <w:rPr>
                  <w:rStyle w:val="af1"/>
                </w:rPr>
                <w:commentReference w:id="917"/>
              </w:r>
            </w:del>
          </w:p>
          <w:p w14:paraId="7E81BDE9" w14:textId="6B59BBB5" w:rsidR="00DD57C5" w:rsidRPr="005058A9" w:rsidDel="002D6F48" w:rsidRDefault="00076025">
            <w:pPr>
              <w:spacing w:line="360" w:lineRule="auto"/>
              <w:rPr>
                <w:del w:id="918" w:author="kimi_zj@sina.com" w:date="2019-09-14T00:56:00Z"/>
                <w:rFonts w:ascii="宋体" w:eastAsia="宋体" w:hAnsi="宋体" w:cs="仿宋_GB2312"/>
                <w:color w:val="000000" w:themeColor="text1"/>
              </w:rPr>
            </w:pPr>
            <w:del w:id="919" w:author="kimi_zj@sina.com" w:date="2019-09-14T00:56:00Z">
              <w:r w:rsidRPr="005058A9" w:rsidDel="002D6F48">
                <w:rPr>
                  <w:rFonts w:ascii="宋体" w:eastAsia="宋体" w:hAnsi="宋体" w:cs="仿宋_GB2312" w:hint="eastAsia"/>
                  <w:color w:val="000000" w:themeColor="text1"/>
                </w:rPr>
                <w:delText>2、产品覆盖无线广域网、局域网、感知应用市场</w:delText>
              </w:r>
            </w:del>
          </w:p>
        </w:tc>
      </w:tr>
      <w:tr w:rsidR="005058A9" w:rsidRPr="005058A9" w:rsidDel="002D6F48" w14:paraId="44A48D9D" w14:textId="051B180D">
        <w:trPr>
          <w:jc w:val="center"/>
          <w:del w:id="920" w:author="kimi_zj@sina.com" w:date="2019-09-14T00:56:00Z"/>
        </w:trPr>
        <w:tc>
          <w:tcPr>
            <w:tcW w:w="1270" w:type="dxa"/>
            <w:vAlign w:val="center"/>
          </w:tcPr>
          <w:p w14:paraId="39B7668F" w14:textId="3D10809C" w:rsidR="00DD57C5" w:rsidRPr="005058A9" w:rsidDel="002D6F48" w:rsidRDefault="00076025">
            <w:pPr>
              <w:spacing w:line="360" w:lineRule="auto"/>
              <w:rPr>
                <w:del w:id="921" w:author="kimi_zj@sina.com" w:date="2019-09-14T00:56:00Z"/>
                <w:rFonts w:ascii="宋体" w:eastAsia="宋体" w:hAnsi="宋体" w:cs="仿宋_GB2312"/>
                <w:color w:val="000000" w:themeColor="text1"/>
              </w:rPr>
            </w:pPr>
            <w:del w:id="922" w:author="kimi_zj@sina.com" w:date="2019-09-14T00:56:00Z">
              <w:r w:rsidRPr="005058A9" w:rsidDel="002D6F48">
                <w:rPr>
                  <w:rFonts w:ascii="宋体" w:eastAsia="宋体" w:hAnsi="宋体" w:cs="仿宋_GB2312" w:hint="eastAsia"/>
                  <w:color w:val="000000" w:themeColor="text1"/>
                </w:rPr>
                <w:delText>供应链</w:delText>
              </w:r>
            </w:del>
          </w:p>
        </w:tc>
        <w:tc>
          <w:tcPr>
            <w:tcW w:w="3827" w:type="dxa"/>
            <w:vAlign w:val="center"/>
          </w:tcPr>
          <w:p w14:paraId="4BE657A9" w14:textId="618A579B" w:rsidR="00DD57C5" w:rsidRPr="005058A9" w:rsidDel="002D6F48" w:rsidRDefault="00076025">
            <w:pPr>
              <w:spacing w:line="360" w:lineRule="auto"/>
              <w:rPr>
                <w:del w:id="923" w:author="kimi_zj@sina.com" w:date="2019-09-14T00:56:00Z"/>
                <w:rFonts w:ascii="宋体" w:eastAsia="宋体" w:hAnsi="宋体" w:cs="仿宋_GB2312"/>
                <w:color w:val="000000" w:themeColor="text1"/>
              </w:rPr>
            </w:pPr>
            <w:del w:id="924" w:author="kimi_zj@sina.com" w:date="2019-09-14T00:56:00Z">
              <w:r w:rsidRPr="005058A9" w:rsidDel="002D6F48">
                <w:rPr>
                  <w:rFonts w:ascii="宋体" w:eastAsia="宋体" w:hAnsi="宋体" w:cs="仿宋_GB2312" w:hint="eastAsia"/>
                  <w:color w:val="000000" w:themeColor="text1"/>
                </w:rPr>
                <w:delText>部分定制器件的资源不具竞争优势</w:delText>
              </w:r>
            </w:del>
          </w:p>
        </w:tc>
        <w:tc>
          <w:tcPr>
            <w:tcW w:w="3657" w:type="dxa"/>
          </w:tcPr>
          <w:p w14:paraId="5EBDD4D2" w14:textId="5DBA9AF2" w:rsidR="00DD57C5" w:rsidRPr="005058A9" w:rsidDel="002D6F48" w:rsidRDefault="00076025">
            <w:pPr>
              <w:spacing w:line="360" w:lineRule="auto"/>
              <w:rPr>
                <w:del w:id="925" w:author="kimi_zj@sina.com" w:date="2019-09-14T00:56:00Z"/>
                <w:rFonts w:ascii="宋体" w:eastAsia="宋体" w:hAnsi="宋体" w:cs="仿宋_GB2312"/>
                <w:color w:val="000000" w:themeColor="text1"/>
              </w:rPr>
            </w:pPr>
            <w:del w:id="926" w:author="kimi_zj@sina.com" w:date="2019-09-14T00:56:00Z">
              <w:r w:rsidRPr="005058A9" w:rsidDel="002D6F48">
                <w:rPr>
                  <w:rFonts w:ascii="宋体" w:eastAsia="宋体" w:hAnsi="宋体" w:cs="仿宋_GB2312" w:hint="eastAsia"/>
                  <w:color w:val="000000" w:themeColor="text1"/>
                </w:rPr>
                <w:delText>1、背靠集团多年电子产品配套供应链；</w:delText>
              </w:r>
            </w:del>
          </w:p>
          <w:p w14:paraId="339A61BE" w14:textId="0503FD5A" w:rsidR="00DD57C5" w:rsidRPr="005058A9" w:rsidDel="002D6F48" w:rsidRDefault="00076025">
            <w:pPr>
              <w:spacing w:line="360" w:lineRule="auto"/>
              <w:rPr>
                <w:del w:id="927" w:author="kimi_zj@sina.com" w:date="2019-09-14T00:56:00Z"/>
                <w:rFonts w:ascii="宋体" w:eastAsia="宋体" w:hAnsi="宋体" w:cs="仿宋_GB2312"/>
                <w:color w:val="000000" w:themeColor="text1"/>
              </w:rPr>
            </w:pPr>
            <w:del w:id="928" w:author="kimi_zj@sina.com" w:date="2019-09-14T00:56:00Z">
              <w:r w:rsidRPr="005058A9" w:rsidDel="002D6F48">
                <w:rPr>
                  <w:rFonts w:ascii="宋体" w:eastAsia="宋体" w:hAnsi="宋体" w:cs="仿宋_GB2312" w:hint="eastAsia"/>
                  <w:color w:val="000000" w:themeColor="text1"/>
                </w:rPr>
                <w:delText>2、与国际国内芯片供方建立联合试验室，新品有优先开发优势。</w:delText>
              </w:r>
            </w:del>
          </w:p>
        </w:tc>
      </w:tr>
      <w:tr w:rsidR="005058A9" w:rsidRPr="005058A9" w:rsidDel="002D6F48" w14:paraId="1ADEE32C" w14:textId="10EA57DC">
        <w:trPr>
          <w:jc w:val="center"/>
          <w:del w:id="929" w:author="kimi_zj@sina.com" w:date="2019-09-14T00:56:00Z"/>
        </w:trPr>
        <w:tc>
          <w:tcPr>
            <w:tcW w:w="1270" w:type="dxa"/>
            <w:vAlign w:val="center"/>
          </w:tcPr>
          <w:p w14:paraId="77D9A6D5" w14:textId="07649811" w:rsidR="00DD57C5" w:rsidRPr="005058A9" w:rsidDel="002D6F48" w:rsidRDefault="00076025">
            <w:pPr>
              <w:spacing w:line="360" w:lineRule="auto"/>
              <w:rPr>
                <w:del w:id="930" w:author="kimi_zj@sina.com" w:date="2019-09-14T00:56:00Z"/>
                <w:rFonts w:ascii="宋体" w:eastAsia="宋体" w:hAnsi="宋体" w:cs="仿宋_GB2312"/>
                <w:color w:val="000000" w:themeColor="text1"/>
              </w:rPr>
            </w:pPr>
            <w:del w:id="931" w:author="kimi_zj@sina.com" w:date="2019-09-14T00:56:00Z">
              <w:r w:rsidRPr="005058A9" w:rsidDel="002D6F48">
                <w:rPr>
                  <w:rFonts w:ascii="宋体" w:eastAsia="宋体" w:hAnsi="宋体" w:cs="仿宋_GB2312" w:hint="eastAsia"/>
                  <w:color w:val="000000" w:themeColor="text1"/>
                </w:rPr>
                <w:delText>技术</w:delText>
              </w:r>
            </w:del>
          </w:p>
        </w:tc>
        <w:tc>
          <w:tcPr>
            <w:tcW w:w="3827" w:type="dxa"/>
            <w:vAlign w:val="center"/>
          </w:tcPr>
          <w:p w14:paraId="73E241AC" w14:textId="2AADB0D4" w:rsidR="00DD57C5" w:rsidRPr="005058A9" w:rsidDel="002D6F48" w:rsidRDefault="00076025">
            <w:pPr>
              <w:spacing w:line="360" w:lineRule="auto"/>
              <w:rPr>
                <w:del w:id="932" w:author="kimi_zj@sina.com" w:date="2019-09-14T00:56:00Z"/>
                <w:rFonts w:ascii="宋体" w:eastAsia="宋体" w:hAnsi="宋体" w:cs="仿宋_GB2312"/>
                <w:color w:val="000000" w:themeColor="text1"/>
              </w:rPr>
            </w:pPr>
            <w:del w:id="933" w:author="kimi_zj@sina.com" w:date="2019-09-14T00:56:00Z">
              <w:r w:rsidRPr="005058A9" w:rsidDel="002D6F48">
                <w:rPr>
                  <w:rFonts w:ascii="宋体" w:eastAsia="宋体" w:hAnsi="宋体" w:cs="仿宋_GB2312" w:hint="eastAsia"/>
                  <w:color w:val="000000" w:themeColor="text1"/>
                </w:rPr>
                <w:delText>拥有丰富制造技术经验的人员数量需提升</w:delText>
              </w:r>
            </w:del>
          </w:p>
        </w:tc>
        <w:tc>
          <w:tcPr>
            <w:tcW w:w="3657" w:type="dxa"/>
          </w:tcPr>
          <w:p w14:paraId="49FE4CE9" w14:textId="2E504CAC" w:rsidR="00DD57C5" w:rsidRPr="005058A9" w:rsidDel="002D6F48" w:rsidRDefault="00076025">
            <w:pPr>
              <w:spacing w:line="360" w:lineRule="auto"/>
              <w:rPr>
                <w:del w:id="934" w:author="kimi_zj@sina.com" w:date="2019-09-14T00:56:00Z"/>
                <w:rFonts w:ascii="宋体" w:eastAsia="宋体" w:hAnsi="宋体" w:cs="仿宋_GB2312"/>
                <w:color w:val="000000" w:themeColor="text1"/>
              </w:rPr>
            </w:pPr>
            <w:del w:id="935" w:author="kimi_zj@sina.com" w:date="2019-09-14T00:56:00Z">
              <w:r w:rsidRPr="005058A9" w:rsidDel="002D6F48">
                <w:rPr>
                  <w:rFonts w:ascii="宋体" w:eastAsia="宋体" w:hAnsi="宋体" w:cs="仿宋_GB2312" w:hint="eastAsia"/>
                  <w:color w:val="000000" w:themeColor="text1"/>
                </w:rPr>
                <w:delText>1、研发设计及工程技术人员团队80余人，其中拥有15年以上射频技术研发经验的高级专业技术人才近30人。</w:delText>
              </w:r>
            </w:del>
          </w:p>
          <w:p w14:paraId="3BD95000" w14:textId="4F47CF59" w:rsidR="00DD57C5" w:rsidRPr="005058A9" w:rsidDel="002D6F48" w:rsidRDefault="00076025">
            <w:pPr>
              <w:spacing w:line="360" w:lineRule="auto"/>
              <w:rPr>
                <w:del w:id="936" w:author="kimi_zj@sina.com" w:date="2019-09-14T00:56:00Z"/>
                <w:rFonts w:ascii="宋体" w:eastAsia="宋体" w:hAnsi="宋体" w:cs="仿宋_GB2312"/>
                <w:color w:val="000000" w:themeColor="text1"/>
              </w:rPr>
            </w:pPr>
            <w:del w:id="937" w:author="kimi_zj@sina.com" w:date="2019-09-14T00:56:00Z">
              <w:r w:rsidRPr="005058A9" w:rsidDel="002D6F48">
                <w:rPr>
                  <w:rFonts w:ascii="宋体" w:eastAsia="宋体" w:hAnsi="宋体" w:cs="仿宋_GB2312" w:hint="eastAsia"/>
                  <w:color w:val="000000" w:themeColor="text1"/>
                </w:rPr>
                <w:delText>2、拥有国内领先的物联网实验室。</w:delText>
              </w:r>
            </w:del>
          </w:p>
        </w:tc>
      </w:tr>
      <w:tr w:rsidR="005058A9" w:rsidRPr="005058A9" w:rsidDel="002D6F48" w14:paraId="7012C07E" w14:textId="23706607">
        <w:trPr>
          <w:jc w:val="center"/>
          <w:del w:id="938" w:author="kimi_zj@sina.com" w:date="2019-09-14T00:56:00Z"/>
        </w:trPr>
        <w:tc>
          <w:tcPr>
            <w:tcW w:w="1270" w:type="dxa"/>
            <w:vAlign w:val="center"/>
          </w:tcPr>
          <w:p w14:paraId="73BDDA49" w14:textId="775F70ED" w:rsidR="00DD57C5" w:rsidRPr="005058A9" w:rsidDel="002D6F48" w:rsidRDefault="00076025">
            <w:pPr>
              <w:spacing w:line="360" w:lineRule="auto"/>
              <w:rPr>
                <w:del w:id="939" w:author="kimi_zj@sina.com" w:date="2019-09-14T00:56:00Z"/>
                <w:rFonts w:ascii="宋体" w:eastAsia="宋体" w:hAnsi="宋体" w:cs="仿宋_GB2312"/>
                <w:color w:val="000000" w:themeColor="text1"/>
              </w:rPr>
            </w:pPr>
            <w:del w:id="940" w:author="kimi_zj@sina.com" w:date="2019-09-14T00:56:00Z">
              <w:r w:rsidRPr="005058A9" w:rsidDel="002D6F48">
                <w:rPr>
                  <w:rFonts w:ascii="宋体" w:eastAsia="宋体" w:hAnsi="宋体" w:cs="仿宋_GB2312" w:hint="eastAsia"/>
                  <w:color w:val="000000" w:themeColor="text1"/>
                </w:rPr>
                <w:delText>生产</w:delText>
              </w:r>
            </w:del>
          </w:p>
        </w:tc>
        <w:tc>
          <w:tcPr>
            <w:tcW w:w="3827" w:type="dxa"/>
            <w:vAlign w:val="center"/>
          </w:tcPr>
          <w:p w14:paraId="556C116A" w14:textId="7036F0F9" w:rsidR="00DD57C5" w:rsidRPr="005058A9" w:rsidDel="002D6F48" w:rsidRDefault="00076025">
            <w:pPr>
              <w:spacing w:line="360" w:lineRule="auto"/>
              <w:rPr>
                <w:del w:id="941" w:author="kimi_zj@sina.com" w:date="2019-09-14T00:56:00Z"/>
                <w:rFonts w:ascii="宋体" w:eastAsia="宋体" w:hAnsi="宋体" w:cs="仿宋_GB2312"/>
                <w:color w:val="000000" w:themeColor="text1"/>
              </w:rPr>
            </w:pPr>
            <w:del w:id="942" w:author="kimi_zj@sina.com" w:date="2019-09-14T00:56:00Z">
              <w:r w:rsidRPr="005058A9" w:rsidDel="002D6F48">
                <w:rPr>
                  <w:rFonts w:ascii="宋体" w:eastAsia="宋体" w:hAnsi="宋体" w:cs="仿宋_GB2312" w:hint="eastAsia"/>
                  <w:color w:val="000000" w:themeColor="text1"/>
                </w:rPr>
                <w:delText>生产计划的智能系统需提升</w:delText>
              </w:r>
            </w:del>
          </w:p>
        </w:tc>
        <w:tc>
          <w:tcPr>
            <w:tcW w:w="3657" w:type="dxa"/>
          </w:tcPr>
          <w:p w14:paraId="2DE4E2C1" w14:textId="2D17885B" w:rsidR="00DD57C5" w:rsidRPr="005058A9" w:rsidDel="002D6F48" w:rsidRDefault="00076025">
            <w:pPr>
              <w:spacing w:line="360" w:lineRule="auto"/>
              <w:rPr>
                <w:del w:id="943" w:author="kimi_zj@sina.com" w:date="2019-09-14T00:56:00Z"/>
                <w:rFonts w:ascii="宋体" w:eastAsia="宋体" w:hAnsi="宋体" w:cs="仿宋_GB2312"/>
                <w:color w:val="000000" w:themeColor="text1"/>
              </w:rPr>
            </w:pPr>
            <w:del w:id="944" w:author="kimi_zj@sina.com" w:date="2019-09-14T00:56:00Z">
              <w:r w:rsidRPr="005058A9" w:rsidDel="002D6F48">
                <w:rPr>
                  <w:rFonts w:ascii="宋体" w:eastAsia="宋体" w:hAnsi="宋体" w:cs="仿宋_GB2312" w:hint="eastAsia"/>
                  <w:color w:val="000000" w:themeColor="text1"/>
                </w:rPr>
                <w:delText>1、具备年产1亿只物联网模块的规模；</w:delText>
              </w:r>
            </w:del>
          </w:p>
          <w:p w14:paraId="40DBD863" w14:textId="726ADA8B" w:rsidR="00DD57C5" w:rsidRPr="005058A9" w:rsidDel="002D6F48" w:rsidRDefault="00076025">
            <w:pPr>
              <w:spacing w:line="360" w:lineRule="auto"/>
              <w:rPr>
                <w:del w:id="945" w:author="kimi_zj@sina.com" w:date="2019-09-14T00:56:00Z"/>
                <w:rFonts w:ascii="宋体" w:eastAsia="宋体" w:hAnsi="宋体" w:cs="仿宋_GB2312"/>
                <w:color w:val="000000" w:themeColor="text1"/>
              </w:rPr>
            </w:pPr>
            <w:del w:id="946" w:author="kimi_zj@sina.com" w:date="2019-09-14T00:56:00Z">
              <w:r w:rsidRPr="005058A9" w:rsidDel="002D6F48">
                <w:rPr>
                  <w:rFonts w:ascii="宋体" w:eastAsia="宋体" w:hAnsi="宋体" w:cs="仿宋_GB2312" w:hint="eastAsia"/>
                  <w:color w:val="000000" w:themeColor="text1"/>
                </w:rPr>
                <w:delText>2、员工流失率低，老员工占比高。</w:delText>
              </w:r>
            </w:del>
          </w:p>
          <w:p w14:paraId="4D091260" w14:textId="71E96FBC" w:rsidR="00DD57C5" w:rsidRPr="005058A9" w:rsidDel="002D6F48" w:rsidRDefault="00076025">
            <w:pPr>
              <w:spacing w:line="360" w:lineRule="auto"/>
              <w:rPr>
                <w:del w:id="947" w:author="kimi_zj@sina.com" w:date="2019-09-14T00:56:00Z"/>
                <w:rFonts w:ascii="宋体" w:eastAsia="宋体" w:hAnsi="宋体" w:cs="仿宋_GB2312"/>
                <w:color w:val="000000" w:themeColor="text1"/>
              </w:rPr>
            </w:pPr>
            <w:del w:id="948" w:author="kimi_zj@sina.com" w:date="2019-09-14T00:56:00Z">
              <w:r w:rsidRPr="005058A9" w:rsidDel="002D6F48">
                <w:rPr>
                  <w:rFonts w:ascii="宋体" w:eastAsia="宋体" w:hAnsi="宋体" w:cs="仿宋_GB2312" w:hint="eastAsia"/>
                  <w:color w:val="000000" w:themeColor="text1"/>
                </w:rPr>
                <w:delText>3、MES生产管控系统</w:delText>
              </w:r>
            </w:del>
          </w:p>
        </w:tc>
      </w:tr>
      <w:tr w:rsidR="005058A9" w:rsidRPr="005058A9" w:rsidDel="002D6F48" w14:paraId="7A32EF76" w14:textId="01710E55">
        <w:trPr>
          <w:jc w:val="center"/>
          <w:del w:id="949" w:author="kimi_zj@sina.com" w:date="2019-09-14T00:56:00Z"/>
        </w:trPr>
        <w:tc>
          <w:tcPr>
            <w:tcW w:w="1270" w:type="dxa"/>
            <w:vAlign w:val="center"/>
          </w:tcPr>
          <w:p w14:paraId="1A6F96E4" w14:textId="6248656B" w:rsidR="00DD57C5" w:rsidRPr="005058A9" w:rsidDel="002D6F48" w:rsidRDefault="00076025">
            <w:pPr>
              <w:spacing w:line="360" w:lineRule="auto"/>
              <w:rPr>
                <w:del w:id="950" w:author="kimi_zj@sina.com" w:date="2019-09-14T00:56:00Z"/>
                <w:rFonts w:ascii="宋体" w:eastAsia="宋体" w:hAnsi="宋体" w:cs="仿宋_GB2312"/>
                <w:color w:val="000000" w:themeColor="text1"/>
              </w:rPr>
            </w:pPr>
            <w:del w:id="951" w:author="kimi_zj@sina.com" w:date="2019-09-14T00:56:00Z">
              <w:r w:rsidRPr="005058A9" w:rsidDel="002D6F48">
                <w:rPr>
                  <w:rFonts w:ascii="宋体" w:eastAsia="宋体" w:hAnsi="宋体" w:cs="仿宋_GB2312" w:hint="eastAsia"/>
                  <w:color w:val="000000" w:themeColor="text1"/>
                </w:rPr>
                <w:delText>设备、设施</w:delText>
              </w:r>
            </w:del>
          </w:p>
        </w:tc>
        <w:tc>
          <w:tcPr>
            <w:tcW w:w="3827" w:type="dxa"/>
            <w:vAlign w:val="center"/>
          </w:tcPr>
          <w:p w14:paraId="45FC58B5" w14:textId="38272CF1" w:rsidR="00DD57C5" w:rsidRPr="005058A9" w:rsidDel="002D6F48" w:rsidRDefault="00076025">
            <w:pPr>
              <w:spacing w:line="360" w:lineRule="auto"/>
              <w:rPr>
                <w:del w:id="952" w:author="kimi_zj@sina.com" w:date="2019-09-14T00:56:00Z"/>
                <w:rFonts w:ascii="宋体" w:eastAsia="宋体" w:hAnsi="宋体" w:cs="仿宋_GB2312"/>
                <w:color w:val="000000" w:themeColor="text1"/>
              </w:rPr>
            </w:pPr>
            <w:del w:id="953" w:author="kimi_zj@sina.com" w:date="2019-09-14T00:56:00Z">
              <w:r w:rsidRPr="005058A9" w:rsidDel="002D6F48">
                <w:rPr>
                  <w:rFonts w:ascii="宋体" w:eastAsia="宋体" w:hAnsi="宋体" w:cs="仿宋_GB2312" w:hint="eastAsia"/>
                  <w:color w:val="000000" w:themeColor="text1"/>
                </w:rPr>
                <w:delText>基础管理需结合自动化特点进行适宜的调整。</w:delText>
              </w:r>
            </w:del>
          </w:p>
        </w:tc>
        <w:tc>
          <w:tcPr>
            <w:tcW w:w="3657" w:type="dxa"/>
          </w:tcPr>
          <w:p w14:paraId="7CE3F436" w14:textId="7677ACB9" w:rsidR="00DD57C5" w:rsidRPr="005058A9" w:rsidDel="002D6F48" w:rsidRDefault="00076025">
            <w:pPr>
              <w:spacing w:line="360" w:lineRule="auto"/>
              <w:rPr>
                <w:del w:id="954" w:author="kimi_zj@sina.com" w:date="2019-09-14T00:56:00Z"/>
                <w:rFonts w:ascii="宋体" w:eastAsia="宋体" w:hAnsi="宋体" w:cs="仿宋_GB2312"/>
                <w:color w:val="000000" w:themeColor="text1"/>
              </w:rPr>
            </w:pPr>
            <w:del w:id="955" w:author="kimi_zj@sina.com" w:date="2019-09-14T00:56:00Z">
              <w:r w:rsidRPr="005058A9" w:rsidDel="002D6F48">
                <w:rPr>
                  <w:rFonts w:ascii="宋体" w:eastAsia="宋体" w:hAnsi="宋体" w:cs="仿宋_GB2312" w:hint="eastAsia"/>
                  <w:color w:val="000000" w:themeColor="text1"/>
                </w:rPr>
                <w:delText>1、经历3代自动化改造，设备自动化程度高，适宜物联网模组生产。</w:delText>
              </w:r>
            </w:del>
          </w:p>
          <w:p w14:paraId="501CC15D" w14:textId="06157D35" w:rsidR="00DD57C5" w:rsidRPr="005058A9" w:rsidDel="002D6F48" w:rsidRDefault="00076025">
            <w:pPr>
              <w:spacing w:line="360" w:lineRule="auto"/>
              <w:rPr>
                <w:del w:id="956" w:author="kimi_zj@sina.com" w:date="2019-09-14T00:56:00Z"/>
                <w:rFonts w:ascii="宋体" w:eastAsia="宋体" w:hAnsi="宋体" w:cs="仿宋_GB2312"/>
                <w:color w:val="000000" w:themeColor="text1"/>
              </w:rPr>
            </w:pPr>
            <w:del w:id="957" w:author="kimi_zj@sina.com" w:date="2019-09-14T00:56:00Z">
              <w:r w:rsidRPr="005058A9" w:rsidDel="002D6F48">
                <w:rPr>
                  <w:rFonts w:ascii="宋体" w:eastAsia="宋体" w:hAnsi="宋体" w:cs="仿宋_GB2312" w:hint="eastAsia"/>
                  <w:color w:val="000000" w:themeColor="text1"/>
                </w:rPr>
                <w:delText>2、充足的厂房空间；</w:delText>
              </w:r>
            </w:del>
          </w:p>
        </w:tc>
      </w:tr>
      <w:tr w:rsidR="005058A9" w:rsidRPr="005058A9" w:rsidDel="002D6F48" w14:paraId="02DE201A" w14:textId="2A86DB9F">
        <w:trPr>
          <w:jc w:val="center"/>
          <w:del w:id="958" w:author="kimi_zj@sina.com" w:date="2019-09-14T00:56:00Z"/>
        </w:trPr>
        <w:tc>
          <w:tcPr>
            <w:tcW w:w="1270" w:type="dxa"/>
            <w:vAlign w:val="center"/>
          </w:tcPr>
          <w:p w14:paraId="0F198A8A" w14:textId="4673B2D3" w:rsidR="00DD57C5" w:rsidRPr="005058A9" w:rsidDel="002D6F48" w:rsidRDefault="00076025">
            <w:pPr>
              <w:spacing w:line="360" w:lineRule="auto"/>
              <w:rPr>
                <w:del w:id="959" w:author="kimi_zj@sina.com" w:date="2019-09-14T00:56:00Z"/>
                <w:rFonts w:ascii="宋体" w:eastAsia="宋体" w:hAnsi="宋体" w:cs="仿宋_GB2312"/>
                <w:color w:val="000000" w:themeColor="text1"/>
              </w:rPr>
            </w:pPr>
            <w:del w:id="960" w:author="kimi_zj@sina.com" w:date="2019-09-14T00:56:00Z">
              <w:r w:rsidRPr="005058A9" w:rsidDel="002D6F48">
                <w:rPr>
                  <w:rFonts w:ascii="宋体" w:eastAsia="宋体" w:hAnsi="宋体" w:cs="仿宋_GB2312" w:hint="eastAsia"/>
                  <w:color w:val="000000" w:themeColor="text1"/>
                </w:rPr>
                <w:delText>品质</w:delText>
              </w:r>
            </w:del>
          </w:p>
        </w:tc>
        <w:tc>
          <w:tcPr>
            <w:tcW w:w="3827" w:type="dxa"/>
            <w:vAlign w:val="center"/>
          </w:tcPr>
          <w:p w14:paraId="61E48F98" w14:textId="1DC54889" w:rsidR="00DD57C5" w:rsidRPr="005058A9" w:rsidDel="002D6F48" w:rsidRDefault="00076025">
            <w:pPr>
              <w:spacing w:line="360" w:lineRule="auto"/>
              <w:rPr>
                <w:del w:id="961" w:author="kimi_zj@sina.com" w:date="2019-09-14T00:56:00Z"/>
                <w:rFonts w:ascii="宋体" w:eastAsia="宋体" w:hAnsi="宋体" w:cs="仿宋_GB2312"/>
                <w:color w:val="000000" w:themeColor="text1"/>
              </w:rPr>
            </w:pPr>
            <w:del w:id="962" w:author="kimi_zj@sina.com" w:date="2019-09-14T00:56:00Z">
              <w:r w:rsidRPr="005058A9" w:rsidDel="002D6F48">
                <w:rPr>
                  <w:rFonts w:ascii="宋体" w:eastAsia="宋体" w:hAnsi="宋体" w:cs="仿宋_GB2312" w:hint="eastAsia"/>
                  <w:color w:val="000000" w:themeColor="text1"/>
                </w:rPr>
                <w:delText>品质自动化追溯系统需延伸至成品出库及客户端。</w:delText>
              </w:r>
            </w:del>
          </w:p>
        </w:tc>
        <w:tc>
          <w:tcPr>
            <w:tcW w:w="3657" w:type="dxa"/>
          </w:tcPr>
          <w:p w14:paraId="1865B4A8" w14:textId="7A912195" w:rsidR="00DD57C5" w:rsidRPr="005058A9" w:rsidDel="002D6F48" w:rsidRDefault="00076025">
            <w:pPr>
              <w:spacing w:line="360" w:lineRule="auto"/>
              <w:rPr>
                <w:del w:id="963" w:author="kimi_zj@sina.com" w:date="2019-09-14T00:56:00Z"/>
                <w:rFonts w:ascii="宋体" w:eastAsia="宋体" w:hAnsi="宋体" w:cs="仿宋_GB2312"/>
                <w:color w:val="000000" w:themeColor="text1"/>
              </w:rPr>
            </w:pPr>
            <w:del w:id="964" w:author="kimi_zj@sina.com" w:date="2019-09-14T00:56:00Z">
              <w:r w:rsidRPr="005058A9" w:rsidDel="002D6F48">
                <w:rPr>
                  <w:rFonts w:ascii="宋体" w:eastAsia="宋体" w:hAnsi="宋体" w:cs="仿宋_GB2312" w:hint="eastAsia"/>
                  <w:color w:val="000000" w:themeColor="text1"/>
                </w:rPr>
                <w:delText>1、军工品质管控经验</w:delText>
              </w:r>
            </w:del>
          </w:p>
          <w:p w14:paraId="10D03CDE" w14:textId="2E0B8ED2" w:rsidR="00DD57C5" w:rsidRPr="005058A9" w:rsidDel="002D6F48" w:rsidRDefault="00076025">
            <w:pPr>
              <w:spacing w:line="360" w:lineRule="auto"/>
              <w:rPr>
                <w:del w:id="965" w:author="kimi_zj@sina.com" w:date="2019-09-14T00:56:00Z"/>
                <w:rFonts w:ascii="宋体" w:eastAsia="宋体" w:hAnsi="宋体" w:cs="仿宋_GB2312"/>
                <w:color w:val="000000" w:themeColor="text1"/>
              </w:rPr>
            </w:pPr>
            <w:del w:id="966" w:author="kimi_zj@sina.com" w:date="2019-09-14T00:56:00Z">
              <w:r w:rsidRPr="005058A9" w:rsidDel="002D6F48">
                <w:rPr>
                  <w:rFonts w:ascii="宋体" w:eastAsia="宋体" w:hAnsi="宋体" w:cs="仿宋_GB2312" w:hint="eastAsia"/>
                  <w:color w:val="000000" w:themeColor="text1"/>
                </w:rPr>
                <w:delText>2、汽车产品品质保障体系</w:delText>
              </w:r>
            </w:del>
          </w:p>
          <w:p w14:paraId="1FBBCE18" w14:textId="747E40BF" w:rsidR="00DD57C5" w:rsidRPr="005058A9" w:rsidDel="002D6F48" w:rsidRDefault="00076025">
            <w:pPr>
              <w:spacing w:line="360" w:lineRule="auto"/>
              <w:rPr>
                <w:del w:id="967" w:author="kimi_zj@sina.com" w:date="2019-09-14T00:56:00Z"/>
                <w:rFonts w:ascii="宋体" w:eastAsia="宋体" w:hAnsi="宋体" w:cs="仿宋_GB2312"/>
                <w:color w:val="000000" w:themeColor="text1"/>
              </w:rPr>
            </w:pPr>
            <w:del w:id="968" w:author="kimi_zj@sina.com" w:date="2019-09-14T00:56:00Z">
              <w:r w:rsidRPr="005058A9" w:rsidDel="002D6F48">
                <w:rPr>
                  <w:rFonts w:ascii="宋体" w:eastAsia="宋体" w:hAnsi="宋体" w:cs="仿宋_GB2312" w:hint="eastAsia"/>
                  <w:color w:val="000000" w:themeColor="text1"/>
                </w:rPr>
                <w:delText>3、自动化防呆系统、自动化信息系统</w:delText>
              </w:r>
            </w:del>
          </w:p>
        </w:tc>
      </w:tr>
      <w:tr w:rsidR="005058A9" w:rsidRPr="005058A9" w:rsidDel="002D6F48" w14:paraId="695C1759" w14:textId="7269D592">
        <w:trPr>
          <w:jc w:val="center"/>
          <w:del w:id="969" w:author="kimi_zj@sina.com" w:date="2019-09-14T00:56:00Z"/>
        </w:trPr>
        <w:tc>
          <w:tcPr>
            <w:tcW w:w="1270" w:type="dxa"/>
            <w:vAlign w:val="center"/>
          </w:tcPr>
          <w:p w14:paraId="1E822D76" w14:textId="3CE768F8" w:rsidR="00DD57C5" w:rsidRPr="005058A9" w:rsidDel="002D6F48" w:rsidRDefault="00076025">
            <w:pPr>
              <w:spacing w:line="360" w:lineRule="auto"/>
              <w:rPr>
                <w:del w:id="970" w:author="kimi_zj@sina.com" w:date="2019-09-14T00:56:00Z"/>
                <w:rFonts w:ascii="宋体" w:eastAsia="宋体" w:hAnsi="宋体" w:cs="仿宋_GB2312"/>
                <w:color w:val="000000" w:themeColor="text1"/>
              </w:rPr>
            </w:pPr>
            <w:del w:id="971" w:author="kimi_zj@sina.com" w:date="2019-09-14T00:56:00Z">
              <w:r w:rsidRPr="005058A9" w:rsidDel="002D6F48">
                <w:rPr>
                  <w:rFonts w:ascii="宋体" w:eastAsia="宋体" w:hAnsi="宋体" w:cs="仿宋_GB2312" w:hint="eastAsia"/>
                  <w:color w:val="000000" w:themeColor="text1"/>
                </w:rPr>
                <w:delText>财务</w:delText>
              </w:r>
            </w:del>
          </w:p>
        </w:tc>
        <w:tc>
          <w:tcPr>
            <w:tcW w:w="3827" w:type="dxa"/>
            <w:vAlign w:val="center"/>
          </w:tcPr>
          <w:p w14:paraId="0316BB33" w14:textId="2A12A3D3" w:rsidR="00DD57C5" w:rsidRPr="005058A9" w:rsidDel="002D6F48" w:rsidRDefault="00076025">
            <w:pPr>
              <w:spacing w:line="360" w:lineRule="auto"/>
              <w:rPr>
                <w:del w:id="972" w:author="kimi_zj@sina.com" w:date="2019-09-14T00:56:00Z"/>
                <w:rFonts w:ascii="宋体" w:eastAsia="宋体" w:hAnsi="宋体" w:cs="仿宋_GB2312"/>
                <w:color w:val="000000" w:themeColor="text1"/>
              </w:rPr>
            </w:pPr>
            <w:del w:id="973" w:author="kimi_zj@sina.com" w:date="2019-09-14T00:56:00Z">
              <w:r w:rsidRPr="005058A9" w:rsidDel="002D6F48">
                <w:rPr>
                  <w:rFonts w:ascii="宋体" w:eastAsia="宋体" w:hAnsi="宋体" w:cs="仿宋_GB2312" w:hint="eastAsia"/>
                  <w:color w:val="000000" w:themeColor="text1"/>
                </w:rPr>
                <w:delText>/</w:delText>
              </w:r>
            </w:del>
          </w:p>
        </w:tc>
        <w:tc>
          <w:tcPr>
            <w:tcW w:w="3657" w:type="dxa"/>
          </w:tcPr>
          <w:p w14:paraId="1A1847E8" w14:textId="5C6AD12D" w:rsidR="00DD57C5" w:rsidRPr="005058A9" w:rsidDel="002D6F48" w:rsidRDefault="00076025">
            <w:pPr>
              <w:spacing w:line="360" w:lineRule="auto"/>
              <w:rPr>
                <w:del w:id="974" w:author="kimi_zj@sina.com" w:date="2019-09-14T00:56:00Z"/>
                <w:rFonts w:ascii="宋体" w:eastAsia="宋体" w:hAnsi="宋体" w:cs="仿宋_GB2312"/>
                <w:color w:val="000000" w:themeColor="text1"/>
              </w:rPr>
            </w:pPr>
            <w:del w:id="975" w:author="kimi_zj@sina.com" w:date="2019-09-14T00:56:00Z">
              <w:r w:rsidRPr="005058A9" w:rsidDel="002D6F48">
                <w:rPr>
                  <w:rFonts w:ascii="宋体" w:eastAsia="宋体" w:hAnsi="宋体" w:cs="仿宋_GB2312" w:hint="eastAsia"/>
                  <w:color w:val="000000" w:themeColor="text1"/>
                </w:rPr>
                <w:delText>1、母公司财务政策上倾向培养物联网产业；</w:delText>
              </w:r>
            </w:del>
          </w:p>
          <w:p w14:paraId="308B417D" w14:textId="1F35EA4A" w:rsidR="00DD57C5" w:rsidRPr="005058A9" w:rsidDel="002D6F48" w:rsidRDefault="00076025">
            <w:pPr>
              <w:spacing w:line="360" w:lineRule="auto"/>
              <w:rPr>
                <w:del w:id="976" w:author="kimi_zj@sina.com" w:date="2019-09-14T00:56:00Z"/>
                <w:rFonts w:ascii="宋体" w:eastAsia="宋体" w:hAnsi="宋体" w:cs="仿宋_GB2312"/>
                <w:color w:val="000000" w:themeColor="text1"/>
              </w:rPr>
            </w:pPr>
            <w:del w:id="977" w:author="kimi_zj@sina.com" w:date="2019-09-14T00:56:00Z">
              <w:r w:rsidRPr="005058A9" w:rsidDel="002D6F48">
                <w:rPr>
                  <w:rFonts w:ascii="宋体" w:eastAsia="宋体" w:hAnsi="宋体" w:cs="仿宋_GB2312" w:hint="eastAsia"/>
                  <w:color w:val="000000" w:themeColor="text1"/>
                </w:rPr>
                <w:delText>2、资金足，回笼快。</w:delText>
              </w:r>
            </w:del>
          </w:p>
        </w:tc>
      </w:tr>
    </w:tbl>
    <w:p w14:paraId="0CF8A15A" w14:textId="0F678236" w:rsidR="00DD57C5" w:rsidRPr="005058A9" w:rsidDel="002D6F48" w:rsidRDefault="00076025">
      <w:pPr>
        <w:spacing w:line="360" w:lineRule="auto"/>
        <w:rPr>
          <w:del w:id="978" w:author="kimi_zj@sina.com" w:date="2019-09-14T00:56:00Z"/>
          <w:rFonts w:ascii="宋体" w:eastAsia="宋体" w:hAnsi="宋体" w:cs="仿宋_GB2312"/>
          <w:color w:val="000000" w:themeColor="text1"/>
        </w:rPr>
      </w:pPr>
      <w:del w:id="979" w:author="kimi_zj@sina.com" w:date="2019-09-14T00:56:00Z">
        <w:r w:rsidRPr="005058A9" w:rsidDel="002D6F48">
          <w:rPr>
            <w:rFonts w:ascii="宋体" w:eastAsia="宋体" w:hAnsi="宋体" w:cs="仿宋_GB2312" w:hint="eastAsia"/>
            <w:color w:val="000000" w:themeColor="text1"/>
          </w:rPr>
          <w:delText>c) 友商优劣势分析</w:delText>
        </w:r>
      </w:del>
    </w:p>
    <w:p w14:paraId="3952C260" w14:textId="259CAD67" w:rsidR="00DD57C5" w:rsidRPr="005058A9" w:rsidDel="002D6F48" w:rsidRDefault="00076025">
      <w:pPr>
        <w:spacing w:line="360" w:lineRule="auto"/>
        <w:ind w:firstLineChars="200" w:firstLine="480"/>
        <w:rPr>
          <w:del w:id="980" w:author="kimi_zj@sina.com" w:date="2019-09-14T00:56:00Z"/>
          <w:rFonts w:ascii="宋体" w:eastAsia="宋体" w:hAnsi="宋体" w:cs="仿宋_GB2312"/>
          <w:color w:val="000000" w:themeColor="text1"/>
        </w:rPr>
      </w:pPr>
      <w:del w:id="981" w:author="kimi_zj@sina.com" w:date="2019-09-14T00:56:00Z">
        <w:r w:rsidRPr="005058A9" w:rsidDel="002D6F48">
          <w:rPr>
            <w:rFonts w:ascii="宋体" w:eastAsia="宋体" w:hAnsi="宋体" w:cs="仿宋_GB2312" w:hint="eastAsia"/>
            <w:color w:val="000000" w:themeColor="text1"/>
          </w:rPr>
          <w:delText>针对实力相当的友商，公司通过多渠道获取友商信息，对比友商优劣势，借此找出</w:delText>
        </w:r>
        <w:commentRangeStart w:id="982"/>
        <w:r w:rsidRPr="005058A9" w:rsidDel="002D6F48">
          <w:rPr>
            <w:rFonts w:ascii="宋体" w:eastAsia="宋体" w:hAnsi="宋体" w:cs="仿宋_GB2312" w:hint="eastAsia"/>
            <w:color w:val="000000" w:themeColor="text1"/>
          </w:rPr>
          <w:delText>爱联</w:delText>
        </w:r>
        <w:commentRangeEnd w:id="982"/>
        <w:r w:rsidR="009772EC" w:rsidDel="002D6F48">
          <w:rPr>
            <w:rStyle w:val="af1"/>
          </w:rPr>
          <w:commentReference w:id="982"/>
        </w:r>
        <w:r w:rsidRPr="005058A9" w:rsidDel="002D6F48">
          <w:rPr>
            <w:rFonts w:ascii="宋体" w:eastAsia="宋体" w:hAnsi="宋体" w:cs="仿宋_GB2312" w:hint="eastAsia"/>
            <w:color w:val="000000" w:themeColor="text1"/>
          </w:rPr>
          <w:delText>的改善方向。</w:delText>
        </w:r>
      </w:del>
    </w:p>
    <w:tbl>
      <w:tblPr>
        <w:tblW w:w="917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04"/>
        <w:gridCol w:w="1188"/>
        <w:gridCol w:w="1660"/>
        <w:gridCol w:w="2410"/>
        <w:gridCol w:w="3116"/>
      </w:tblGrid>
      <w:tr w:rsidR="005058A9" w:rsidRPr="005058A9" w:rsidDel="002D6F48" w14:paraId="3ABD764A" w14:textId="254457D2">
        <w:trPr>
          <w:trHeight w:val="634"/>
          <w:jc w:val="center"/>
          <w:del w:id="983" w:author="kimi_zj@sina.com" w:date="2019-09-14T00:56:00Z"/>
        </w:trPr>
        <w:tc>
          <w:tcPr>
            <w:tcW w:w="804" w:type="dxa"/>
            <w:vMerge w:val="restart"/>
            <w:tcBorders>
              <w:top w:val="single" w:sz="6" w:space="0" w:color="auto"/>
              <w:left w:val="single" w:sz="6" w:space="0" w:color="auto"/>
              <w:bottom w:val="single" w:sz="6" w:space="0" w:color="auto"/>
              <w:right w:val="single" w:sz="6" w:space="0" w:color="auto"/>
            </w:tcBorders>
            <w:vAlign w:val="center"/>
          </w:tcPr>
          <w:p w14:paraId="36F7BE0F" w14:textId="6BBCA8FE" w:rsidR="00DD57C5" w:rsidRPr="005058A9" w:rsidDel="002D6F48" w:rsidRDefault="00076025">
            <w:pPr>
              <w:spacing w:line="360" w:lineRule="auto"/>
              <w:jc w:val="center"/>
              <w:rPr>
                <w:del w:id="984" w:author="kimi_zj@sina.com" w:date="2019-09-14T00:56:00Z"/>
                <w:rFonts w:ascii="宋体" w:eastAsia="宋体" w:hAnsi="宋体" w:cs="仿宋_GB2312"/>
                <w:color w:val="000000" w:themeColor="text1"/>
                <w:spacing w:val="-4"/>
              </w:rPr>
            </w:pPr>
            <w:del w:id="985" w:author="kimi_zj@sina.com" w:date="2019-09-14T00:56:00Z">
              <w:r w:rsidRPr="005058A9" w:rsidDel="002D6F48">
                <w:rPr>
                  <w:rFonts w:ascii="宋体" w:eastAsia="宋体" w:hAnsi="宋体" w:cs="仿宋_GB2312" w:hint="eastAsia"/>
                  <w:color w:val="000000" w:themeColor="text1"/>
                  <w:spacing w:val="-4"/>
                </w:rPr>
                <w:delText>序号</w:delText>
              </w:r>
            </w:del>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59430F7A" w14:textId="48730F39" w:rsidR="00DD57C5" w:rsidRPr="005058A9" w:rsidDel="002D6F48" w:rsidRDefault="00076025">
            <w:pPr>
              <w:spacing w:line="360" w:lineRule="auto"/>
              <w:jc w:val="center"/>
              <w:rPr>
                <w:del w:id="986" w:author="kimi_zj@sina.com" w:date="2019-09-14T00:56:00Z"/>
                <w:rFonts w:ascii="宋体" w:eastAsia="宋体" w:hAnsi="宋体" w:cs="仿宋_GB2312"/>
                <w:color w:val="000000" w:themeColor="text1"/>
                <w:spacing w:val="-4"/>
              </w:rPr>
            </w:pPr>
            <w:del w:id="987" w:author="kimi_zj@sina.com" w:date="2019-09-14T00:56:00Z">
              <w:r w:rsidRPr="005058A9" w:rsidDel="002D6F48">
                <w:rPr>
                  <w:rFonts w:ascii="宋体" w:eastAsia="宋体" w:hAnsi="宋体" w:cs="仿宋_GB2312" w:hint="eastAsia"/>
                  <w:color w:val="000000" w:themeColor="text1"/>
                  <w:spacing w:val="-4"/>
                </w:rPr>
                <w:delText>友商</w:delText>
              </w:r>
            </w:del>
          </w:p>
          <w:p w14:paraId="7CB5A6D7" w14:textId="230C5456" w:rsidR="00DD57C5" w:rsidRPr="005058A9" w:rsidDel="002D6F48" w:rsidRDefault="00076025">
            <w:pPr>
              <w:spacing w:line="360" w:lineRule="auto"/>
              <w:jc w:val="center"/>
              <w:rPr>
                <w:del w:id="988" w:author="kimi_zj@sina.com" w:date="2019-09-14T00:56:00Z"/>
                <w:rFonts w:ascii="宋体" w:eastAsia="宋体" w:hAnsi="宋体" w:cs="仿宋_GB2312"/>
                <w:color w:val="000000" w:themeColor="text1"/>
                <w:spacing w:val="-4"/>
              </w:rPr>
            </w:pPr>
            <w:del w:id="989" w:author="kimi_zj@sina.com" w:date="2019-09-14T00:56:00Z">
              <w:r w:rsidRPr="005058A9" w:rsidDel="002D6F48">
                <w:rPr>
                  <w:rFonts w:ascii="宋体" w:eastAsia="宋体" w:hAnsi="宋体" w:cs="仿宋_GB2312" w:hint="eastAsia"/>
                  <w:color w:val="000000" w:themeColor="text1"/>
                  <w:spacing w:val="-4"/>
                </w:rPr>
                <w:delText>名称</w:delText>
              </w:r>
            </w:del>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5FCE790B" w14:textId="0DFED8C4" w:rsidR="00DD57C5" w:rsidRPr="005058A9" w:rsidDel="002D6F48" w:rsidRDefault="00076025">
            <w:pPr>
              <w:spacing w:line="360" w:lineRule="auto"/>
              <w:jc w:val="center"/>
              <w:rPr>
                <w:del w:id="990" w:author="kimi_zj@sina.com" w:date="2019-09-14T00:56:00Z"/>
                <w:rFonts w:ascii="宋体" w:eastAsia="宋体" w:hAnsi="宋体" w:cs="仿宋_GB2312"/>
                <w:color w:val="000000" w:themeColor="text1"/>
                <w:spacing w:val="-4"/>
              </w:rPr>
            </w:pPr>
            <w:del w:id="991" w:author="kimi_zj@sina.com" w:date="2019-09-14T00:56:00Z">
              <w:r w:rsidRPr="005058A9" w:rsidDel="002D6F48">
                <w:rPr>
                  <w:rFonts w:ascii="宋体" w:eastAsia="宋体" w:hAnsi="宋体" w:cs="仿宋_GB2312" w:hint="eastAsia"/>
                  <w:color w:val="000000" w:themeColor="text1"/>
                  <w:spacing w:val="-4"/>
                </w:rPr>
                <w:delText>主要产品</w:delText>
              </w:r>
            </w:del>
          </w:p>
          <w:p w14:paraId="0F068D6A" w14:textId="0341F019" w:rsidR="00DD57C5" w:rsidRPr="005058A9" w:rsidDel="002D6F48" w:rsidRDefault="00076025">
            <w:pPr>
              <w:spacing w:line="360" w:lineRule="auto"/>
              <w:jc w:val="center"/>
              <w:rPr>
                <w:del w:id="992" w:author="kimi_zj@sina.com" w:date="2019-09-14T00:56:00Z"/>
                <w:rFonts w:ascii="宋体" w:eastAsia="宋体" w:hAnsi="宋体" w:cs="仿宋_GB2312"/>
                <w:color w:val="000000" w:themeColor="text1"/>
                <w:spacing w:val="-4"/>
              </w:rPr>
            </w:pPr>
            <w:del w:id="993" w:author="kimi_zj@sina.com" w:date="2019-09-14T00:56:00Z">
              <w:r w:rsidRPr="005058A9" w:rsidDel="002D6F48">
                <w:rPr>
                  <w:rFonts w:ascii="宋体" w:eastAsia="宋体" w:hAnsi="宋体" w:cs="仿宋_GB2312" w:hint="eastAsia"/>
                  <w:color w:val="000000" w:themeColor="text1"/>
                  <w:spacing w:val="-4"/>
                </w:rPr>
                <w:delText>（服务）名称</w:delText>
              </w:r>
            </w:del>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96BDD00" w14:textId="2D1E53A6" w:rsidR="00DD57C5" w:rsidRPr="005058A9" w:rsidDel="002D6F48" w:rsidRDefault="00076025">
            <w:pPr>
              <w:spacing w:line="360" w:lineRule="auto"/>
              <w:jc w:val="center"/>
              <w:rPr>
                <w:del w:id="994" w:author="kimi_zj@sina.com" w:date="2019-09-14T00:56:00Z"/>
                <w:rFonts w:ascii="宋体" w:eastAsia="宋体" w:hAnsi="宋体" w:cs="仿宋_GB2312"/>
                <w:color w:val="000000" w:themeColor="text1"/>
                <w:spacing w:val="-4"/>
              </w:rPr>
            </w:pPr>
            <w:del w:id="995" w:author="kimi_zj@sina.com" w:date="2019-09-14T00:56:00Z">
              <w:r w:rsidRPr="005058A9" w:rsidDel="002D6F48">
                <w:rPr>
                  <w:rFonts w:ascii="宋体" w:eastAsia="宋体" w:hAnsi="宋体" w:cs="仿宋_GB2312" w:hint="eastAsia"/>
                  <w:color w:val="000000" w:themeColor="text1"/>
                  <w:spacing w:val="-4"/>
                </w:rPr>
                <w:delText>主要优势</w:delText>
              </w:r>
            </w:del>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0A09F30A" w14:textId="4B1950FA" w:rsidR="00DD57C5" w:rsidRPr="005058A9" w:rsidDel="002D6F48" w:rsidRDefault="00076025">
            <w:pPr>
              <w:spacing w:line="360" w:lineRule="auto"/>
              <w:jc w:val="center"/>
              <w:rPr>
                <w:del w:id="996" w:author="kimi_zj@sina.com" w:date="2019-09-14T00:56:00Z"/>
                <w:rFonts w:ascii="宋体" w:eastAsia="宋体" w:hAnsi="宋体" w:cs="仿宋_GB2312"/>
                <w:color w:val="000000" w:themeColor="text1"/>
                <w:spacing w:val="-4"/>
              </w:rPr>
            </w:pPr>
            <w:del w:id="997" w:author="kimi_zj@sina.com" w:date="2019-09-14T00:56:00Z">
              <w:r w:rsidRPr="005058A9" w:rsidDel="002D6F48">
                <w:rPr>
                  <w:rFonts w:ascii="宋体" w:eastAsia="宋体" w:hAnsi="宋体" w:cs="仿宋_GB2312" w:hint="eastAsia"/>
                  <w:color w:val="000000" w:themeColor="text1"/>
                  <w:spacing w:val="-4"/>
                </w:rPr>
                <w:delText>主要劣势</w:delText>
              </w:r>
            </w:del>
          </w:p>
        </w:tc>
      </w:tr>
      <w:tr w:rsidR="005058A9" w:rsidRPr="005058A9" w:rsidDel="002D6F48" w14:paraId="16F46D2E" w14:textId="06463687">
        <w:trPr>
          <w:trHeight w:val="634"/>
          <w:jc w:val="center"/>
          <w:del w:id="998" w:author="kimi_zj@sina.com" w:date="2019-09-14T00:56:00Z"/>
        </w:trPr>
        <w:tc>
          <w:tcPr>
            <w:tcW w:w="804" w:type="dxa"/>
            <w:vMerge/>
            <w:tcBorders>
              <w:top w:val="single" w:sz="6" w:space="0" w:color="auto"/>
              <w:left w:val="single" w:sz="6" w:space="0" w:color="auto"/>
              <w:bottom w:val="single" w:sz="6" w:space="0" w:color="auto"/>
              <w:right w:val="single" w:sz="6" w:space="0" w:color="auto"/>
            </w:tcBorders>
            <w:vAlign w:val="center"/>
          </w:tcPr>
          <w:p w14:paraId="116FBC71" w14:textId="49E9D454" w:rsidR="00DD57C5" w:rsidRPr="005058A9" w:rsidDel="002D6F48" w:rsidRDefault="00DD57C5">
            <w:pPr>
              <w:spacing w:line="360" w:lineRule="auto"/>
              <w:rPr>
                <w:del w:id="999" w:author="kimi_zj@sina.com" w:date="2019-09-14T00:56:00Z"/>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069D0070" w14:textId="2A836778" w:rsidR="00DD57C5" w:rsidRPr="005058A9" w:rsidDel="002D6F48" w:rsidRDefault="00DD57C5">
            <w:pPr>
              <w:spacing w:line="360" w:lineRule="auto"/>
              <w:rPr>
                <w:del w:id="1000" w:author="kimi_zj@sina.com" w:date="2019-09-14T00:56:00Z"/>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502683CE" w14:textId="0E252EFA" w:rsidR="00DD57C5" w:rsidRPr="005058A9" w:rsidDel="002D6F48" w:rsidRDefault="00DD57C5">
            <w:pPr>
              <w:spacing w:line="360" w:lineRule="auto"/>
              <w:rPr>
                <w:del w:id="1001" w:author="kimi_zj@sina.com" w:date="2019-09-14T00:56:00Z"/>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709B5BBC" w14:textId="4387F221" w:rsidR="00DD57C5" w:rsidRPr="005058A9" w:rsidDel="002D6F48" w:rsidRDefault="00DD57C5">
            <w:pPr>
              <w:spacing w:line="360" w:lineRule="auto"/>
              <w:rPr>
                <w:del w:id="1002" w:author="kimi_zj@sina.com" w:date="2019-09-14T00:56:00Z"/>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131B3CB3" w14:textId="5160B680" w:rsidR="00DD57C5" w:rsidRPr="005058A9" w:rsidDel="002D6F48" w:rsidRDefault="00DD57C5">
            <w:pPr>
              <w:spacing w:line="360" w:lineRule="auto"/>
              <w:rPr>
                <w:del w:id="1003" w:author="kimi_zj@sina.com" w:date="2019-09-14T00:56:00Z"/>
                <w:rFonts w:ascii="宋体" w:eastAsia="宋体" w:hAnsi="宋体" w:cs="仿宋_GB2312"/>
                <w:color w:val="000000" w:themeColor="text1"/>
                <w:spacing w:val="-4"/>
              </w:rPr>
            </w:pPr>
          </w:p>
        </w:tc>
      </w:tr>
      <w:tr w:rsidR="005058A9" w:rsidRPr="005058A9" w:rsidDel="002D6F48" w14:paraId="3E981DD5" w14:textId="1E3CAF55">
        <w:trPr>
          <w:trHeight w:val="570"/>
          <w:jc w:val="center"/>
          <w:del w:id="1004" w:author="kimi_zj@sina.com" w:date="2019-09-14T00:56:00Z"/>
        </w:trPr>
        <w:tc>
          <w:tcPr>
            <w:tcW w:w="804" w:type="dxa"/>
            <w:tcBorders>
              <w:top w:val="single" w:sz="6" w:space="0" w:color="auto"/>
              <w:left w:val="single" w:sz="6" w:space="0" w:color="auto"/>
              <w:bottom w:val="single" w:sz="6" w:space="0" w:color="auto"/>
              <w:right w:val="single" w:sz="6" w:space="0" w:color="auto"/>
            </w:tcBorders>
            <w:vAlign w:val="center"/>
          </w:tcPr>
          <w:p w14:paraId="3A0D427F" w14:textId="66893A90" w:rsidR="00DD57C5" w:rsidRPr="005058A9" w:rsidDel="002D6F48" w:rsidRDefault="00076025">
            <w:pPr>
              <w:spacing w:line="360" w:lineRule="auto"/>
              <w:jc w:val="center"/>
              <w:rPr>
                <w:del w:id="1005" w:author="kimi_zj@sina.com" w:date="2019-09-14T00:56:00Z"/>
                <w:rFonts w:ascii="宋体" w:eastAsia="宋体" w:hAnsi="宋体" w:cs="仿宋_GB2312"/>
                <w:color w:val="000000" w:themeColor="text1"/>
                <w:spacing w:val="-4"/>
              </w:rPr>
            </w:pPr>
            <w:del w:id="1006" w:author="kimi_zj@sina.com" w:date="2019-09-14T00:56:00Z">
              <w:r w:rsidRPr="005058A9" w:rsidDel="002D6F48">
                <w:rPr>
                  <w:rFonts w:ascii="宋体" w:eastAsia="宋体" w:hAnsi="宋体" w:cs="仿宋_GB2312" w:hint="eastAsia"/>
                  <w:color w:val="000000" w:themeColor="text1"/>
                  <w:spacing w:val="-4"/>
                </w:rPr>
                <w:delText>1</w:delText>
              </w:r>
            </w:del>
          </w:p>
        </w:tc>
        <w:tc>
          <w:tcPr>
            <w:tcW w:w="1188" w:type="dxa"/>
            <w:tcBorders>
              <w:top w:val="single" w:sz="6" w:space="0" w:color="auto"/>
              <w:left w:val="single" w:sz="6" w:space="0" w:color="auto"/>
              <w:bottom w:val="single" w:sz="6" w:space="0" w:color="auto"/>
              <w:right w:val="single" w:sz="6" w:space="0" w:color="auto"/>
            </w:tcBorders>
            <w:vAlign w:val="center"/>
          </w:tcPr>
          <w:p w14:paraId="29BCD23D" w14:textId="2F1C546E" w:rsidR="00DD57C5" w:rsidRPr="005058A9" w:rsidDel="002D6F48" w:rsidRDefault="00076025">
            <w:pPr>
              <w:spacing w:line="360" w:lineRule="auto"/>
              <w:rPr>
                <w:del w:id="1007" w:author="kimi_zj@sina.com" w:date="2019-09-14T00:56:00Z"/>
                <w:rFonts w:ascii="宋体" w:eastAsia="宋体" w:hAnsi="宋体" w:cs="仿宋_GB2312"/>
                <w:color w:val="000000" w:themeColor="text1"/>
                <w:spacing w:val="-4"/>
              </w:rPr>
            </w:pPr>
            <w:del w:id="1008" w:author="kimi_zj@sina.com" w:date="2019-09-14T00:56:00Z">
              <w:r w:rsidRPr="005058A9" w:rsidDel="002D6F48">
                <w:rPr>
                  <w:rFonts w:ascii="宋体" w:eastAsia="宋体" w:hAnsi="宋体" w:cs="仿宋_GB2312" w:hint="eastAsia"/>
                  <w:color w:val="000000" w:themeColor="text1"/>
                  <w:spacing w:val="-4"/>
                </w:rPr>
                <w:delText>高盛达</w:delText>
              </w:r>
            </w:del>
          </w:p>
        </w:tc>
        <w:tc>
          <w:tcPr>
            <w:tcW w:w="1660" w:type="dxa"/>
            <w:tcBorders>
              <w:top w:val="single" w:sz="6" w:space="0" w:color="auto"/>
              <w:left w:val="single" w:sz="6" w:space="0" w:color="auto"/>
              <w:bottom w:val="single" w:sz="6" w:space="0" w:color="auto"/>
              <w:right w:val="single" w:sz="6" w:space="0" w:color="auto"/>
            </w:tcBorders>
            <w:vAlign w:val="center"/>
          </w:tcPr>
          <w:p w14:paraId="4BDA284E" w14:textId="6088981A" w:rsidR="00DD57C5" w:rsidRPr="005058A9" w:rsidDel="002D6F48" w:rsidRDefault="00076025">
            <w:pPr>
              <w:spacing w:line="360" w:lineRule="auto"/>
              <w:rPr>
                <w:del w:id="1009" w:author="kimi_zj@sina.com" w:date="2019-09-14T00:56:00Z"/>
                <w:rFonts w:ascii="宋体" w:eastAsia="宋体" w:hAnsi="宋体" w:cs="仿宋_GB2312"/>
                <w:color w:val="000000" w:themeColor="text1"/>
                <w:spacing w:val="-4"/>
              </w:rPr>
            </w:pPr>
            <w:del w:id="1010" w:author="kimi_zj@sina.com" w:date="2019-09-14T00:56:00Z">
              <w:r w:rsidRPr="005058A9" w:rsidDel="002D6F48">
                <w:rPr>
                  <w:rFonts w:ascii="宋体" w:eastAsia="宋体" w:hAnsi="宋体" w:cs="仿宋_GB2312" w:hint="eastAsia"/>
                  <w:color w:val="000000" w:themeColor="text1"/>
                  <w:spacing w:val="-4"/>
                </w:rPr>
                <w:delText>无线局域网模组</w:delText>
              </w:r>
            </w:del>
          </w:p>
        </w:tc>
        <w:tc>
          <w:tcPr>
            <w:tcW w:w="2410" w:type="dxa"/>
            <w:tcBorders>
              <w:top w:val="single" w:sz="6" w:space="0" w:color="auto"/>
              <w:left w:val="single" w:sz="6" w:space="0" w:color="auto"/>
              <w:bottom w:val="single" w:sz="6" w:space="0" w:color="auto"/>
              <w:right w:val="single" w:sz="6" w:space="0" w:color="auto"/>
            </w:tcBorders>
            <w:vAlign w:val="center"/>
          </w:tcPr>
          <w:p w14:paraId="0B491061" w14:textId="6E25B6B1" w:rsidR="00DD57C5" w:rsidRPr="005058A9" w:rsidDel="002D6F48" w:rsidRDefault="00076025">
            <w:pPr>
              <w:spacing w:line="360" w:lineRule="auto"/>
              <w:rPr>
                <w:del w:id="1011" w:author="kimi_zj@sina.com" w:date="2019-09-14T00:56:00Z"/>
                <w:rFonts w:ascii="宋体" w:eastAsia="宋体" w:hAnsi="宋体" w:cs="仿宋_GB2312"/>
                <w:color w:val="000000" w:themeColor="text1"/>
                <w:spacing w:val="-4"/>
              </w:rPr>
            </w:pPr>
            <w:del w:id="1012" w:author="kimi_zj@sina.com" w:date="2019-09-14T00:56:00Z">
              <w:r w:rsidRPr="005058A9" w:rsidDel="002D6F48">
                <w:rPr>
                  <w:rFonts w:ascii="宋体" w:eastAsia="宋体" w:hAnsi="宋体" w:cs="仿宋_GB2312" w:hint="eastAsia"/>
                  <w:color w:val="000000" w:themeColor="text1"/>
                </w:rPr>
                <w:delText>依托TCL多媒体，资金足</w:delText>
              </w:r>
            </w:del>
          </w:p>
        </w:tc>
        <w:tc>
          <w:tcPr>
            <w:tcW w:w="3116" w:type="dxa"/>
            <w:tcBorders>
              <w:top w:val="single" w:sz="6" w:space="0" w:color="auto"/>
              <w:left w:val="single" w:sz="6" w:space="0" w:color="auto"/>
              <w:bottom w:val="single" w:sz="6" w:space="0" w:color="auto"/>
              <w:right w:val="single" w:sz="6" w:space="0" w:color="auto"/>
            </w:tcBorders>
            <w:vAlign w:val="center"/>
          </w:tcPr>
          <w:p w14:paraId="0D061D20" w14:textId="644AA22E" w:rsidR="00DD57C5" w:rsidRPr="005058A9" w:rsidDel="002D6F48" w:rsidRDefault="00076025">
            <w:pPr>
              <w:spacing w:line="360" w:lineRule="auto"/>
              <w:rPr>
                <w:del w:id="1013" w:author="kimi_zj@sina.com" w:date="2019-09-14T00:56:00Z"/>
                <w:rFonts w:ascii="宋体" w:eastAsia="宋体" w:hAnsi="宋体" w:cs="仿宋_GB2312"/>
                <w:color w:val="000000" w:themeColor="text1"/>
                <w:spacing w:val="-4"/>
              </w:rPr>
            </w:pPr>
            <w:del w:id="1014" w:author="kimi_zj@sina.com" w:date="2019-09-14T00:56:00Z">
              <w:r w:rsidRPr="005058A9" w:rsidDel="002D6F48">
                <w:rPr>
                  <w:rFonts w:ascii="宋体" w:eastAsia="宋体" w:hAnsi="宋体" w:cs="仿宋_GB2312" w:hint="eastAsia"/>
                  <w:color w:val="000000" w:themeColor="text1"/>
                </w:rPr>
                <w:delText>TCL多媒体以外市场客户少；产业不聚焦，涉足遥控器、高频头、无线模块、光模组等多领域。</w:delText>
              </w:r>
            </w:del>
          </w:p>
        </w:tc>
      </w:tr>
      <w:tr w:rsidR="005058A9" w:rsidRPr="005058A9" w:rsidDel="002D6F48" w14:paraId="2D96AF86" w14:textId="2BDF1475">
        <w:trPr>
          <w:trHeight w:val="570"/>
          <w:jc w:val="center"/>
          <w:del w:id="1015" w:author="kimi_zj@sina.com" w:date="2019-09-14T00:56:00Z"/>
        </w:trPr>
        <w:tc>
          <w:tcPr>
            <w:tcW w:w="804" w:type="dxa"/>
            <w:tcBorders>
              <w:top w:val="single" w:sz="6" w:space="0" w:color="auto"/>
              <w:left w:val="single" w:sz="6" w:space="0" w:color="auto"/>
              <w:bottom w:val="single" w:sz="6" w:space="0" w:color="auto"/>
              <w:right w:val="single" w:sz="6" w:space="0" w:color="auto"/>
            </w:tcBorders>
            <w:vAlign w:val="center"/>
          </w:tcPr>
          <w:p w14:paraId="6CBD399C" w14:textId="55D92B57" w:rsidR="00DD57C5" w:rsidRPr="005058A9" w:rsidDel="002D6F48" w:rsidRDefault="00076025">
            <w:pPr>
              <w:spacing w:line="360" w:lineRule="auto"/>
              <w:jc w:val="center"/>
              <w:rPr>
                <w:del w:id="1016" w:author="kimi_zj@sina.com" w:date="2019-09-14T00:56:00Z"/>
                <w:rFonts w:ascii="宋体" w:eastAsia="宋体" w:hAnsi="宋体" w:cs="仿宋_GB2312"/>
                <w:color w:val="000000" w:themeColor="text1"/>
                <w:spacing w:val="-4"/>
              </w:rPr>
            </w:pPr>
            <w:del w:id="1017" w:author="kimi_zj@sina.com" w:date="2019-09-14T00:56:00Z">
              <w:r w:rsidRPr="005058A9" w:rsidDel="002D6F48">
                <w:rPr>
                  <w:rFonts w:ascii="宋体" w:eastAsia="宋体" w:hAnsi="宋体" w:cs="仿宋_GB2312" w:hint="eastAsia"/>
                  <w:color w:val="000000" w:themeColor="text1"/>
                  <w:spacing w:val="-4"/>
                </w:rPr>
                <w:delText>2</w:delText>
              </w:r>
            </w:del>
          </w:p>
        </w:tc>
        <w:tc>
          <w:tcPr>
            <w:tcW w:w="1188" w:type="dxa"/>
            <w:tcBorders>
              <w:top w:val="single" w:sz="6" w:space="0" w:color="auto"/>
              <w:left w:val="single" w:sz="6" w:space="0" w:color="auto"/>
              <w:bottom w:val="single" w:sz="6" w:space="0" w:color="auto"/>
              <w:right w:val="single" w:sz="6" w:space="0" w:color="auto"/>
            </w:tcBorders>
            <w:vAlign w:val="center"/>
          </w:tcPr>
          <w:p w14:paraId="32580F95" w14:textId="204D54FD" w:rsidR="00DD57C5" w:rsidRPr="005058A9" w:rsidDel="002D6F48" w:rsidRDefault="00076025">
            <w:pPr>
              <w:spacing w:line="360" w:lineRule="auto"/>
              <w:rPr>
                <w:del w:id="1018" w:author="kimi_zj@sina.com" w:date="2019-09-14T00:56:00Z"/>
                <w:rFonts w:ascii="宋体" w:eastAsia="宋体" w:hAnsi="宋体" w:cs="仿宋_GB2312"/>
                <w:color w:val="000000" w:themeColor="text1"/>
                <w:spacing w:val="-4"/>
              </w:rPr>
            </w:pPr>
            <w:del w:id="1019" w:author="kimi_zj@sina.com" w:date="2019-09-14T00:56:00Z">
              <w:r w:rsidRPr="005058A9" w:rsidDel="002D6F48">
                <w:rPr>
                  <w:rFonts w:ascii="宋体" w:eastAsia="宋体" w:hAnsi="宋体" w:cs="仿宋_GB2312" w:hint="eastAsia"/>
                  <w:color w:val="000000" w:themeColor="text1"/>
                  <w:spacing w:val="-4"/>
                </w:rPr>
                <w:delText>欧智通</w:delText>
              </w:r>
            </w:del>
          </w:p>
        </w:tc>
        <w:tc>
          <w:tcPr>
            <w:tcW w:w="1660" w:type="dxa"/>
            <w:tcBorders>
              <w:top w:val="single" w:sz="6" w:space="0" w:color="auto"/>
              <w:left w:val="single" w:sz="6" w:space="0" w:color="auto"/>
              <w:bottom w:val="single" w:sz="6" w:space="0" w:color="auto"/>
              <w:right w:val="single" w:sz="6" w:space="0" w:color="auto"/>
            </w:tcBorders>
            <w:vAlign w:val="center"/>
          </w:tcPr>
          <w:p w14:paraId="775A8EFB" w14:textId="2195ACF9" w:rsidR="00DD57C5" w:rsidRPr="005058A9" w:rsidDel="002D6F48" w:rsidRDefault="00076025">
            <w:pPr>
              <w:spacing w:line="360" w:lineRule="auto"/>
              <w:rPr>
                <w:del w:id="1020" w:author="kimi_zj@sina.com" w:date="2019-09-14T00:56:00Z"/>
                <w:rFonts w:ascii="宋体" w:eastAsia="宋体" w:hAnsi="宋体" w:cs="仿宋_GB2312"/>
                <w:color w:val="000000" w:themeColor="text1"/>
                <w:spacing w:val="-4"/>
              </w:rPr>
            </w:pPr>
            <w:del w:id="1021" w:author="kimi_zj@sina.com" w:date="2019-09-14T00:56:00Z">
              <w:r w:rsidRPr="005058A9" w:rsidDel="002D6F48">
                <w:rPr>
                  <w:rFonts w:ascii="宋体" w:eastAsia="宋体" w:hAnsi="宋体" w:cs="仿宋_GB2312" w:hint="eastAsia"/>
                  <w:color w:val="000000" w:themeColor="text1"/>
                  <w:spacing w:val="-4"/>
                </w:rPr>
                <w:delText>无线局域网模组</w:delText>
              </w:r>
            </w:del>
          </w:p>
        </w:tc>
        <w:tc>
          <w:tcPr>
            <w:tcW w:w="2410" w:type="dxa"/>
            <w:tcBorders>
              <w:top w:val="single" w:sz="6" w:space="0" w:color="auto"/>
              <w:left w:val="single" w:sz="6" w:space="0" w:color="auto"/>
              <w:bottom w:val="single" w:sz="6" w:space="0" w:color="auto"/>
              <w:right w:val="single" w:sz="6" w:space="0" w:color="auto"/>
            </w:tcBorders>
            <w:vAlign w:val="center"/>
          </w:tcPr>
          <w:p w14:paraId="682C3ACD" w14:textId="5E1A5A0C" w:rsidR="00DD57C5" w:rsidRPr="005058A9" w:rsidDel="002D6F48" w:rsidRDefault="00076025">
            <w:pPr>
              <w:spacing w:line="360" w:lineRule="auto"/>
              <w:rPr>
                <w:del w:id="1022" w:author="kimi_zj@sina.com" w:date="2019-09-14T00:56:00Z"/>
                <w:rFonts w:ascii="宋体" w:eastAsia="宋体" w:hAnsi="宋体" w:cs="仿宋_GB2312"/>
                <w:color w:val="000000" w:themeColor="text1"/>
                <w:spacing w:val="-4"/>
              </w:rPr>
            </w:pPr>
            <w:del w:id="1023" w:author="kimi_zj@sina.com" w:date="2019-09-14T00:56:00Z">
              <w:r w:rsidRPr="005058A9" w:rsidDel="002D6F48">
                <w:rPr>
                  <w:rFonts w:ascii="宋体" w:eastAsia="宋体" w:hAnsi="宋体" w:cs="仿宋_GB2312" w:hint="eastAsia"/>
                  <w:color w:val="000000" w:themeColor="text1"/>
                </w:rPr>
                <w:delText>IPTV/OTT领域</w:delText>
              </w:r>
            </w:del>
          </w:p>
        </w:tc>
        <w:tc>
          <w:tcPr>
            <w:tcW w:w="3116" w:type="dxa"/>
            <w:tcBorders>
              <w:top w:val="single" w:sz="6" w:space="0" w:color="auto"/>
              <w:left w:val="single" w:sz="6" w:space="0" w:color="auto"/>
              <w:bottom w:val="single" w:sz="6" w:space="0" w:color="auto"/>
              <w:right w:val="single" w:sz="6" w:space="0" w:color="auto"/>
            </w:tcBorders>
            <w:vAlign w:val="center"/>
          </w:tcPr>
          <w:p w14:paraId="03D8C1FD" w14:textId="1B2D172F" w:rsidR="00DD57C5" w:rsidRPr="005058A9" w:rsidDel="002D6F48" w:rsidRDefault="00076025">
            <w:pPr>
              <w:autoSpaceDN w:val="0"/>
              <w:spacing w:line="360" w:lineRule="auto"/>
              <w:rPr>
                <w:del w:id="1024" w:author="kimi_zj@sina.com" w:date="2019-09-14T00:56:00Z"/>
                <w:rFonts w:ascii="宋体" w:eastAsia="宋体" w:hAnsi="宋体" w:cs="仿宋_GB2312"/>
                <w:color w:val="000000" w:themeColor="text1"/>
                <w:spacing w:val="-4"/>
              </w:rPr>
            </w:pPr>
            <w:del w:id="1025" w:author="kimi_zj@sina.com" w:date="2019-09-14T00:56:00Z">
              <w:r w:rsidRPr="005058A9" w:rsidDel="002D6F48">
                <w:rPr>
                  <w:rFonts w:ascii="宋体" w:eastAsia="宋体" w:hAnsi="宋体" w:cs="仿宋_GB2312" w:hint="eastAsia"/>
                  <w:color w:val="000000" w:themeColor="text1"/>
                </w:rPr>
                <w:delText>技术团队不稳定，销售领域较窄。</w:delText>
              </w:r>
            </w:del>
          </w:p>
        </w:tc>
      </w:tr>
      <w:tr w:rsidR="005058A9" w:rsidRPr="005058A9" w:rsidDel="002D6F48" w14:paraId="07F03F6A" w14:textId="3B359228">
        <w:trPr>
          <w:trHeight w:val="570"/>
          <w:jc w:val="center"/>
          <w:del w:id="1026" w:author="kimi_zj@sina.com" w:date="2019-09-14T00:56:00Z"/>
        </w:trPr>
        <w:tc>
          <w:tcPr>
            <w:tcW w:w="804" w:type="dxa"/>
            <w:tcBorders>
              <w:top w:val="single" w:sz="6" w:space="0" w:color="auto"/>
              <w:left w:val="single" w:sz="6" w:space="0" w:color="auto"/>
              <w:bottom w:val="single" w:sz="6" w:space="0" w:color="auto"/>
              <w:right w:val="single" w:sz="6" w:space="0" w:color="auto"/>
            </w:tcBorders>
            <w:vAlign w:val="center"/>
          </w:tcPr>
          <w:p w14:paraId="08D86C65" w14:textId="045B9505" w:rsidR="00DD57C5" w:rsidRPr="005058A9" w:rsidDel="002D6F48" w:rsidRDefault="00076025">
            <w:pPr>
              <w:spacing w:line="360" w:lineRule="auto"/>
              <w:jc w:val="center"/>
              <w:rPr>
                <w:del w:id="1027" w:author="kimi_zj@sina.com" w:date="2019-09-14T00:56:00Z"/>
                <w:rFonts w:ascii="宋体" w:eastAsia="宋体" w:hAnsi="宋体" w:cs="仿宋_GB2312"/>
                <w:color w:val="000000" w:themeColor="text1"/>
                <w:spacing w:val="-4"/>
              </w:rPr>
            </w:pPr>
            <w:del w:id="1028" w:author="kimi_zj@sina.com" w:date="2019-09-14T00:56:00Z">
              <w:r w:rsidRPr="005058A9" w:rsidDel="002D6F48">
                <w:rPr>
                  <w:rFonts w:ascii="宋体" w:eastAsia="宋体" w:hAnsi="宋体" w:cs="仿宋_GB2312" w:hint="eastAsia"/>
                  <w:color w:val="000000" w:themeColor="text1"/>
                  <w:spacing w:val="-4"/>
                </w:rPr>
                <w:delText>3</w:delText>
              </w:r>
            </w:del>
          </w:p>
        </w:tc>
        <w:tc>
          <w:tcPr>
            <w:tcW w:w="1188" w:type="dxa"/>
            <w:tcBorders>
              <w:top w:val="single" w:sz="6" w:space="0" w:color="auto"/>
              <w:left w:val="single" w:sz="6" w:space="0" w:color="auto"/>
              <w:bottom w:val="single" w:sz="6" w:space="0" w:color="auto"/>
              <w:right w:val="single" w:sz="6" w:space="0" w:color="auto"/>
            </w:tcBorders>
            <w:vAlign w:val="center"/>
          </w:tcPr>
          <w:p w14:paraId="71C30175" w14:textId="2226B0B9" w:rsidR="00DD57C5" w:rsidRPr="005058A9" w:rsidDel="002D6F48" w:rsidRDefault="00076025">
            <w:pPr>
              <w:spacing w:line="360" w:lineRule="auto"/>
              <w:rPr>
                <w:del w:id="1029" w:author="kimi_zj@sina.com" w:date="2019-09-14T00:56:00Z"/>
                <w:rFonts w:ascii="宋体" w:eastAsia="宋体" w:hAnsi="宋体" w:cs="仿宋_GB2312"/>
                <w:color w:val="000000" w:themeColor="text1"/>
                <w:spacing w:val="-4"/>
              </w:rPr>
            </w:pPr>
            <w:del w:id="1030" w:author="kimi_zj@sina.com" w:date="2019-09-14T00:56:00Z">
              <w:r w:rsidRPr="005058A9" w:rsidDel="002D6F48">
                <w:rPr>
                  <w:rFonts w:ascii="宋体" w:eastAsia="宋体" w:hAnsi="宋体" w:cs="仿宋_GB2312" w:hint="eastAsia"/>
                  <w:color w:val="000000" w:themeColor="text1"/>
                  <w:spacing w:val="-4"/>
                </w:rPr>
                <w:delText>移远</w:delText>
              </w:r>
            </w:del>
          </w:p>
        </w:tc>
        <w:tc>
          <w:tcPr>
            <w:tcW w:w="1660" w:type="dxa"/>
            <w:tcBorders>
              <w:top w:val="single" w:sz="6" w:space="0" w:color="auto"/>
              <w:left w:val="single" w:sz="6" w:space="0" w:color="auto"/>
              <w:bottom w:val="single" w:sz="6" w:space="0" w:color="auto"/>
              <w:right w:val="single" w:sz="6" w:space="0" w:color="auto"/>
            </w:tcBorders>
            <w:vAlign w:val="center"/>
          </w:tcPr>
          <w:p w14:paraId="611BCA22" w14:textId="2A1D0C84" w:rsidR="00DD57C5" w:rsidRPr="005058A9" w:rsidDel="002D6F48" w:rsidRDefault="00076025">
            <w:pPr>
              <w:spacing w:line="360" w:lineRule="auto"/>
              <w:rPr>
                <w:del w:id="1031" w:author="kimi_zj@sina.com" w:date="2019-09-14T00:56:00Z"/>
                <w:rFonts w:ascii="宋体" w:eastAsia="宋体" w:hAnsi="宋体" w:cs="仿宋_GB2312"/>
                <w:color w:val="000000" w:themeColor="text1"/>
                <w:spacing w:val="-4"/>
              </w:rPr>
            </w:pPr>
            <w:del w:id="1032" w:author="kimi_zj@sina.com" w:date="2019-09-14T00:56:00Z">
              <w:r w:rsidRPr="005058A9" w:rsidDel="002D6F48">
                <w:rPr>
                  <w:rFonts w:ascii="宋体" w:eastAsia="宋体" w:hAnsi="宋体" w:cs="仿宋_GB2312" w:hint="eastAsia"/>
                  <w:color w:val="000000" w:themeColor="text1"/>
                  <w:spacing w:val="-4"/>
                </w:rPr>
                <w:delText>广域网模组</w:delText>
              </w:r>
            </w:del>
          </w:p>
        </w:tc>
        <w:tc>
          <w:tcPr>
            <w:tcW w:w="2410" w:type="dxa"/>
            <w:tcBorders>
              <w:top w:val="single" w:sz="6" w:space="0" w:color="auto"/>
              <w:left w:val="single" w:sz="6" w:space="0" w:color="auto"/>
              <w:bottom w:val="single" w:sz="6" w:space="0" w:color="auto"/>
              <w:right w:val="single" w:sz="6" w:space="0" w:color="auto"/>
            </w:tcBorders>
            <w:vAlign w:val="center"/>
          </w:tcPr>
          <w:p w14:paraId="02265219" w14:textId="3F40C3D9" w:rsidR="00DD57C5" w:rsidRPr="005058A9" w:rsidDel="002D6F48" w:rsidRDefault="00076025">
            <w:pPr>
              <w:spacing w:line="360" w:lineRule="auto"/>
              <w:rPr>
                <w:del w:id="1033" w:author="kimi_zj@sina.com" w:date="2019-09-14T00:56:00Z"/>
                <w:rFonts w:ascii="宋体" w:eastAsia="宋体" w:hAnsi="宋体" w:cs="仿宋_GB2312"/>
                <w:color w:val="000000" w:themeColor="text1"/>
                <w:spacing w:val="-4"/>
              </w:rPr>
            </w:pPr>
            <w:del w:id="1034" w:author="kimi_zj@sina.com" w:date="2019-09-14T00:56:00Z">
              <w:r w:rsidRPr="005058A9" w:rsidDel="002D6F48">
                <w:rPr>
                  <w:rFonts w:ascii="宋体" w:eastAsia="宋体" w:hAnsi="宋体" w:cs="仿宋_GB2312" w:hint="eastAsia"/>
                  <w:color w:val="000000" w:themeColor="text1"/>
                </w:rPr>
                <w:delText>长期深耕通信领域</w:delText>
              </w:r>
            </w:del>
          </w:p>
        </w:tc>
        <w:tc>
          <w:tcPr>
            <w:tcW w:w="3116" w:type="dxa"/>
            <w:tcBorders>
              <w:top w:val="single" w:sz="6" w:space="0" w:color="auto"/>
              <w:left w:val="single" w:sz="6" w:space="0" w:color="auto"/>
              <w:bottom w:val="single" w:sz="6" w:space="0" w:color="auto"/>
              <w:right w:val="single" w:sz="6" w:space="0" w:color="auto"/>
            </w:tcBorders>
            <w:vAlign w:val="center"/>
          </w:tcPr>
          <w:p w14:paraId="13283119" w14:textId="2D79F841" w:rsidR="00DD57C5" w:rsidRPr="005058A9" w:rsidDel="002D6F48" w:rsidRDefault="00076025">
            <w:pPr>
              <w:autoSpaceDN w:val="0"/>
              <w:spacing w:line="360" w:lineRule="auto"/>
              <w:rPr>
                <w:del w:id="1035" w:author="kimi_zj@sina.com" w:date="2019-09-14T00:56:00Z"/>
                <w:rFonts w:ascii="宋体" w:eastAsia="宋体" w:hAnsi="宋体" w:cs="仿宋_GB2312"/>
                <w:color w:val="000000" w:themeColor="text1"/>
                <w:spacing w:val="-4"/>
              </w:rPr>
            </w:pPr>
            <w:del w:id="1036" w:author="kimi_zj@sina.com" w:date="2019-09-14T00:56:00Z">
              <w:r w:rsidRPr="005058A9" w:rsidDel="002D6F48">
                <w:rPr>
                  <w:rFonts w:ascii="宋体" w:eastAsia="宋体" w:hAnsi="宋体" w:cs="仿宋_GB2312" w:hint="eastAsia"/>
                  <w:color w:val="000000" w:themeColor="text1"/>
                </w:rPr>
                <w:delText>激励机制不够，人员相对流动较大。</w:delText>
              </w:r>
            </w:del>
          </w:p>
        </w:tc>
      </w:tr>
      <w:tr w:rsidR="005058A9" w:rsidRPr="005058A9" w:rsidDel="002D6F48" w14:paraId="7BB1292D" w14:textId="463744DD">
        <w:trPr>
          <w:trHeight w:val="570"/>
          <w:jc w:val="center"/>
          <w:del w:id="1037" w:author="kimi_zj@sina.com" w:date="2019-09-14T00:56:00Z"/>
        </w:trPr>
        <w:tc>
          <w:tcPr>
            <w:tcW w:w="804" w:type="dxa"/>
            <w:tcBorders>
              <w:top w:val="single" w:sz="6" w:space="0" w:color="auto"/>
              <w:left w:val="single" w:sz="6" w:space="0" w:color="auto"/>
              <w:bottom w:val="single" w:sz="6" w:space="0" w:color="auto"/>
              <w:right w:val="single" w:sz="6" w:space="0" w:color="auto"/>
            </w:tcBorders>
            <w:vAlign w:val="center"/>
          </w:tcPr>
          <w:p w14:paraId="26BD79E2" w14:textId="338437B4" w:rsidR="00DD57C5" w:rsidRPr="005058A9" w:rsidDel="002D6F48" w:rsidRDefault="00076025">
            <w:pPr>
              <w:spacing w:line="360" w:lineRule="auto"/>
              <w:jc w:val="center"/>
              <w:rPr>
                <w:del w:id="1038" w:author="kimi_zj@sina.com" w:date="2019-09-14T00:56:00Z"/>
                <w:rFonts w:ascii="宋体" w:eastAsia="宋体" w:hAnsi="宋体" w:cs="仿宋_GB2312"/>
                <w:color w:val="000000" w:themeColor="text1"/>
                <w:spacing w:val="-4"/>
              </w:rPr>
            </w:pPr>
            <w:del w:id="1039" w:author="kimi_zj@sina.com" w:date="2019-09-14T00:56:00Z">
              <w:r w:rsidRPr="005058A9" w:rsidDel="002D6F48">
                <w:rPr>
                  <w:rFonts w:ascii="宋体" w:eastAsia="宋体" w:hAnsi="宋体" w:cs="仿宋_GB2312" w:hint="eastAsia"/>
                  <w:color w:val="000000" w:themeColor="text1"/>
                  <w:spacing w:val="-4"/>
                </w:rPr>
                <w:delText>4</w:delText>
              </w:r>
            </w:del>
          </w:p>
        </w:tc>
        <w:tc>
          <w:tcPr>
            <w:tcW w:w="1188" w:type="dxa"/>
            <w:tcBorders>
              <w:top w:val="single" w:sz="6" w:space="0" w:color="auto"/>
              <w:left w:val="single" w:sz="6" w:space="0" w:color="auto"/>
              <w:bottom w:val="single" w:sz="6" w:space="0" w:color="auto"/>
              <w:right w:val="single" w:sz="6" w:space="0" w:color="auto"/>
            </w:tcBorders>
            <w:vAlign w:val="center"/>
          </w:tcPr>
          <w:p w14:paraId="4DF9ABAB" w14:textId="7997471F" w:rsidR="00DD57C5" w:rsidRPr="005058A9" w:rsidDel="002D6F48" w:rsidRDefault="00076025">
            <w:pPr>
              <w:spacing w:line="360" w:lineRule="auto"/>
              <w:rPr>
                <w:del w:id="1040" w:author="kimi_zj@sina.com" w:date="2019-09-14T00:56:00Z"/>
                <w:rFonts w:ascii="宋体" w:eastAsia="宋体" w:hAnsi="宋体" w:cs="仿宋_GB2312"/>
                <w:color w:val="000000" w:themeColor="text1"/>
              </w:rPr>
            </w:pPr>
            <w:del w:id="1041" w:author="kimi_zj@sina.com" w:date="2019-09-14T00:56:00Z">
              <w:r w:rsidRPr="005058A9" w:rsidDel="002D6F48">
                <w:rPr>
                  <w:rFonts w:ascii="宋体" w:eastAsia="宋体" w:hAnsi="宋体" w:cs="仿宋_GB2312" w:hint="eastAsia"/>
                  <w:color w:val="000000" w:themeColor="text1"/>
                </w:rPr>
                <w:delText>富士康</w:delText>
              </w:r>
            </w:del>
          </w:p>
        </w:tc>
        <w:tc>
          <w:tcPr>
            <w:tcW w:w="1660" w:type="dxa"/>
            <w:tcBorders>
              <w:top w:val="single" w:sz="6" w:space="0" w:color="auto"/>
              <w:left w:val="single" w:sz="6" w:space="0" w:color="auto"/>
              <w:bottom w:val="single" w:sz="6" w:space="0" w:color="auto"/>
              <w:right w:val="single" w:sz="6" w:space="0" w:color="auto"/>
            </w:tcBorders>
            <w:vAlign w:val="center"/>
          </w:tcPr>
          <w:p w14:paraId="7E3B8D6B" w14:textId="2D31EE42" w:rsidR="00DD57C5" w:rsidRPr="005058A9" w:rsidDel="002D6F48" w:rsidRDefault="00076025">
            <w:pPr>
              <w:spacing w:line="360" w:lineRule="auto"/>
              <w:jc w:val="center"/>
              <w:rPr>
                <w:del w:id="1042" w:author="kimi_zj@sina.com" w:date="2019-09-14T00:56:00Z"/>
                <w:rFonts w:ascii="宋体" w:eastAsia="宋体" w:hAnsi="宋体" w:cs="仿宋_GB2312"/>
                <w:color w:val="000000" w:themeColor="text1"/>
              </w:rPr>
            </w:pPr>
            <w:del w:id="1043" w:author="kimi_zj@sina.com" w:date="2019-09-14T00:56:00Z">
              <w:r w:rsidRPr="005058A9" w:rsidDel="002D6F48">
                <w:rPr>
                  <w:rFonts w:ascii="宋体" w:eastAsia="宋体" w:hAnsi="宋体" w:cs="仿宋_GB2312" w:hint="eastAsia"/>
                  <w:color w:val="000000" w:themeColor="text1"/>
                </w:rPr>
                <w:delText>感知应用</w:delText>
              </w:r>
            </w:del>
          </w:p>
        </w:tc>
        <w:tc>
          <w:tcPr>
            <w:tcW w:w="2410" w:type="dxa"/>
            <w:tcBorders>
              <w:top w:val="single" w:sz="6" w:space="0" w:color="auto"/>
              <w:left w:val="single" w:sz="6" w:space="0" w:color="auto"/>
              <w:bottom w:val="single" w:sz="6" w:space="0" w:color="auto"/>
              <w:right w:val="single" w:sz="6" w:space="0" w:color="auto"/>
            </w:tcBorders>
            <w:vAlign w:val="center"/>
          </w:tcPr>
          <w:p w14:paraId="4DAD3AF4" w14:textId="3A8F6B51" w:rsidR="00DD57C5" w:rsidRPr="005058A9" w:rsidDel="002D6F48" w:rsidRDefault="00076025">
            <w:pPr>
              <w:spacing w:line="360" w:lineRule="auto"/>
              <w:rPr>
                <w:del w:id="1044" w:author="kimi_zj@sina.com" w:date="2019-09-14T00:56:00Z"/>
                <w:rFonts w:ascii="宋体" w:eastAsia="宋体" w:hAnsi="宋体" w:cs="仿宋_GB2312"/>
                <w:color w:val="000000" w:themeColor="text1"/>
              </w:rPr>
            </w:pPr>
            <w:del w:id="1045" w:author="kimi_zj@sina.com" w:date="2019-09-14T00:56:00Z">
              <w:r w:rsidRPr="005058A9" w:rsidDel="002D6F48">
                <w:rPr>
                  <w:rFonts w:ascii="宋体" w:eastAsia="宋体" w:hAnsi="宋体" w:cs="仿宋_GB2312" w:hint="eastAsia"/>
                  <w:color w:val="000000" w:themeColor="text1"/>
                </w:rPr>
                <w:delText>自动化水平高</w:delText>
              </w:r>
            </w:del>
          </w:p>
        </w:tc>
        <w:tc>
          <w:tcPr>
            <w:tcW w:w="3116" w:type="dxa"/>
            <w:tcBorders>
              <w:top w:val="single" w:sz="6" w:space="0" w:color="auto"/>
              <w:left w:val="single" w:sz="6" w:space="0" w:color="auto"/>
              <w:bottom w:val="single" w:sz="6" w:space="0" w:color="auto"/>
              <w:right w:val="single" w:sz="6" w:space="0" w:color="auto"/>
            </w:tcBorders>
            <w:vAlign w:val="center"/>
          </w:tcPr>
          <w:p w14:paraId="09BB90DD" w14:textId="5B4A2340" w:rsidR="00DD57C5" w:rsidRPr="005058A9" w:rsidDel="002D6F48" w:rsidRDefault="00076025">
            <w:pPr>
              <w:autoSpaceDN w:val="0"/>
              <w:spacing w:line="360" w:lineRule="auto"/>
              <w:jc w:val="center"/>
              <w:rPr>
                <w:del w:id="1046" w:author="kimi_zj@sina.com" w:date="2019-09-14T00:56:00Z"/>
                <w:rFonts w:ascii="宋体" w:eastAsia="宋体" w:hAnsi="宋体" w:cs="仿宋_GB2312"/>
                <w:color w:val="000000" w:themeColor="text1"/>
              </w:rPr>
            </w:pPr>
            <w:del w:id="1047" w:author="kimi_zj@sina.com" w:date="2019-09-14T00:56:00Z">
              <w:r w:rsidRPr="005058A9" w:rsidDel="002D6F48">
                <w:rPr>
                  <w:rFonts w:ascii="宋体" w:eastAsia="宋体" w:hAnsi="宋体" w:cs="仿宋_GB2312" w:hint="eastAsia"/>
                  <w:color w:val="000000" w:themeColor="text1"/>
                </w:rPr>
                <w:delText>/</w:delText>
              </w:r>
            </w:del>
          </w:p>
        </w:tc>
      </w:tr>
    </w:tbl>
    <w:p w14:paraId="56859AB5" w14:textId="5E0049E9" w:rsidR="00DD57C5" w:rsidRPr="005058A9" w:rsidDel="002D6F48" w:rsidRDefault="00076025">
      <w:pPr>
        <w:spacing w:line="360" w:lineRule="auto"/>
        <w:rPr>
          <w:del w:id="1048" w:author="kimi_zj@sina.com" w:date="2019-09-14T00:56:00Z"/>
          <w:rFonts w:ascii="宋体" w:eastAsia="宋体" w:hAnsi="宋体" w:cs="仿宋_GB2312"/>
          <w:color w:val="000000" w:themeColor="text1"/>
        </w:rPr>
      </w:pPr>
      <w:del w:id="1049" w:author="kimi_zj@sina.com" w:date="2019-09-14T00:56:00Z">
        <w:r w:rsidRPr="005058A9" w:rsidDel="002D6F48">
          <w:rPr>
            <w:rFonts w:ascii="宋体" w:eastAsia="宋体" w:hAnsi="宋体" w:cs="仿宋_GB2312" w:hint="eastAsia"/>
            <w:color w:val="000000" w:themeColor="text1"/>
          </w:rPr>
          <w:delText>d) SWOT分析</w:delText>
        </w:r>
      </w:del>
    </w:p>
    <w:p w14:paraId="5E8CF93A" w14:textId="73D8F2C3" w:rsidR="00DD57C5" w:rsidRPr="005058A9" w:rsidDel="002D6F48" w:rsidRDefault="00076025">
      <w:pPr>
        <w:spacing w:line="360" w:lineRule="auto"/>
        <w:ind w:firstLineChars="200" w:firstLine="480"/>
        <w:rPr>
          <w:del w:id="1050" w:author="kimi_zj@sina.com" w:date="2019-09-14T00:56:00Z"/>
          <w:rFonts w:ascii="宋体" w:eastAsia="宋体" w:hAnsi="宋体" w:cs="仿宋_GB2312"/>
          <w:color w:val="000000" w:themeColor="text1"/>
        </w:rPr>
      </w:pPr>
      <w:del w:id="1051" w:author="kimi_zj@sina.com" w:date="2019-09-14T00:56:00Z">
        <w:r w:rsidRPr="005058A9" w:rsidDel="002D6F48">
          <w:rPr>
            <w:rFonts w:ascii="宋体" w:eastAsia="宋体" w:hAnsi="宋体" w:cs="仿宋_GB2312" w:hint="eastAsia"/>
            <w:color w:val="000000" w:themeColor="text1"/>
          </w:rPr>
          <w:delText>根据外部环境、内部能力分析结构，梳理出A公司面临的关键机会、威胁，优势和劣势。</w:delText>
        </w:r>
      </w:del>
    </w:p>
    <w:p w14:paraId="6142205A" w14:textId="64E61541" w:rsidR="00DD57C5" w:rsidRPr="005058A9" w:rsidDel="002D6F48" w:rsidRDefault="00DD57C5">
      <w:pPr>
        <w:spacing w:line="360" w:lineRule="auto"/>
        <w:ind w:firstLineChars="200" w:firstLine="480"/>
        <w:rPr>
          <w:del w:id="1052" w:author="kimi_zj@sina.com" w:date="2019-09-14T00:56:00Z"/>
          <w:rFonts w:ascii="宋体" w:eastAsia="宋体" w:hAnsi="宋体" w:cs="仿宋_GB2312"/>
          <w:color w:val="000000" w:themeColor="text1"/>
        </w:rPr>
      </w:pPr>
    </w:p>
    <w:tbl>
      <w:tblPr>
        <w:tblStyle w:val="a9"/>
        <w:tblW w:w="9515" w:type="dxa"/>
        <w:tblInd w:w="-455" w:type="dxa"/>
        <w:tblLayout w:type="fixed"/>
        <w:tblLook w:val="04A0" w:firstRow="1" w:lastRow="0" w:firstColumn="1" w:lastColumn="0" w:noHBand="0" w:noVBand="1"/>
      </w:tblPr>
      <w:tblGrid>
        <w:gridCol w:w="979"/>
        <w:gridCol w:w="3990"/>
        <w:gridCol w:w="508"/>
        <w:gridCol w:w="4038"/>
      </w:tblGrid>
      <w:tr w:rsidR="005058A9" w:rsidRPr="005058A9" w:rsidDel="002D6F48" w14:paraId="3983EAF3" w14:textId="61C13AC5">
        <w:trPr>
          <w:del w:id="1053" w:author="kimi_zj@sina.com" w:date="2019-09-14T00:56:00Z"/>
        </w:trPr>
        <w:tc>
          <w:tcPr>
            <w:tcW w:w="4969" w:type="dxa"/>
            <w:gridSpan w:val="2"/>
          </w:tcPr>
          <w:p w14:paraId="40E00752" w14:textId="1000F381" w:rsidR="00DD57C5" w:rsidRPr="005058A9" w:rsidDel="002D6F48" w:rsidRDefault="00076025">
            <w:pPr>
              <w:spacing w:line="360" w:lineRule="auto"/>
              <w:jc w:val="center"/>
              <w:rPr>
                <w:del w:id="1054" w:author="kimi_zj@sina.com" w:date="2019-09-14T00:56:00Z"/>
                <w:rFonts w:ascii="宋体" w:eastAsia="宋体" w:hAnsi="宋体" w:cs="仿宋_GB2312"/>
                <w:color w:val="000000" w:themeColor="text1"/>
              </w:rPr>
            </w:pPr>
            <w:del w:id="1055" w:author="kimi_zj@sina.com" w:date="2019-09-14T00:56:00Z">
              <w:r w:rsidRPr="005058A9" w:rsidDel="002D6F48">
                <w:rPr>
                  <w:rFonts w:ascii="宋体" w:eastAsia="宋体" w:hAnsi="宋体" w:cs="仿宋_GB2312" w:hint="eastAsia"/>
                  <w:color w:val="000000" w:themeColor="text1"/>
                </w:rPr>
                <w:delText>内部</w:delText>
              </w:r>
            </w:del>
          </w:p>
        </w:tc>
        <w:tc>
          <w:tcPr>
            <w:tcW w:w="4546" w:type="dxa"/>
            <w:gridSpan w:val="2"/>
          </w:tcPr>
          <w:p w14:paraId="6D859A78" w14:textId="46E1DBFC" w:rsidR="00DD57C5" w:rsidRPr="005058A9" w:rsidDel="002D6F48" w:rsidRDefault="00076025">
            <w:pPr>
              <w:spacing w:line="360" w:lineRule="auto"/>
              <w:jc w:val="center"/>
              <w:rPr>
                <w:del w:id="1056" w:author="kimi_zj@sina.com" w:date="2019-09-14T00:56:00Z"/>
                <w:rFonts w:ascii="宋体" w:eastAsia="宋体" w:hAnsi="宋体" w:cs="仿宋_GB2312"/>
                <w:color w:val="000000" w:themeColor="text1"/>
              </w:rPr>
            </w:pPr>
            <w:del w:id="1057" w:author="kimi_zj@sina.com" w:date="2019-09-14T00:56:00Z">
              <w:r w:rsidRPr="005058A9" w:rsidDel="002D6F48">
                <w:rPr>
                  <w:rFonts w:ascii="宋体" w:eastAsia="宋体" w:hAnsi="宋体" w:cs="仿宋_GB2312" w:hint="eastAsia"/>
                  <w:color w:val="000000" w:themeColor="text1"/>
                </w:rPr>
                <w:delText>外部</w:delText>
              </w:r>
            </w:del>
          </w:p>
        </w:tc>
      </w:tr>
      <w:tr w:rsidR="005058A9" w:rsidRPr="005058A9" w:rsidDel="002D6F48" w14:paraId="15ED0A77" w14:textId="7E81224A">
        <w:trPr>
          <w:trHeight w:val="1054"/>
          <w:del w:id="1058" w:author="kimi_zj@sina.com" w:date="2019-09-14T00:56:00Z"/>
        </w:trPr>
        <w:tc>
          <w:tcPr>
            <w:tcW w:w="979" w:type="dxa"/>
            <w:vAlign w:val="center"/>
          </w:tcPr>
          <w:p w14:paraId="14D941C6" w14:textId="75F1E89C" w:rsidR="00DD57C5" w:rsidRPr="005058A9" w:rsidDel="002D6F48" w:rsidRDefault="00076025">
            <w:pPr>
              <w:spacing w:line="360" w:lineRule="auto"/>
              <w:rPr>
                <w:del w:id="1059" w:author="kimi_zj@sina.com" w:date="2019-09-14T00:56:00Z"/>
                <w:rFonts w:ascii="宋体" w:eastAsia="宋体" w:hAnsi="宋体" w:cs="仿宋_GB2312"/>
                <w:color w:val="000000" w:themeColor="text1"/>
              </w:rPr>
            </w:pPr>
            <w:del w:id="1060" w:author="kimi_zj@sina.com" w:date="2019-09-14T00:56:00Z">
              <w:r w:rsidRPr="005058A9" w:rsidDel="002D6F48">
                <w:rPr>
                  <w:rFonts w:ascii="宋体" w:eastAsia="宋体" w:hAnsi="宋体" w:cs="仿宋_GB2312" w:hint="eastAsia"/>
                  <w:color w:val="000000" w:themeColor="text1"/>
                </w:rPr>
                <w:delText>优势</w:delText>
              </w:r>
            </w:del>
          </w:p>
        </w:tc>
        <w:tc>
          <w:tcPr>
            <w:tcW w:w="3990" w:type="dxa"/>
            <w:vAlign w:val="center"/>
          </w:tcPr>
          <w:p w14:paraId="6DBD0612" w14:textId="53BD0FC3" w:rsidR="00DD57C5" w:rsidRPr="005058A9" w:rsidDel="002D6F48" w:rsidRDefault="00076025">
            <w:pPr>
              <w:spacing w:line="360" w:lineRule="auto"/>
              <w:rPr>
                <w:del w:id="1061" w:author="kimi_zj@sina.com" w:date="2019-09-14T00:56:00Z"/>
                <w:rFonts w:ascii="宋体" w:eastAsia="宋体" w:hAnsi="宋体" w:cs="仿宋_GB2312"/>
                <w:color w:val="000000" w:themeColor="text1"/>
              </w:rPr>
            </w:pPr>
            <w:del w:id="1062" w:author="kimi_zj@sina.com" w:date="2019-09-14T00:56:00Z">
              <w:r w:rsidRPr="005058A9" w:rsidDel="002D6F48">
                <w:rPr>
                  <w:rFonts w:ascii="宋体" w:eastAsia="宋体" w:hAnsi="宋体" w:cs="仿宋_GB2312" w:hint="eastAsia"/>
                  <w:color w:val="000000" w:themeColor="text1"/>
                </w:rPr>
                <w:delText>1、众多国内一流企业与A公司合作；</w:delText>
              </w:r>
            </w:del>
          </w:p>
          <w:p w14:paraId="079EC2C6" w14:textId="584B399F" w:rsidR="00DD57C5" w:rsidRPr="005058A9" w:rsidDel="002D6F48" w:rsidRDefault="00076025">
            <w:pPr>
              <w:spacing w:line="360" w:lineRule="auto"/>
              <w:rPr>
                <w:del w:id="1063" w:author="kimi_zj@sina.com" w:date="2019-09-14T00:56:00Z"/>
                <w:rFonts w:ascii="宋体" w:eastAsia="宋体" w:hAnsi="宋体" w:cs="仿宋_GB2312"/>
                <w:color w:val="000000" w:themeColor="text1"/>
              </w:rPr>
            </w:pPr>
            <w:del w:id="1064" w:author="kimi_zj@sina.com" w:date="2019-09-14T00:56:00Z">
              <w:r w:rsidRPr="005058A9" w:rsidDel="002D6F48">
                <w:rPr>
                  <w:rFonts w:ascii="宋体" w:eastAsia="宋体" w:hAnsi="宋体" w:cs="仿宋_GB2312" w:hint="eastAsia"/>
                  <w:color w:val="000000" w:themeColor="text1"/>
                </w:rPr>
                <w:delText>2、产品覆盖无线广域网、局域网、感知应用市场；</w:delText>
              </w:r>
            </w:del>
          </w:p>
          <w:p w14:paraId="70A2DE7F" w14:textId="0E53BB5D" w:rsidR="00DD57C5" w:rsidRPr="005058A9" w:rsidDel="002D6F48" w:rsidRDefault="00076025">
            <w:pPr>
              <w:spacing w:line="360" w:lineRule="auto"/>
              <w:rPr>
                <w:del w:id="1065" w:author="kimi_zj@sina.com" w:date="2019-09-14T00:56:00Z"/>
                <w:rFonts w:ascii="宋体" w:eastAsia="宋体" w:hAnsi="宋体" w:cs="仿宋_GB2312"/>
                <w:color w:val="000000" w:themeColor="text1"/>
              </w:rPr>
            </w:pPr>
            <w:del w:id="1066" w:author="kimi_zj@sina.com" w:date="2019-09-14T00:56:00Z">
              <w:r w:rsidRPr="005058A9" w:rsidDel="002D6F48">
                <w:rPr>
                  <w:rFonts w:ascii="宋体" w:eastAsia="宋体" w:hAnsi="宋体" w:cs="仿宋_GB2312" w:hint="eastAsia"/>
                  <w:color w:val="000000" w:themeColor="text1"/>
                </w:rPr>
                <w:delText>3</w:delText>
              </w:r>
              <w:r w:rsidR="00853029" w:rsidDel="002D6F48">
                <w:rPr>
                  <w:rFonts w:ascii="宋体" w:eastAsia="宋体" w:hAnsi="宋体" w:cs="仿宋_GB2312" w:hint="eastAsia"/>
                  <w:color w:val="000000" w:themeColor="text1"/>
                </w:rPr>
                <w:delText>、背靠母公司</w:delText>
              </w:r>
              <w:r w:rsidRPr="005058A9" w:rsidDel="002D6F48">
                <w:rPr>
                  <w:rFonts w:ascii="宋体" w:eastAsia="宋体" w:hAnsi="宋体" w:cs="仿宋_GB2312" w:hint="eastAsia"/>
                  <w:color w:val="000000" w:themeColor="text1"/>
                </w:rPr>
                <w:delText xml:space="preserve">多年电子产品配套供应链； </w:delText>
              </w:r>
            </w:del>
          </w:p>
          <w:p w14:paraId="333EB3A9" w14:textId="296A62A6" w:rsidR="00DD57C5" w:rsidRPr="005058A9" w:rsidDel="002D6F48" w:rsidRDefault="00076025">
            <w:pPr>
              <w:spacing w:line="360" w:lineRule="auto"/>
              <w:rPr>
                <w:del w:id="1067" w:author="kimi_zj@sina.com" w:date="2019-09-14T00:56:00Z"/>
                <w:rFonts w:ascii="宋体" w:eastAsia="宋体" w:hAnsi="宋体" w:cs="仿宋_GB2312"/>
                <w:color w:val="000000" w:themeColor="text1"/>
              </w:rPr>
            </w:pPr>
            <w:del w:id="1068" w:author="kimi_zj@sina.com" w:date="2019-09-14T00:56:00Z">
              <w:r w:rsidRPr="005058A9" w:rsidDel="002D6F48">
                <w:rPr>
                  <w:rFonts w:ascii="宋体" w:eastAsia="宋体" w:hAnsi="宋体" w:cs="仿宋_GB2312" w:hint="eastAsia"/>
                  <w:color w:val="000000" w:themeColor="text1"/>
                </w:rPr>
                <w:delText>4、与国际国内芯片供方建立联合试验室，新品有优先开发优势。</w:delText>
              </w:r>
            </w:del>
          </w:p>
          <w:p w14:paraId="077F2840" w14:textId="41610FCD" w:rsidR="00DD57C5" w:rsidRPr="005058A9" w:rsidDel="002D6F48" w:rsidRDefault="00076025">
            <w:pPr>
              <w:spacing w:line="360" w:lineRule="auto"/>
              <w:rPr>
                <w:del w:id="1069" w:author="kimi_zj@sina.com" w:date="2019-09-14T00:56:00Z"/>
                <w:rFonts w:ascii="宋体" w:eastAsia="宋体" w:hAnsi="宋体" w:cs="仿宋_GB2312"/>
                <w:color w:val="000000" w:themeColor="text1"/>
              </w:rPr>
            </w:pPr>
            <w:del w:id="1070" w:author="kimi_zj@sina.com" w:date="2019-09-14T00:56:00Z">
              <w:r w:rsidRPr="005058A9" w:rsidDel="002D6F48">
                <w:rPr>
                  <w:rFonts w:ascii="宋体" w:eastAsia="宋体" w:hAnsi="宋体" w:cs="仿宋_GB2312" w:hint="eastAsia"/>
                  <w:color w:val="000000" w:themeColor="text1"/>
                </w:rPr>
                <w:delText>5、研发设计及工程技术人员团队120余人，其中拥有15年以上射频技术研发经验的高级专业技术人才近30人。员工流失率低，老员工占比高。</w:delText>
              </w:r>
            </w:del>
          </w:p>
          <w:p w14:paraId="3437C829" w14:textId="25E06794" w:rsidR="00DD57C5" w:rsidRPr="005058A9" w:rsidDel="002D6F48" w:rsidRDefault="00076025">
            <w:pPr>
              <w:spacing w:line="360" w:lineRule="auto"/>
              <w:rPr>
                <w:del w:id="1071" w:author="kimi_zj@sina.com" w:date="2019-09-14T00:56:00Z"/>
                <w:rFonts w:ascii="宋体" w:eastAsia="宋体" w:hAnsi="宋体" w:cs="仿宋_GB2312"/>
                <w:color w:val="000000" w:themeColor="text1"/>
              </w:rPr>
            </w:pPr>
            <w:del w:id="1072" w:author="kimi_zj@sina.com" w:date="2019-09-14T00:56:00Z">
              <w:r w:rsidRPr="005058A9" w:rsidDel="002D6F48">
                <w:rPr>
                  <w:rFonts w:ascii="宋体" w:eastAsia="宋体" w:hAnsi="宋体" w:cs="仿宋_GB2312" w:hint="eastAsia"/>
                  <w:color w:val="000000" w:themeColor="text1"/>
                </w:rPr>
                <w:delText>6、拥有国内领先的物联网实验室；充足的厂房空间；经历3代自动化改造，设备自动化程度高，适宜物联网模组生产。</w:delText>
              </w:r>
            </w:del>
          </w:p>
          <w:p w14:paraId="5B06AD7A" w14:textId="1D35A636" w:rsidR="00DD57C5" w:rsidRPr="005058A9" w:rsidDel="002D6F48" w:rsidRDefault="00076025">
            <w:pPr>
              <w:spacing w:line="360" w:lineRule="auto"/>
              <w:rPr>
                <w:del w:id="1073" w:author="kimi_zj@sina.com" w:date="2019-09-14T00:56:00Z"/>
                <w:rFonts w:ascii="宋体" w:eastAsia="宋体" w:hAnsi="宋体" w:cs="仿宋_GB2312"/>
                <w:color w:val="000000" w:themeColor="text1"/>
              </w:rPr>
            </w:pPr>
            <w:del w:id="1074" w:author="kimi_zj@sina.com" w:date="2019-09-14T00:56:00Z">
              <w:r w:rsidRPr="005058A9" w:rsidDel="002D6F48">
                <w:rPr>
                  <w:rFonts w:ascii="宋体" w:eastAsia="宋体" w:hAnsi="宋体" w:cs="仿宋_GB2312" w:hint="eastAsia"/>
                  <w:color w:val="000000" w:themeColor="text1"/>
                </w:rPr>
                <w:delText>7、具备年产1亿只物联网模块的规模。</w:delText>
              </w:r>
            </w:del>
          </w:p>
          <w:p w14:paraId="2A3A0055" w14:textId="515771B8" w:rsidR="00DD57C5" w:rsidRPr="005058A9" w:rsidDel="002D6F48" w:rsidRDefault="00076025">
            <w:pPr>
              <w:spacing w:line="360" w:lineRule="auto"/>
              <w:rPr>
                <w:del w:id="1075" w:author="kimi_zj@sina.com" w:date="2019-09-14T00:56:00Z"/>
                <w:rFonts w:ascii="宋体" w:eastAsia="宋体" w:hAnsi="宋体" w:cs="仿宋_GB2312"/>
                <w:color w:val="000000" w:themeColor="text1"/>
              </w:rPr>
            </w:pPr>
            <w:del w:id="1076" w:author="kimi_zj@sina.com" w:date="2019-09-14T00:56:00Z">
              <w:r w:rsidRPr="005058A9" w:rsidDel="002D6F48">
                <w:rPr>
                  <w:rFonts w:ascii="宋体" w:eastAsia="宋体" w:hAnsi="宋体" w:cs="仿宋_GB2312" w:hint="eastAsia"/>
                  <w:color w:val="000000" w:themeColor="text1"/>
                </w:rPr>
                <w:delText>8、自动化防呆系统、自动化信息系统；军工品质管控经验；汽车产品品质保障体系。</w:delText>
              </w:r>
            </w:del>
          </w:p>
          <w:p w14:paraId="0E2B7CA5" w14:textId="0E05F421" w:rsidR="00DD57C5" w:rsidRPr="005058A9" w:rsidDel="002D6F48" w:rsidRDefault="00076025">
            <w:pPr>
              <w:spacing w:line="360" w:lineRule="auto"/>
              <w:rPr>
                <w:del w:id="1077" w:author="kimi_zj@sina.com" w:date="2019-09-14T00:56:00Z"/>
                <w:rFonts w:ascii="宋体" w:eastAsia="宋体" w:hAnsi="宋体" w:cs="仿宋_GB2312"/>
                <w:color w:val="000000" w:themeColor="text1"/>
              </w:rPr>
            </w:pPr>
            <w:del w:id="1078" w:author="kimi_zj@sina.com" w:date="2019-09-14T00:56:00Z">
              <w:r w:rsidRPr="005058A9" w:rsidDel="002D6F48">
                <w:rPr>
                  <w:rFonts w:ascii="宋体" w:eastAsia="宋体" w:hAnsi="宋体" w:cs="仿宋_GB2312" w:hint="eastAsia"/>
                  <w:color w:val="000000" w:themeColor="text1"/>
                </w:rPr>
                <w:delText>9、总公司财务政策上倾向培养物联网产业；资金足，回笼快。</w:delText>
              </w:r>
            </w:del>
          </w:p>
        </w:tc>
        <w:tc>
          <w:tcPr>
            <w:tcW w:w="508" w:type="dxa"/>
            <w:vAlign w:val="center"/>
          </w:tcPr>
          <w:p w14:paraId="35598F86" w14:textId="04AAB6D3" w:rsidR="00DD57C5" w:rsidRPr="005058A9" w:rsidDel="002D6F48" w:rsidRDefault="00076025">
            <w:pPr>
              <w:spacing w:line="360" w:lineRule="auto"/>
              <w:rPr>
                <w:del w:id="1079" w:author="kimi_zj@sina.com" w:date="2019-09-14T00:56:00Z"/>
                <w:rFonts w:ascii="宋体" w:eastAsia="宋体" w:hAnsi="宋体" w:cs="仿宋_GB2312"/>
                <w:color w:val="000000" w:themeColor="text1"/>
              </w:rPr>
            </w:pPr>
            <w:del w:id="1080" w:author="kimi_zj@sina.com" w:date="2019-09-14T00:56:00Z">
              <w:r w:rsidRPr="005058A9" w:rsidDel="002D6F48">
                <w:rPr>
                  <w:rFonts w:ascii="宋体" w:eastAsia="宋体" w:hAnsi="宋体" w:cs="仿宋_GB2312" w:hint="eastAsia"/>
                  <w:color w:val="000000" w:themeColor="text1"/>
                </w:rPr>
                <w:delText>机会</w:delText>
              </w:r>
            </w:del>
          </w:p>
        </w:tc>
        <w:tc>
          <w:tcPr>
            <w:tcW w:w="4038" w:type="dxa"/>
          </w:tcPr>
          <w:p w14:paraId="47E3C964" w14:textId="4CCF3E0B" w:rsidR="00DD57C5" w:rsidRPr="005058A9" w:rsidDel="002D6F48" w:rsidRDefault="00076025">
            <w:pPr>
              <w:spacing w:line="360" w:lineRule="auto"/>
              <w:rPr>
                <w:del w:id="1081" w:author="kimi_zj@sina.com" w:date="2019-09-14T00:56:00Z"/>
                <w:rFonts w:ascii="宋体" w:eastAsia="宋体" w:hAnsi="宋体" w:cs="仿宋_GB2312"/>
                <w:color w:val="000000" w:themeColor="text1"/>
              </w:rPr>
            </w:pPr>
            <w:del w:id="1082" w:author="kimi_zj@sina.com" w:date="2019-09-14T00:56:00Z">
              <w:r w:rsidRPr="005058A9" w:rsidDel="002D6F48">
                <w:rPr>
                  <w:rFonts w:ascii="宋体" w:eastAsia="宋体" w:hAnsi="宋体" w:cs="仿宋_GB2312" w:hint="eastAsia"/>
                  <w:color w:val="000000" w:themeColor="text1"/>
                </w:rPr>
                <w:delText>1、 2018年最火的是人工智能、物联网、区块链技术。</w:delText>
              </w:r>
            </w:del>
          </w:p>
          <w:p w14:paraId="08B1E6A3" w14:textId="30580D46" w:rsidR="00DD57C5" w:rsidRPr="005058A9" w:rsidDel="002D6F48" w:rsidRDefault="00076025">
            <w:pPr>
              <w:spacing w:line="360" w:lineRule="auto"/>
              <w:rPr>
                <w:del w:id="1083" w:author="kimi_zj@sina.com" w:date="2019-09-14T00:56:00Z"/>
                <w:rFonts w:ascii="宋体" w:eastAsia="宋体" w:hAnsi="宋体" w:cs="仿宋_GB2312"/>
                <w:bCs/>
                <w:color w:val="000000" w:themeColor="text1"/>
              </w:rPr>
            </w:pPr>
            <w:del w:id="1084" w:author="kimi_zj@sina.com" w:date="2019-09-14T00:56:00Z">
              <w:r w:rsidRPr="005058A9" w:rsidDel="002D6F48">
                <w:rPr>
                  <w:rFonts w:ascii="宋体" w:eastAsia="宋体" w:hAnsi="宋体" w:cs="仿宋_GB2312" w:hint="eastAsia"/>
                  <w:bCs/>
                  <w:color w:val="000000" w:themeColor="text1"/>
                </w:rPr>
                <w:delText>2、万物互联时代，各种智能化应用终端如雨后春笋出现；</w:delText>
              </w:r>
            </w:del>
          </w:p>
          <w:p w14:paraId="2BE99E82" w14:textId="2B50C9E1" w:rsidR="00DD57C5" w:rsidRPr="005058A9" w:rsidDel="002D6F48" w:rsidRDefault="00076025">
            <w:pPr>
              <w:spacing w:line="360" w:lineRule="auto"/>
              <w:rPr>
                <w:del w:id="1085" w:author="kimi_zj@sina.com" w:date="2019-09-14T00:56:00Z"/>
                <w:rFonts w:ascii="宋体" w:eastAsia="宋体" w:hAnsi="宋体" w:cs="仿宋_GB2312"/>
                <w:color w:val="000000" w:themeColor="text1"/>
              </w:rPr>
            </w:pPr>
            <w:del w:id="1086" w:author="kimi_zj@sina.com" w:date="2019-09-14T00:56:00Z">
              <w:r w:rsidRPr="005058A9" w:rsidDel="002D6F48">
                <w:rPr>
                  <w:rFonts w:ascii="宋体" w:eastAsia="宋体" w:hAnsi="宋体" w:cs="仿宋_GB2312" w:hint="eastAsia"/>
                  <w:color w:val="000000" w:themeColor="text1"/>
                </w:rPr>
                <w:delText>3、关于提高研究开发费用税前扣除比例的通知，通过研发投入减税政策，引导、推动企业加大研发投入，提升企业创新能力。</w:delText>
              </w:r>
            </w:del>
          </w:p>
          <w:p w14:paraId="3C72A9E8" w14:textId="11BF99EF" w:rsidR="00DD57C5" w:rsidRPr="005058A9" w:rsidDel="002D6F48" w:rsidRDefault="00076025">
            <w:pPr>
              <w:spacing w:line="360" w:lineRule="auto"/>
              <w:rPr>
                <w:del w:id="1087" w:author="kimi_zj@sina.com" w:date="2019-09-14T00:56:00Z"/>
                <w:rFonts w:ascii="宋体" w:eastAsia="宋体" w:hAnsi="宋体" w:cs="仿宋_GB2312"/>
                <w:color w:val="000000" w:themeColor="text1"/>
              </w:rPr>
            </w:pPr>
            <w:del w:id="1088" w:author="kimi_zj@sina.com" w:date="2019-09-14T00:56:00Z">
              <w:r w:rsidRPr="005058A9" w:rsidDel="002D6F48">
                <w:rPr>
                  <w:rFonts w:ascii="宋体" w:eastAsia="宋体" w:hAnsi="宋体" w:cs="仿宋_GB2312" w:hint="eastAsia"/>
                  <w:color w:val="000000" w:themeColor="text1"/>
                </w:rPr>
                <w:delText>4、5G、NB技术大量推广应用</w:delText>
              </w:r>
            </w:del>
          </w:p>
        </w:tc>
      </w:tr>
      <w:tr w:rsidR="005058A9" w:rsidRPr="005058A9" w:rsidDel="002D6F48" w14:paraId="5C42FCE9" w14:textId="7DB1D386">
        <w:trPr>
          <w:trHeight w:val="1338"/>
          <w:del w:id="1089" w:author="kimi_zj@sina.com" w:date="2019-09-14T00:56:00Z"/>
        </w:trPr>
        <w:tc>
          <w:tcPr>
            <w:tcW w:w="979" w:type="dxa"/>
            <w:vAlign w:val="center"/>
          </w:tcPr>
          <w:p w14:paraId="41B74143" w14:textId="0B53E65D" w:rsidR="00DD57C5" w:rsidRPr="005058A9" w:rsidDel="002D6F48" w:rsidRDefault="00076025">
            <w:pPr>
              <w:spacing w:line="360" w:lineRule="auto"/>
              <w:rPr>
                <w:del w:id="1090" w:author="kimi_zj@sina.com" w:date="2019-09-14T00:56:00Z"/>
                <w:rFonts w:ascii="宋体" w:eastAsia="宋体" w:hAnsi="宋体" w:cs="仿宋_GB2312"/>
                <w:color w:val="000000" w:themeColor="text1"/>
              </w:rPr>
            </w:pPr>
            <w:del w:id="1091" w:author="kimi_zj@sina.com" w:date="2019-09-14T00:56:00Z">
              <w:r w:rsidRPr="005058A9" w:rsidDel="002D6F48">
                <w:rPr>
                  <w:rFonts w:ascii="宋体" w:eastAsia="宋体" w:hAnsi="宋体" w:cs="仿宋_GB2312" w:hint="eastAsia"/>
                  <w:color w:val="000000" w:themeColor="text1"/>
                </w:rPr>
                <w:delText>劣势</w:delText>
              </w:r>
            </w:del>
          </w:p>
        </w:tc>
        <w:tc>
          <w:tcPr>
            <w:tcW w:w="3990" w:type="dxa"/>
            <w:vAlign w:val="center"/>
          </w:tcPr>
          <w:p w14:paraId="2E4F6C80" w14:textId="7F52EA77" w:rsidR="00DD57C5" w:rsidRPr="005058A9" w:rsidDel="002D6F48" w:rsidRDefault="00076025">
            <w:pPr>
              <w:spacing w:line="360" w:lineRule="auto"/>
              <w:rPr>
                <w:del w:id="1092" w:author="kimi_zj@sina.com" w:date="2019-09-14T00:56:00Z"/>
                <w:rFonts w:ascii="宋体" w:eastAsia="宋体" w:hAnsi="宋体" w:cs="仿宋_GB2312"/>
                <w:color w:val="000000" w:themeColor="text1"/>
              </w:rPr>
            </w:pPr>
            <w:del w:id="1093" w:author="kimi_zj@sina.com" w:date="2019-09-14T00:56:00Z">
              <w:r w:rsidRPr="005058A9" w:rsidDel="002D6F48">
                <w:rPr>
                  <w:rFonts w:ascii="宋体" w:eastAsia="宋体" w:hAnsi="宋体" w:cs="仿宋_GB2312" w:hint="eastAsia"/>
                  <w:color w:val="000000" w:themeColor="text1"/>
                </w:rPr>
                <w:delText>1、营销人员技术功底不足，对接客户技术咨询需设计帮扶。</w:delText>
              </w:r>
            </w:del>
          </w:p>
          <w:p w14:paraId="38023714" w14:textId="6B11BDC4" w:rsidR="00DD57C5" w:rsidRPr="005058A9" w:rsidDel="002D6F48" w:rsidRDefault="00076025">
            <w:pPr>
              <w:spacing w:line="360" w:lineRule="auto"/>
              <w:rPr>
                <w:del w:id="1094" w:author="kimi_zj@sina.com" w:date="2019-09-14T00:56:00Z"/>
                <w:rFonts w:ascii="宋体" w:eastAsia="宋体" w:hAnsi="宋体" w:cs="仿宋_GB2312"/>
                <w:color w:val="000000" w:themeColor="text1"/>
              </w:rPr>
            </w:pPr>
            <w:del w:id="1095" w:author="kimi_zj@sina.com" w:date="2019-09-14T00:56:00Z">
              <w:r w:rsidRPr="005058A9" w:rsidDel="002D6F48">
                <w:rPr>
                  <w:rFonts w:ascii="宋体" w:eastAsia="宋体" w:hAnsi="宋体" w:cs="仿宋_GB2312" w:hint="eastAsia"/>
                  <w:color w:val="000000" w:themeColor="text1"/>
                </w:rPr>
                <w:delText>2、广域网市场份额低；国际市场尚未形成规模。</w:delText>
              </w:r>
            </w:del>
          </w:p>
          <w:p w14:paraId="4807C62B" w14:textId="6730D0BD" w:rsidR="00DD57C5" w:rsidRPr="005058A9" w:rsidDel="002D6F48" w:rsidRDefault="00076025">
            <w:pPr>
              <w:spacing w:line="360" w:lineRule="auto"/>
              <w:rPr>
                <w:del w:id="1096" w:author="kimi_zj@sina.com" w:date="2019-09-14T00:56:00Z"/>
                <w:rFonts w:ascii="宋体" w:eastAsia="宋体" w:hAnsi="宋体" w:cs="仿宋_GB2312"/>
                <w:color w:val="000000" w:themeColor="text1"/>
              </w:rPr>
            </w:pPr>
            <w:del w:id="1097" w:author="kimi_zj@sina.com" w:date="2019-09-14T00:56:00Z">
              <w:r w:rsidRPr="005058A9" w:rsidDel="002D6F48">
                <w:rPr>
                  <w:rFonts w:ascii="宋体" w:eastAsia="宋体" w:hAnsi="宋体" w:cs="仿宋_GB2312" w:hint="eastAsia"/>
                  <w:color w:val="000000" w:themeColor="text1"/>
                </w:rPr>
                <w:delText>3、部分定制器件的资源不具竞争优势。</w:delText>
              </w:r>
            </w:del>
          </w:p>
          <w:p w14:paraId="6D4A3988" w14:textId="1117CC16" w:rsidR="00DD57C5" w:rsidRPr="005058A9" w:rsidDel="002D6F48" w:rsidRDefault="00076025">
            <w:pPr>
              <w:spacing w:line="360" w:lineRule="auto"/>
              <w:rPr>
                <w:del w:id="1098" w:author="kimi_zj@sina.com" w:date="2019-09-14T00:56:00Z"/>
                <w:rFonts w:ascii="宋体" w:eastAsia="宋体" w:hAnsi="宋体" w:cs="仿宋_GB2312"/>
                <w:color w:val="000000" w:themeColor="text1"/>
              </w:rPr>
            </w:pPr>
            <w:del w:id="1099" w:author="kimi_zj@sina.com" w:date="2019-09-14T00:56:00Z">
              <w:r w:rsidRPr="005058A9" w:rsidDel="002D6F48">
                <w:rPr>
                  <w:rFonts w:ascii="宋体" w:eastAsia="宋体" w:hAnsi="宋体" w:cs="仿宋_GB2312" w:hint="eastAsia"/>
                  <w:color w:val="000000" w:themeColor="text1"/>
                </w:rPr>
                <w:delText>4、拥有丰富制造技术经验的人员数量需提升。</w:delText>
              </w:r>
            </w:del>
          </w:p>
          <w:p w14:paraId="538E1569" w14:textId="7C3D6A7A" w:rsidR="00DD57C5" w:rsidRPr="005058A9" w:rsidDel="002D6F48" w:rsidRDefault="00076025">
            <w:pPr>
              <w:spacing w:line="360" w:lineRule="auto"/>
              <w:rPr>
                <w:del w:id="1100" w:author="kimi_zj@sina.com" w:date="2019-09-14T00:56:00Z"/>
                <w:rFonts w:ascii="宋体" w:eastAsia="宋体" w:hAnsi="宋体" w:cs="仿宋_GB2312"/>
                <w:color w:val="000000" w:themeColor="text1"/>
              </w:rPr>
            </w:pPr>
            <w:del w:id="1101" w:author="kimi_zj@sina.com" w:date="2019-09-14T00:56:00Z">
              <w:r w:rsidRPr="005058A9" w:rsidDel="002D6F48">
                <w:rPr>
                  <w:rFonts w:ascii="宋体" w:eastAsia="宋体" w:hAnsi="宋体" w:cs="仿宋_GB2312" w:hint="eastAsia"/>
                  <w:color w:val="000000" w:themeColor="text1"/>
                </w:rPr>
                <w:delText>5、生产计划的智能系统需提升。</w:delText>
              </w:r>
            </w:del>
          </w:p>
          <w:p w14:paraId="0CD8327E" w14:textId="6C636E10" w:rsidR="00DD57C5" w:rsidRPr="005058A9" w:rsidDel="002D6F48" w:rsidRDefault="00076025">
            <w:pPr>
              <w:spacing w:line="360" w:lineRule="auto"/>
              <w:rPr>
                <w:del w:id="1102" w:author="kimi_zj@sina.com" w:date="2019-09-14T00:56:00Z"/>
                <w:rFonts w:ascii="宋体" w:eastAsia="宋体" w:hAnsi="宋体" w:cs="仿宋_GB2312"/>
                <w:color w:val="000000" w:themeColor="text1"/>
              </w:rPr>
            </w:pPr>
            <w:del w:id="1103" w:author="kimi_zj@sina.com" w:date="2019-09-14T00:56:00Z">
              <w:r w:rsidRPr="005058A9" w:rsidDel="002D6F48">
                <w:rPr>
                  <w:rFonts w:ascii="宋体" w:eastAsia="宋体" w:hAnsi="宋体" w:cs="仿宋_GB2312" w:hint="eastAsia"/>
                  <w:color w:val="000000" w:themeColor="text1"/>
                </w:rPr>
                <w:delText>6、基础管理需结合自动化特点进行适宜的调整。</w:delText>
              </w:r>
            </w:del>
          </w:p>
          <w:p w14:paraId="5D15BAFA" w14:textId="6D873689" w:rsidR="00DD57C5" w:rsidRPr="005058A9" w:rsidDel="002D6F48" w:rsidRDefault="00076025">
            <w:pPr>
              <w:spacing w:line="360" w:lineRule="auto"/>
              <w:rPr>
                <w:del w:id="1104" w:author="kimi_zj@sina.com" w:date="2019-09-14T00:56:00Z"/>
                <w:rFonts w:ascii="宋体" w:eastAsia="宋体" w:hAnsi="宋体" w:cs="仿宋_GB2312"/>
                <w:color w:val="000000" w:themeColor="text1"/>
              </w:rPr>
            </w:pPr>
            <w:del w:id="1105" w:author="kimi_zj@sina.com" w:date="2019-09-14T00:56:00Z">
              <w:r w:rsidRPr="005058A9" w:rsidDel="002D6F48">
                <w:rPr>
                  <w:rFonts w:ascii="宋体" w:eastAsia="宋体" w:hAnsi="宋体" w:cs="仿宋_GB2312" w:hint="eastAsia"/>
                  <w:color w:val="000000" w:themeColor="text1"/>
                </w:rPr>
                <w:delText>7、品质自动化追溯系统需延伸至成品出库及客户端。</w:delText>
              </w:r>
            </w:del>
          </w:p>
        </w:tc>
        <w:tc>
          <w:tcPr>
            <w:tcW w:w="508" w:type="dxa"/>
            <w:vAlign w:val="center"/>
          </w:tcPr>
          <w:p w14:paraId="25B2F34C" w14:textId="0B85DDD0" w:rsidR="00DD57C5" w:rsidRPr="005058A9" w:rsidDel="002D6F48" w:rsidRDefault="00076025">
            <w:pPr>
              <w:spacing w:line="360" w:lineRule="auto"/>
              <w:rPr>
                <w:del w:id="1106" w:author="kimi_zj@sina.com" w:date="2019-09-14T00:56:00Z"/>
                <w:rFonts w:ascii="宋体" w:eastAsia="宋体" w:hAnsi="宋体" w:cs="仿宋_GB2312"/>
                <w:color w:val="000000" w:themeColor="text1"/>
              </w:rPr>
            </w:pPr>
            <w:del w:id="1107" w:author="kimi_zj@sina.com" w:date="2019-09-14T00:56:00Z">
              <w:r w:rsidRPr="005058A9" w:rsidDel="002D6F48">
                <w:rPr>
                  <w:rFonts w:ascii="宋体" w:eastAsia="宋体" w:hAnsi="宋体" w:cs="仿宋_GB2312" w:hint="eastAsia"/>
                  <w:color w:val="000000" w:themeColor="text1"/>
                </w:rPr>
                <w:delText>威胁</w:delText>
              </w:r>
            </w:del>
          </w:p>
        </w:tc>
        <w:tc>
          <w:tcPr>
            <w:tcW w:w="4038" w:type="dxa"/>
            <w:vAlign w:val="center"/>
          </w:tcPr>
          <w:p w14:paraId="5D2C625B" w14:textId="304068BD" w:rsidR="00DD57C5" w:rsidRPr="005058A9" w:rsidDel="002D6F48" w:rsidRDefault="00076025">
            <w:pPr>
              <w:spacing w:line="360" w:lineRule="auto"/>
              <w:rPr>
                <w:del w:id="1108" w:author="kimi_zj@sina.com" w:date="2019-09-14T00:56:00Z"/>
                <w:rFonts w:ascii="宋体" w:eastAsia="宋体" w:hAnsi="宋体" w:cs="仿宋_GB2312"/>
                <w:color w:val="000000" w:themeColor="text1"/>
              </w:rPr>
            </w:pPr>
            <w:del w:id="1109" w:author="kimi_zj@sina.com" w:date="2019-09-14T00:56:00Z">
              <w:r w:rsidRPr="005058A9" w:rsidDel="002D6F48">
                <w:rPr>
                  <w:rFonts w:ascii="宋体" w:eastAsia="宋体" w:hAnsi="宋体" w:cs="仿宋_GB2312" w:hint="eastAsia"/>
                  <w:color w:val="000000" w:themeColor="text1"/>
                </w:rPr>
                <w:delText>1、《国税地税征管体制改革方案》，明确自2019年1月1日起社会保险费由税务部门统一征收；</w:delText>
              </w:r>
            </w:del>
          </w:p>
          <w:p w14:paraId="0AC61C4C" w14:textId="62158E1C" w:rsidR="00DD57C5" w:rsidRPr="005058A9" w:rsidDel="002D6F48" w:rsidRDefault="00076025">
            <w:pPr>
              <w:spacing w:line="360" w:lineRule="auto"/>
              <w:rPr>
                <w:del w:id="1110" w:author="kimi_zj@sina.com" w:date="2019-09-14T00:56:00Z"/>
                <w:rFonts w:ascii="宋体" w:eastAsia="宋体" w:hAnsi="宋体" w:cs="仿宋_GB2312"/>
                <w:color w:val="000000" w:themeColor="text1"/>
              </w:rPr>
            </w:pPr>
            <w:del w:id="1111" w:author="kimi_zj@sina.com" w:date="2019-09-14T00:56:00Z">
              <w:r w:rsidRPr="005058A9" w:rsidDel="002D6F48">
                <w:rPr>
                  <w:rFonts w:ascii="宋体" w:eastAsia="宋体" w:hAnsi="宋体" w:cs="仿宋_GB2312" w:hint="eastAsia"/>
                  <w:color w:val="000000" w:themeColor="text1"/>
                </w:rPr>
                <w:delText>2、《个人所得税专项附加扣除暂行办法（征求意见稿）》， 降低个人纳税负担</w:delText>
              </w:r>
            </w:del>
          </w:p>
          <w:p w14:paraId="6D383DEA" w14:textId="76A5ADDB" w:rsidR="00DD57C5" w:rsidRPr="005058A9" w:rsidDel="002D6F48" w:rsidRDefault="00076025">
            <w:pPr>
              <w:spacing w:line="360" w:lineRule="auto"/>
              <w:rPr>
                <w:del w:id="1112" w:author="kimi_zj@sina.com" w:date="2019-09-14T00:56:00Z"/>
                <w:rFonts w:ascii="宋体" w:eastAsia="宋体" w:hAnsi="宋体" w:cs="仿宋_GB2312"/>
                <w:color w:val="000000" w:themeColor="text1"/>
              </w:rPr>
            </w:pPr>
            <w:del w:id="1113" w:author="kimi_zj@sina.com" w:date="2019-09-14T00:56:00Z">
              <w:r w:rsidRPr="005058A9" w:rsidDel="002D6F48">
                <w:rPr>
                  <w:rFonts w:ascii="宋体" w:eastAsia="宋体" w:hAnsi="宋体" w:cs="仿宋_GB2312" w:hint="eastAsia"/>
                  <w:color w:val="000000" w:themeColor="text1"/>
                </w:rPr>
                <w:delText>3、中美贸易战、双边/多方贸易机制谈判与建设，宏观经济环境将面临较大下行压力；</w:delText>
              </w:r>
            </w:del>
          </w:p>
          <w:p w14:paraId="21AC1D97" w14:textId="1DEB058E" w:rsidR="00DD57C5" w:rsidRPr="005058A9" w:rsidDel="002D6F48" w:rsidRDefault="00076025">
            <w:pPr>
              <w:spacing w:line="360" w:lineRule="auto"/>
              <w:rPr>
                <w:del w:id="1114" w:author="kimi_zj@sina.com" w:date="2019-09-14T00:56:00Z"/>
                <w:rFonts w:ascii="宋体" w:eastAsia="宋体" w:hAnsi="宋体" w:cs="仿宋_GB2312"/>
                <w:color w:val="000000" w:themeColor="text1"/>
              </w:rPr>
            </w:pPr>
            <w:del w:id="1115" w:author="kimi_zj@sina.com" w:date="2019-09-14T00:56:00Z">
              <w:r w:rsidRPr="005058A9" w:rsidDel="002D6F48">
                <w:rPr>
                  <w:rFonts w:ascii="宋体" w:eastAsia="宋体" w:hAnsi="宋体" w:cs="仿宋_GB2312" w:hint="eastAsia"/>
                  <w:color w:val="000000" w:themeColor="text1"/>
                </w:rPr>
                <w:delText>4、人民币贬值压力大，对进口为主企业影响巨大，但对出口有利；</w:delText>
              </w:r>
            </w:del>
          </w:p>
          <w:p w14:paraId="62F7ECC4" w14:textId="502A314A" w:rsidR="00DD57C5" w:rsidRPr="005058A9" w:rsidDel="002D6F48" w:rsidRDefault="00076025">
            <w:pPr>
              <w:spacing w:line="360" w:lineRule="auto"/>
              <w:rPr>
                <w:del w:id="1116" w:author="kimi_zj@sina.com" w:date="2019-09-14T00:56:00Z"/>
                <w:rFonts w:ascii="宋体" w:eastAsia="宋体" w:hAnsi="宋体" w:cs="仿宋_GB2312"/>
                <w:color w:val="000000" w:themeColor="text1"/>
              </w:rPr>
            </w:pPr>
            <w:del w:id="1117" w:author="kimi_zj@sina.com" w:date="2019-09-14T00:56:00Z">
              <w:r w:rsidRPr="005058A9" w:rsidDel="002D6F48">
                <w:rPr>
                  <w:rFonts w:ascii="宋体" w:eastAsia="宋体" w:hAnsi="宋体" w:cs="仿宋_GB2312" w:hint="eastAsia"/>
                  <w:color w:val="000000" w:themeColor="text1"/>
                </w:rPr>
                <w:delText>5、竞争对手的全力追赶。</w:delText>
              </w:r>
            </w:del>
          </w:p>
        </w:tc>
      </w:tr>
    </w:tbl>
    <w:p w14:paraId="10ED4B18" w14:textId="48AC0380" w:rsidR="00DD57C5" w:rsidRPr="005058A9" w:rsidDel="002D6F48" w:rsidRDefault="00076025">
      <w:pPr>
        <w:spacing w:line="360" w:lineRule="auto"/>
        <w:ind w:firstLineChars="200" w:firstLine="480"/>
        <w:rPr>
          <w:del w:id="1118" w:author="kimi_zj@sina.com" w:date="2019-09-14T00:56:00Z"/>
          <w:rFonts w:ascii="宋体" w:eastAsia="宋体" w:hAnsi="宋体" w:cs="仿宋_GB2312"/>
          <w:color w:val="000000" w:themeColor="text1"/>
        </w:rPr>
      </w:pPr>
      <w:del w:id="1119" w:author="kimi_zj@sina.com" w:date="2019-09-14T00:56:00Z">
        <w:r w:rsidRPr="005058A9" w:rsidDel="002D6F48">
          <w:rPr>
            <w:rFonts w:ascii="宋体" w:eastAsia="宋体" w:hAnsi="宋体" w:cs="仿宋_GB2312" w:hint="eastAsia"/>
            <w:color w:val="000000" w:themeColor="text1"/>
          </w:rPr>
          <w:delText>基于公司SWOT分析结果，</w:delText>
        </w:r>
        <w:commentRangeStart w:id="1120"/>
        <w:r w:rsidRPr="005058A9" w:rsidDel="002D6F48">
          <w:rPr>
            <w:rFonts w:ascii="宋体" w:eastAsia="宋体" w:hAnsi="宋体" w:cs="仿宋_GB2312" w:hint="eastAsia"/>
            <w:color w:val="000000" w:themeColor="text1"/>
          </w:rPr>
          <w:delText>确定了“外展价值、内强能力”的战略实施方针。</w:delText>
        </w:r>
        <w:commentRangeEnd w:id="1120"/>
        <w:r w:rsidR="00E04401" w:rsidDel="002D6F48">
          <w:rPr>
            <w:rStyle w:val="af1"/>
          </w:rPr>
          <w:commentReference w:id="1120"/>
        </w:r>
        <w:r w:rsidRPr="005058A9" w:rsidDel="002D6F48">
          <w:rPr>
            <w:rFonts w:ascii="宋体" w:eastAsia="宋体" w:hAnsi="宋体" w:cs="仿宋_GB2312" w:hint="eastAsia"/>
            <w:color w:val="000000" w:themeColor="text1"/>
          </w:rPr>
          <w:delText>明明确了以下产品方向：</w:delText>
        </w:r>
      </w:del>
    </w:p>
    <w:p w14:paraId="7A668007" w14:textId="50FCF0E4" w:rsidR="00DD57C5" w:rsidRPr="005058A9" w:rsidDel="002D6F48" w:rsidRDefault="00076025">
      <w:pPr>
        <w:spacing w:line="360" w:lineRule="auto"/>
        <w:ind w:firstLineChars="200" w:firstLine="480"/>
        <w:rPr>
          <w:del w:id="1121" w:author="kimi_zj@sina.com" w:date="2019-09-14T00:56:00Z"/>
          <w:rFonts w:ascii="宋体" w:eastAsia="宋体" w:hAnsi="宋体" w:cs="仿宋_GB2312"/>
          <w:color w:val="000000" w:themeColor="text1"/>
        </w:rPr>
      </w:pPr>
      <w:commentRangeStart w:id="1122"/>
      <w:del w:id="1123" w:author="kimi_zj@sina.com" w:date="2019-09-14T00:56:00Z">
        <w:r w:rsidRPr="005058A9" w:rsidDel="002D6F48">
          <w:rPr>
            <w:rFonts w:ascii="宋体" w:eastAsia="宋体" w:hAnsi="宋体" w:cs="仿宋_GB2312"/>
            <w:color w:val="000000" w:themeColor="text1"/>
          </w:rPr>
          <w:delText>未来的物联网产业欣欣向荣，大量的物与物的联接、人与人的联接、人与物的联接，都需要有射频联接部分来实现。公司 “外展价值”定位：在未来3~5年内，无线局域网、无线广域网、感知应用三个产品线为公司的发展三大支柱；做强“无线局域网”、做大 “无线广域网”、做精“感知应用”。从公司定位上来看，不管是站在现在看未来还是站在未来看现在，战略确定的产品方向都是全面的、系统的。</w:delText>
        </w:r>
      </w:del>
    </w:p>
    <w:p w14:paraId="494A821B" w14:textId="4F7AC895" w:rsidR="00DD57C5" w:rsidRPr="005058A9" w:rsidDel="002D6F48" w:rsidRDefault="00076025">
      <w:pPr>
        <w:spacing w:line="360" w:lineRule="auto"/>
        <w:ind w:firstLineChars="200" w:firstLine="480"/>
        <w:rPr>
          <w:del w:id="1124" w:author="kimi_zj@sina.com" w:date="2019-09-14T00:56:00Z"/>
          <w:rFonts w:ascii="宋体" w:eastAsia="宋体" w:hAnsi="宋体" w:cs="仿宋_GB2312"/>
          <w:color w:val="000000" w:themeColor="text1"/>
        </w:rPr>
      </w:pPr>
      <w:del w:id="1125" w:author="kimi_zj@sina.com" w:date="2019-09-14T00:56:00Z">
        <w:r w:rsidRPr="005058A9" w:rsidDel="002D6F48">
          <w:rPr>
            <w:rFonts w:ascii="宋体" w:eastAsia="宋体" w:hAnsi="宋体" w:cs="仿宋_GB2312"/>
            <w:color w:val="000000" w:themeColor="text1"/>
          </w:rPr>
          <w:delText>做强“无线局域网”：借以国内、国际著名生态链公司的发展，自动化、信息化的生产系统，深入实施卓越绩效管理模式，提升公司综合实力和竞争力。</w:delText>
        </w:r>
      </w:del>
    </w:p>
    <w:p w14:paraId="4A6E1F7F" w14:textId="2F98A697" w:rsidR="00DD57C5" w:rsidRPr="005058A9" w:rsidDel="002D6F48" w:rsidRDefault="00076025">
      <w:pPr>
        <w:spacing w:line="360" w:lineRule="auto"/>
        <w:ind w:firstLineChars="200" w:firstLine="480"/>
        <w:rPr>
          <w:del w:id="1126" w:author="kimi_zj@sina.com" w:date="2019-09-14T00:56:00Z"/>
          <w:rFonts w:ascii="宋体" w:eastAsia="宋体" w:hAnsi="宋体" w:cs="仿宋_GB2312"/>
          <w:color w:val="000000" w:themeColor="text1"/>
        </w:rPr>
      </w:pPr>
      <w:del w:id="1127" w:author="kimi_zj@sina.com" w:date="2019-09-14T00:56:00Z">
        <w:r w:rsidRPr="005058A9" w:rsidDel="002D6F48">
          <w:rPr>
            <w:rFonts w:ascii="宋体" w:eastAsia="宋体" w:hAnsi="宋体" w:cs="仿宋_GB2312"/>
            <w:color w:val="000000" w:themeColor="text1"/>
          </w:rPr>
          <w:delText>做大 “无线广域网”：借以国内三大运营商渠道、欧美运营商渠道，无线射频技术、物联网技术优势，强化品质管理，在无线广域网的发展中扩大市场份额，提升公司实力。</w:delText>
        </w:r>
      </w:del>
    </w:p>
    <w:p w14:paraId="7DBB353B" w14:textId="15493694" w:rsidR="00DD57C5" w:rsidRPr="005058A9" w:rsidDel="002D6F48" w:rsidRDefault="00076025">
      <w:pPr>
        <w:spacing w:line="360" w:lineRule="auto"/>
        <w:ind w:firstLineChars="200" w:firstLine="480"/>
        <w:rPr>
          <w:del w:id="1128" w:author="kimi_zj@sina.com" w:date="2019-09-14T00:56:00Z"/>
          <w:rFonts w:ascii="宋体" w:eastAsia="宋体" w:hAnsi="宋体" w:cs="仿宋_GB2312"/>
          <w:color w:val="000000" w:themeColor="text1"/>
        </w:rPr>
      </w:pPr>
      <w:del w:id="1129" w:author="kimi_zj@sina.com" w:date="2019-09-14T00:56:00Z">
        <w:r w:rsidRPr="005058A9" w:rsidDel="002D6F48">
          <w:rPr>
            <w:rFonts w:ascii="宋体" w:eastAsia="宋体" w:hAnsi="宋体" w:cs="仿宋_GB2312"/>
            <w:color w:val="000000" w:themeColor="text1"/>
          </w:rPr>
          <w:delText>做精“感知应用”：借以定位器、智慧学生卡等产品市场需求扩大化，公司摄像头等小整机产品的成熟生产经验和品质管理思路，深挖感知应用领域的在智慧城市、智慧交通、智慧旅游、智能生态圈等领域的应用市场，以“精品”形象带给客户以“品味感”。</w:delText>
        </w:r>
        <w:commentRangeEnd w:id="1122"/>
        <w:r w:rsidR="006E65D8" w:rsidDel="002D6F48">
          <w:rPr>
            <w:rStyle w:val="af1"/>
          </w:rPr>
          <w:commentReference w:id="1122"/>
        </w:r>
      </w:del>
    </w:p>
    <w:p w14:paraId="11F6206E" w14:textId="088B5111"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3.3 A公司产品规划管理现状</w:t>
      </w:r>
      <w:ins w:id="1130" w:author="kimi_zj@sina.com" w:date="2019-09-14T00:57:00Z">
        <w:r w:rsidR="00DE6D4F">
          <w:rPr>
            <w:rFonts w:ascii="宋体" w:eastAsia="宋体" w:hAnsi="宋体" w:hint="eastAsia"/>
            <w:b/>
            <w:color w:val="000000" w:themeColor="text1"/>
          </w:rPr>
          <w:t>及存在的</w:t>
        </w:r>
        <w:r w:rsidR="00E9780F">
          <w:rPr>
            <w:rFonts w:ascii="宋体" w:eastAsia="宋体" w:hAnsi="宋体" w:hint="eastAsia"/>
            <w:b/>
            <w:color w:val="000000" w:themeColor="text1"/>
          </w:rPr>
          <w:t>问题</w:t>
        </w:r>
      </w:ins>
      <w:del w:id="1131" w:author="kimi_zj@sina.com" w:date="2019-09-14T00:56:00Z">
        <w:r w:rsidRPr="00720ECA" w:rsidDel="00DE6D4F">
          <w:rPr>
            <w:rFonts w:ascii="宋体" w:eastAsia="宋体" w:hAnsi="宋体" w:hint="eastAsia"/>
            <w:b/>
            <w:color w:val="000000" w:themeColor="text1"/>
          </w:rPr>
          <w:delText>分析</w:delText>
        </w:r>
      </w:del>
    </w:p>
    <w:p w14:paraId="01938194"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3.3.1 组织架构与工作职责</w:t>
      </w:r>
    </w:p>
    <w:p w14:paraId="12DEC43D" w14:textId="77777777" w:rsidR="00DD57C5" w:rsidRPr="005058A9" w:rsidRDefault="00DD57C5">
      <w:pPr>
        <w:spacing w:line="360" w:lineRule="auto"/>
        <w:rPr>
          <w:rFonts w:ascii="宋体" w:eastAsia="宋体" w:hAnsi="宋体"/>
          <w:color w:val="000000" w:themeColor="text1"/>
        </w:rPr>
      </w:pPr>
    </w:p>
    <w:p w14:paraId="071B17DB" w14:textId="77777777" w:rsidR="00DD57C5" w:rsidRPr="005058A9" w:rsidRDefault="00076025">
      <w:pPr>
        <w:spacing w:line="360" w:lineRule="auto"/>
        <w:ind w:firstLineChars="200" w:firstLine="480"/>
        <w:jc w:val="center"/>
        <w:rPr>
          <w:rFonts w:ascii="宋体" w:eastAsia="宋体" w:hAnsi="宋体"/>
          <w:color w:val="000000" w:themeColor="text1"/>
          <w:sz w:val="28"/>
          <w:szCs w:val="28"/>
        </w:rPr>
      </w:pPr>
      <w:r w:rsidRPr="005058A9">
        <w:rPr>
          <w:rFonts w:ascii="宋体" w:eastAsia="宋体" w:hAnsi="宋体"/>
          <w:noProof/>
          <w:color w:val="000000" w:themeColor="text1"/>
        </w:rPr>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7E2E35CD" w:rsidR="00DD57C5" w:rsidRPr="005058A9" w:rsidRDefault="00076025">
      <w:pPr>
        <w:shd w:val="clear" w:color="auto" w:fill="FFFFFF"/>
        <w:spacing w:line="360" w:lineRule="auto"/>
        <w:ind w:firstLineChars="1200" w:firstLine="2880"/>
        <w:rPr>
          <w:rFonts w:ascii="宋体" w:eastAsia="宋体" w:hAnsi="宋体"/>
          <w:color w:val="000000" w:themeColor="text1"/>
        </w:rPr>
      </w:pPr>
      <w:r w:rsidRPr="005058A9">
        <w:rPr>
          <w:rFonts w:ascii="宋体" w:eastAsia="宋体" w:hAnsi="宋体" w:hint="eastAsia"/>
          <w:color w:val="000000" w:themeColor="text1"/>
        </w:rPr>
        <w:t>图</w:t>
      </w:r>
      <w:ins w:id="1132" w:author="kimi_zj@sina.com" w:date="2019-09-14T00:58:00Z">
        <w:r w:rsidR="00735FB4">
          <w:rPr>
            <w:rFonts w:ascii="宋体" w:eastAsia="宋体" w:hAnsi="宋体" w:hint="eastAsia"/>
            <w:color w:val="000000" w:themeColor="text1"/>
          </w:rPr>
          <w:t>3-8</w:t>
        </w:r>
      </w:ins>
      <w:del w:id="1133" w:author="kimi_zj@sina.com" w:date="2019-09-14T00:58:00Z">
        <w:r w:rsidRPr="005058A9" w:rsidDel="00735FB4">
          <w:rPr>
            <w:rFonts w:ascii="宋体" w:eastAsia="宋体" w:hAnsi="宋体" w:hint="eastAsia"/>
            <w:color w:val="000000" w:themeColor="text1"/>
          </w:rPr>
          <w:delText>2</w:delText>
        </w:r>
      </w:del>
      <w:r w:rsidRPr="005058A9">
        <w:rPr>
          <w:rFonts w:ascii="宋体" w:eastAsia="宋体" w:hAnsi="宋体" w:hint="eastAsia"/>
          <w:color w:val="000000" w:themeColor="text1"/>
        </w:rPr>
        <w:t xml:space="preserve"> </w:t>
      </w:r>
      <w:ins w:id="1134" w:author="kimi_zj@sina.com" w:date="2019-09-14T00:58:00Z">
        <w:r w:rsidR="00735FB4">
          <w:rPr>
            <w:rFonts w:ascii="宋体" w:eastAsia="宋体" w:hAnsi="宋体" w:hint="eastAsia"/>
            <w:color w:val="000000" w:themeColor="text1"/>
          </w:rPr>
          <w:t>A</w:t>
        </w:r>
      </w:ins>
      <w:r w:rsidRPr="005058A9">
        <w:rPr>
          <w:rFonts w:ascii="宋体" w:eastAsia="宋体" w:hAnsi="宋体" w:hint="eastAsia"/>
          <w:color w:val="000000" w:themeColor="text1"/>
        </w:rPr>
        <w:t>公司组织结构图</w:t>
      </w:r>
    </w:p>
    <w:p w14:paraId="77D3AF2E" w14:textId="65B16EB0" w:rsidR="00DD57C5" w:rsidRPr="005058A9"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ins w:id="1135" w:author="kimi_zj@sina.com" w:date="2019-09-14T00:58:00Z">
        <w:r w:rsidR="00D67E8F">
          <w:rPr>
            <w:rFonts w:ascii="宋体" w:eastAsia="宋体" w:hAnsi="宋体" w:hint="eastAsia"/>
            <w:color w:val="000000" w:themeColor="text1"/>
          </w:rPr>
          <w:t>如图3-8</w:t>
        </w:r>
        <w:r w:rsidR="002A1A6A">
          <w:rPr>
            <w:rFonts w:ascii="宋体" w:eastAsia="宋体" w:hAnsi="宋体" w:hint="eastAsia"/>
            <w:color w:val="000000" w:themeColor="text1"/>
          </w:rPr>
          <w:t>，</w:t>
        </w:r>
      </w:ins>
      <w:r w:rsidRPr="005058A9">
        <w:rPr>
          <w:rFonts w:ascii="宋体" w:eastAsia="宋体" w:hAnsi="宋体" w:hint="eastAsia"/>
          <w:color w:val="000000" w:themeColor="text1"/>
        </w:rPr>
        <w:t>目前A公司组织架构下有相当对立的营销中心、研发中心以及制造中心，分别由总经理或者副总经理管理，A公司组织架构下缺乏明确的产品规划或者产品管理部门。</w:t>
      </w:r>
      <w:del w:id="1136" w:author="User" w:date="2019-09-09T10:52:00Z">
        <w:r w:rsidRPr="005058A9" w:rsidDel="008E03F8">
          <w:rPr>
            <w:rFonts w:ascii="宋体" w:eastAsia="宋体" w:hAnsi="宋体" w:hint="eastAsia"/>
            <w:color w:val="000000" w:themeColor="text1"/>
          </w:rPr>
          <w:delText>跟产品研发的</w:delText>
        </w:r>
      </w:del>
      <w:r w:rsidRPr="005058A9">
        <w:rPr>
          <w:rFonts w:ascii="宋体" w:eastAsia="宋体" w:hAnsi="宋体" w:hint="eastAsia"/>
          <w:color w:val="000000" w:themeColor="text1"/>
        </w:rPr>
        <w:t>研发中心的组织架构如</w:t>
      </w:r>
      <w:del w:id="1137" w:author="kimi_zj@sina.com" w:date="2019-09-14T00:58:00Z">
        <w:r w:rsidRPr="005058A9" w:rsidDel="001617E5">
          <w:rPr>
            <w:rFonts w:ascii="宋体" w:eastAsia="宋体" w:hAnsi="宋体" w:hint="eastAsia"/>
            <w:color w:val="000000" w:themeColor="text1"/>
          </w:rPr>
          <w:delText>下</w:delText>
        </w:r>
      </w:del>
      <w:r w:rsidRPr="005058A9">
        <w:rPr>
          <w:rFonts w:ascii="宋体" w:eastAsia="宋体" w:hAnsi="宋体" w:hint="eastAsia"/>
          <w:color w:val="000000" w:themeColor="text1"/>
        </w:rPr>
        <w:t>图</w:t>
      </w:r>
      <w:ins w:id="1138" w:author="kimi_zj@sina.com" w:date="2019-09-14T00:58:00Z">
        <w:r w:rsidR="001617E5">
          <w:rPr>
            <w:rFonts w:ascii="宋体" w:eastAsia="宋体" w:hAnsi="宋体" w:hint="eastAsia"/>
            <w:color w:val="000000" w:themeColor="text1"/>
          </w:rPr>
          <w:t>3-9</w:t>
        </w:r>
      </w:ins>
      <w:r w:rsidRPr="005058A9">
        <w:rPr>
          <w:rFonts w:ascii="宋体" w:eastAsia="宋体" w:hAnsi="宋体" w:hint="eastAsia"/>
          <w:color w:val="000000" w:themeColor="text1"/>
        </w:rPr>
        <w:t>：</w:t>
      </w:r>
    </w:p>
    <w:p w14:paraId="0EF45D04" w14:textId="2C9C6C62" w:rsidR="00DD57C5" w:rsidRDefault="000477D7">
      <w:pPr>
        <w:shd w:val="clear" w:color="auto" w:fill="FFFFFF"/>
        <w:spacing w:line="360" w:lineRule="auto"/>
        <w:ind w:firstLine="480"/>
        <w:rPr>
          <w:ins w:id="1139" w:author="kimi_zj@sina.com" w:date="2019-09-14T00:57:00Z"/>
          <w:rFonts w:ascii="宋体" w:eastAsia="宋体" w:hAnsi="宋体"/>
          <w:color w:val="000000" w:themeColor="text1"/>
        </w:rPr>
        <w:pPrChange w:id="1140" w:author="kimi_zj@sina.com" w:date="2019-09-14T00:57:00Z">
          <w:pPr>
            <w:shd w:val="clear" w:color="auto" w:fill="FFFFFF"/>
            <w:spacing w:line="360" w:lineRule="auto"/>
          </w:pPr>
        </w:pPrChange>
      </w:pPr>
      <w:del w:id="1141" w:author="kimi_zj@sina.com" w:date="2019-09-14T00:57:00Z">
        <w:r w:rsidDel="00735FB4">
          <w:rPr>
            <w:rFonts w:ascii="宋体" w:eastAsia="宋体" w:hAnsi="宋体" w:hint="eastAsia"/>
            <w:color w:val="000000" w:themeColor="text1"/>
          </w:rPr>
          <w:delText xml:space="preserve">    </w:delText>
        </w:r>
      </w:del>
      <w:r w:rsidR="00742D00">
        <w:rPr>
          <w:rFonts w:ascii="宋体" w:eastAsia="宋体" w:hAnsi="宋体"/>
          <w:color w:val="000000" w:themeColor="text1"/>
        </w:rPr>
        <w:pict w14:anchorId="40220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4pt;height:342.9pt">
            <v:imagedata r:id="rId35" o:title=""/>
          </v:shape>
        </w:pict>
      </w:r>
      <w:r w:rsidR="00170AC8">
        <w:rPr>
          <w:rStyle w:val="af1"/>
        </w:rPr>
        <w:commentReference w:id="1142"/>
      </w:r>
    </w:p>
    <w:p w14:paraId="78BE0395" w14:textId="08D9BCE6" w:rsidR="00735FB4" w:rsidRPr="005058A9" w:rsidRDefault="000D4F49">
      <w:pPr>
        <w:shd w:val="clear" w:color="auto" w:fill="FFFFFF"/>
        <w:spacing w:line="360" w:lineRule="auto"/>
        <w:ind w:firstLine="480"/>
        <w:jc w:val="center"/>
        <w:rPr>
          <w:rFonts w:ascii="宋体" w:eastAsia="宋体" w:hAnsi="宋体"/>
          <w:color w:val="000000" w:themeColor="text1"/>
        </w:rPr>
        <w:pPrChange w:id="1143" w:author="kimi_zj@sina.com" w:date="2019-09-14T00:58:00Z">
          <w:pPr>
            <w:shd w:val="clear" w:color="auto" w:fill="FFFFFF"/>
            <w:spacing w:line="360" w:lineRule="auto"/>
          </w:pPr>
        </w:pPrChange>
      </w:pPr>
      <w:ins w:id="1144" w:author="kimi_zj@sina.com" w:date="2019-09-14T00:58:00Z">
        <w:r>
          <w:rPr>
            <w:rFonts w:ascii="宋体" w:eastAsia="宋体" w:hAnsi="宋体" w:hint="eastAsia"/>
            <w:color w:val="000000" w:themeColor="text1"/>
          </w:rPr>
          <w:t xml:space="preserve">图3-9 </w:t>
        </w:r>
      </w:ins>
      <w:ins w:id="1145" w:author="kimi_zj@sina.com" w:date="2019-09-14T00:57:00Z">
        <w:r w:rsidR="00735FB4">
          <w:rPr>
            <w:rFonts w:ascii="宋体" w:eastAsia="宋体" w:hAnsi="宋体" w:hint="eastAsia"/>
            <w:color w:val="000000" w:themeColor="text1"/>
          </w:rPr>
          <w:t>A公司</w:t>
        </w:r>
      </w:ins>
      <w:ins w:id="1146" w:author="kimi_zj@sina.com" w:date="2019-09-14T00:58:00Z">
        <w:r>
          <w:rPr>
            <w:rFonts w:ascii="宋体" w:eastAsia="宋体" w:hAnsi="宋体" w:hint="eastAsia"/>
            <w:color w:val="000000" w:themeColor="text1"/>
          </w:rPr>
          <w:t>研发中心组织图</w:t>
        </w:r>
      </w:ins>
    </w:p>
    <w:p w14:paraId="4FA12C1B" w14:textId="77777777" w:rsidR="00DD57C5"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t>从研发中心的组织架构来看，研发中心主要是偏向技术中心的定位，下设无线局域网组、无线广域网及传感器应用组、嵌入式软件组、产测软件组、政企技术组、物联网云技术组以及物联网实验室。从研发中心的小组名称以及同A公司的技术总监调研情况来看，无线局域网组、无线广域网及传感器应用组、嵌入式软件组以及物联网云技术组作为技术中心的核心，主要从技术方向和产品应用方向上去满足公司的经营需要。</w:t>
      </w:r>
    </w:p>
    <w:p w14:paraId="06B37A71" w14:textId="2D02EB1C" w:rsidR="00307D51" w:rsidRPr="00720ECA" w:rsidRDefault="0001487D" w:rsidP="00307D51">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lastRenderedPageBreak/>
        <w:t>3.3.2</w:t>
      </w:r>
      <w:r w:rsidR="00307D51" w:rsidRPr="00720ECA">
        <w:rPr>
          <w:rFonts w:ascii="宋体" w:eastAsia="宋体" w:hAnsi="宋体" w:hint="eastAsia"/>
          <w:b/>
          <w:color w:val="000000" w:themeColor="text1"/>
        </w:rPr>
        <w:t xml:space="preserve"> 现有细分市场现状</w:t>
      </w:r>
    </w:p>
    <w:p w14:paraId="2E6CF640" w14:textId="23E62AEB" w:rsidR="00307D51" w:rsidRDefault="00307D51" w:rsidP="00307D51">
      <w:pPr>
        <w:spacing w:line="360" w:lineRule="auto"/>
        <w:rPr>
          <w:ins w:id="1147" w:author="kimi_zj@sina.com" w:date="2019-09-14T00:59:00Z"/>
          <w:rFonts w:ascii="宋体" w:eastAsia="宋体" w:hAnsi="宋体"/>
          <w:color w:val="000000" w:themeColor="text1"/>
        </w:rPr>
      </w:pPr>
      <w:r w:rsidRPr="005058A9">
        <w:rPr>
          <w:rFonts w:ascii="宋体" w:eastAsia="宋体" w:hAnsi="宋体" w:hint="eastAsia"/>
          <w:color w:val="000000" w:themeColor="text1"/>
        </w:rPr>
        <w:tab/>
        <w:t xml:space="preserve"> 以客户维度来看A公司的销售数据，主要分析A公司的市场细分，详细见下表</w:t>
      </w:r>
      <w:ins w:id="1148" w:author="kimi_zj@sina.com" w:date="2019-09-14T00:59:00Z">
        <w:r w:rsidR="00533668">
          <w:rPr>
            <w:rFonts w:ascii="宋体" w:eastAsia="宋体" w:hAnsi="宋体" w:hint="eastAsia"/>
            <w:color w:val="000000" w:themeColor="text1"/>
          </w:rPr>
          <w:t>3-6</w:t>
        </w:r>
      </w:ins>
      <w:r w:rsidRPr="005058A9">
        <w:rPr>
          <w:rFonts w:ascii="宋体" w:eastAsia="宋体" w:hAnsi="宋体" w:hint="eastAsia"/>
          <w:color w:val="000000" w:themeColor="text1"/>
        </w:rPr>
        <w:t>：</w:t>
      </w:r>
    </w:p>
    <w:p w14:paraId="6B8E064D" w14:textId="0B5F7EC4" w:rsidR="00393E33" w:rsidRPr="00393E33" w:rsidRDefault="00393E33">
      <w:pPr>
        <w:spacing w:line="360" w:lineRule="auto"/>
        <w:jc w:val="center"/>
        <w:rPr>
          <w:rFonts w:ascii="宋体" w:eastAsia="宋体" w:hAnsi="宋体"/>
          <w:color w:val="000000" w:themeColor="text1"/>
        </w:rPr>
        <w:pPrChange w:id="1149" w:author="kimi_zj@sina.com" w:date="2019-09-14T00:59:00Z">
          <w:pPr>
            <w:spacing w:line="360" w:lineRule="auto"/>
          </w:pPr>
        </w:pPrChange>
      </w:pPr>
      <w:ins w:id="1150" w:author="kimi_zj@sina.com" w:date="2019-09-14T00:59:00Z">
        <w:r>
          <w:rPr>
            <w:rFonts w:ascii="宋体" w:eastAsia="宋体" w:hAnsi="宋体" w:hint="eastAsia"/>
            <w:color w:val="000000" w:themeColor="text1"/>
          </w:rPr>
          <w:t>表3-6 A公司销售数据一览</w:t>
        </w:r>
      </w:ins>
    </w:p>
    <w:tbl>
      <w:tblPr>
        <w:tblW w:w="9072" w:type="dxa"/>
        <w:tblLayout w:type="fixed"/>
        <w:tblLook w:val="04A0" w:firstRow="1" w:lastRow="0" w:firstColumn="1" w:lastColumn="0" w:noHBand="0" w:noVBand="1"/>
      </w:tblPr>
      <w:tblGrid>
        <w:gridCol w:w="728"/>
        <w:gridCol w:w="953"/>
        <w:gridCol w:w="889"/>
        <w:gridCol w:w="836"/>
        <w:gridCol w:w="797"/>
        <w:gridCol w:w="864"/>
        <w:gridCol w:w="797"/>
        <w:gridCol w:w="864"/>
        <w:gridCol w:w="1480"/>
        <w:gridCol w:w="864"/>
      </w:tblGrid>
      <w:tr w:rsidR="00307D51" w:rsidRPr="005058A9" w14:paraId="0A4F8F1F" w14:textId="77777777" w:rsidTr="000F328B">
        <w:trPr>
          <w:trHeight w:val="280"/>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2FCD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市场类别</w:t>
            </w:r>
          </w:p>
        </w:tc>
        <w:tc>
          <w:tcPr>
            <w:tcW w:w="9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5F4B95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细分</w:t>
            </w:r>
          </w:p>
          <w:p w14:paraId="0877AE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领域</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7D9B6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代表公司</w:t>
            </w:r>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BF7CD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
          <w:p w14:paraId="6824DD0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9414E9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
          <w:p w14:paraId="0970849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3C9A91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1480" w:type="dxa"/>
            <w:tcBorders>
              <w:top w:val="single" w:sz="4" w:space="0" w:color="auto"/>
              <w:left w:val="nil"/>
              <w:bottom w:val="single" w:sz="4" w:space="0" w:color="auto"/>
              <w:right w:val="single" w:sz="4" w:space="0" w:color="auto"/>
            </w:tcBorders>
            <w:shd w:val="clear" w:color="auto" w:fill="auto"/>
            <w:vAlign w:val="center"/>
          </w:tcPr>
          <w:p w14:paraId="10D591B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C44111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r>
      <w:tr w:rsidR="00307D51" w:rsidRPr="005058A9" w14:paraId="4F143658" w14:textId="77777777" w:rsidTr="000F328B">
        <w:trPr>
          <w:trHeight w:val="280"/>
        </w:trPr>
        <w:tc>
          <w:tcPr>
            <w:tcW w:w="728" w:type="dxa"/>
            <w:vMerge/>
            <w:tcBorders>
              <w:top w:val="single" w:sz="4" w:space="0" w:color="auto"/>
              <w:left w:val="single" w:sz="4" w:space="0" w:color="auto"/>
              <w:bottom w:val="single" w:sz="4" w:space="0" w:color="auto"/>
              <w:right w:val="single" w:sz="4" w:space="0" w:color="auto"/>
            </w:tcBorders>
            <w:vAlign w:val="center"/>
          </w:tcPr>
          <w:p w14:paraId="293258ED" w14:textId="77777777" w:rsidR="00307D51" w:rsidRPr="005058A9" w:rsidRDefault="00307D51" w:rsidP="000F328B">
            <w:pPr>
              <w:rPr>
                <w:rFonts w:ascii="宋体" w:eastAsia="宋体" w:hAnsi="宋体"/>
                <w:color w:val="000000" w:themeColor="text1"/>
                <w:sz w:val="18"/>
                <w:szCs w:val="18"/>
              </w:rPr>
            </w:pPr>
          </w:p>
        </w:tc>
        <w:tc>
          <w:tcPr>
            <w:tcW w:w="953" w:type="dxa"/>
            <w:vMerge/>
            <w:tcBorders>
              <w:top w:val="single" w:sz="4" w:space="0" w:color="auto"/>
              <w:left w:val="single" w:sz="4" w:space="0" w:color="auto"/>
              <w:bottom w:val="single" w:sz="4" w:space="0" w:color="auto"/>
              <w:right w:val="single" w:sz="4" w:space="0" w:color="auto"/>
            </w:tcBorders>
            <w:vAlign w:val="center"/>
          </w:tcPr>
          <w:p w14:paraId="0B8A4C93" w14:textId="77777777" w:rsidR="00307D51" w:rsidRPr="005058A9" w:rsidRDefault="00307D51" w:rsidP="000F328B">
            <w:pPr>
              <w:rPr>
                <w:rFonts w:ascii="宋体" w:eastAsia="宋体" w:hAnsi="宋体"/>
                <w:color w:val="000000" w:themeColor="text1"/>
                <w:sz w:val="18"/>
                <w:szCs w:val="18"/>
              </w:rPr>
            </w:pPr>
          </w:p>
        </w:tc>
        <w:tc>
          <w:tcPr>
            <w:tcW w:w="889" w:type="dxa"/>
            <w:vMerge/>
            <w:tcBorders>
              <w:top w:val="single" w:sz="4" w:space="0" w:color="auto"/>
              <w:left w:val="single" w:sz="4" w:space="0" w:color="auto"/>
              <w:bottom w:val="single" w:sz="4" w:space="0" w:color="auto"/>
              <w:right w:val="single" w:sz="4" w:space="0" w:color="auto"/>
            </w:tcBorders>
            <w:vAlign w:val="center"/>
          </w:tcPr>
          <w:p w14:paraId="53A85A06" w14:textId="77777777" w:rsidR="00307D51" w:rsidRPr="005058A9" w:rsidRDefault="00307D51" w:rsidP="000F328B">
            <w:pPr>
              <w:rPr>
                <w:rFonts w:ascii="宋体" w:eastAsia="宋体" w:hAnsi="宋体"/>
                <w:color w:val="000000" w:themeColor="text1"/>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
          <w:p w14:paraId="7C9281FA" w14:textId="77777777" w:rsidR="00307D51" w:rsidRPr="005058A9" w:rsidRDefault="00307D51" w:rsidP="000F328B">
            <w:pPr>
              <w:rPr>
                <w:rFonts w:ascii="宋体" w:eastAsia="宋体" w:hAnsi="宋体"/>
                <w:color w:val="000000" w:themeColor="text1"/>
                <w:sz w:val="18"/>
                <w:szCs w:val="18"/>
              </w:rPr>
            </w:pPr>
          </w:p>
        </w:tc>
        <w:tc>
          <w:tcPr>
            <w:tcW w:w="797" w:type="dxa"/>
            <w:tcBorders>
              <w:top w:val="nil"/>
              <w:left w:val="nil"/>
              <w:bottom w:val="single" w:sz="4" w:space="0" w:color="auto"/>
              <w:right w:val="single" w:sz="4" w:space="0" w:color="auto"/>
            </w:tcBorders>
            <w:shd w:val="clear" w:color="auto" w:fill="auto"/>
            <w:vAlign w:val="center"/>
          </w:tcPr>
          <w:p w14:paraId="1B913FF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64" w:type="dxa"/>
            <w:tcBorders>
              <w:top w:val="nil"/>
              <w:left w:val="nil"/>
              <w:bottom w:val="single" w:sz="4" w:space="0" w:color="auto"/>
              <w:right w:val="single" w:sz="4" w:space="0" w:color="auto"/>
            </w:tcBorders>
            <w:shd w:val="clear" w:color="auto" w:fill="auto"/>
            <w:vAlign w:val="center"/>
          </w:tcPr>
          <w:p w14:paraId="2E4EDE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
          <w:p w14:paraId="22BDF8C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64" w:type="dxa"/>
            <w:tcBorders>
              <w:top w:val="nil"/>
              <w:left w:val="nil"/>
              <w:bottom w:val="single" w:sz="4" w:space="0" w:color="auto"/>
              <w:right w:val="single" w:sz="4" w:space="0" w:color="auto"/>
            </w:tcBorders>
            <w:shd w:val="clear" w:color="auto" w:fill="auto"/>
            <w:vAlign w:val="center"/>
          </w:tcPr>
          <w:p w14:paraId="6CFD034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1480" w:type="dxa"/>
            <w:tcBorders>
              <w:top w:val="nil"/>
              <w:left w:val="nil"/>
              <w:bottom w:val="single" w:sz="4" w:space="0" w:color="auto"/>
              <w:right w:val="single" w:sz="4" w:space="0" w:color="auto"/>
            </w:tcBorders>
            <w:shd w:val="clear" w:color="auto" w:fill="auto"/>
            <w:vAlign w:val="center"/>
          </w:tcPr>
          <w:p w14:paraId="41732AE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864" w:type="dxa"/>
            <w:tcBorders>
              <w:top w:val="nil"/>
              <w:left w:val="nil"/>
              <w:bottom w:val="single" w:sz="4" w:space="0" w:color="auto"/>
              <w:right w:val="single" w:sz="4" w:space="0" w:color="auto"/>
            </w:tcBorders>
            <w:shd w:val="clear" w:color="auto" w:fill="auto"/>
            <w:vAlign w:val="center"/>
          </w:tcPr>
          <w:p w14:paraId="7A41F30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r>
      <w:tr w:rsidR="00307D51" w:rsidRPr="005058A9" w14:paraId="631AADB6" w14:textId="77777777" w:rsidTr="000F328B">
        <w:trPr>
          <w:trHeight w:val="66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5575A4C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传统家电市场</w:t>
            </w:r>
          </w:p>
        </w:tc>
        <w:tc>
          <w:tcPr>
            <w:tcW w:w="953" w:type="dxa"/>
            <w:tcBorders>
              <w:top w:val="nil"/>
              <w:left w:val="nil"/>
              <w:bottom w:val="single" w:sz="4" w:space="0" w:color="auto"/>
              <w:right w:val="single" w:sz="4" w:space="0" w:color="auto"/>
            </w:tcBorders>
            <w:shd w:val="clear" w:color="auto" w:fill="auto"/>
            <w:vAlign w:val="center"/>
          </w:tcPr>
          <w:p w14:paraId="1D4087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电视机</w:t>
            </w:r>
          </w:p>
        </w:tc>
        <w:tc>
          <w:tcPr>
            <w:tcW w:w="889" w:type="dxa"/>
            <w:vMerge w:val="restart"/>
            <w:tcBorders>
              <w:top w:val="nil"/>
              <w:left w:val="single" w:sz="4" w:space="0" w:color="auto"/>
              <w:bottom w:val="single" w:sz="4" w:space="0" w:color="auto"/>
              <w:right w:val="single" w:sz="4" w:space="0" w:color="auto"/>
            </w:tcBorders>
            <w:shd w:val="clear" w:color="auto" w:fill="auto"/>
            <w:vAlign w:val="center"/>
          </w:tcPr>
          <w:p w14:paraId="4F8995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A1公司</w:t>
            </w:r>
            <w:r w:rsidRPr="005058A9">
              <w:rPr>
                <w:rFonts w:ascii="宋体" w:eastAsia="宋体" w:hAnsi="宋体" w:hint="eastAsia"/>
                <w:color w:val="000000" w:themeColor="text1"/>
                <w:sz w:val="18"/>
                <w:szCs w:val="18"/>
              </w:rPr>
              <w:br/>
              <w:t>A2公司</w:t>
            </w:r>
            <w:r w:rsidRPr="005058A9">
              <w:rPr>
                <w:rFonts w:ascii="宋体" w:eastAsia="宋体" w:hAnsi="宋体" w:hint="eastAsia"/>
                <w:color w:val="000000" w:themeColor="text1"/>
                <w:sz w:val="18"/>
                <w:szCs w:val="18"/>
              </w:rPr>
              <w:br/>
              <w:t>。。。</w:t>
            </w:r>
          </w:p>
        </w:tc>
        <w:tc>
          <w:tcPr>
            <w:tcW w:w="836" w:type="dxa"/>
            <w:tcBorders>
              <w:top w:val="nil"/>
              <w:left w:val="nil"/>
              <w:bottom w:val="single" w:sz="4" w:space="0" w:color="auto"/>
              <w:right w:val="single" w:sz="4" w:space="0" w:color="auto"/>
            </w:tcBorders>
            <w:shd w:val="clear" w:color="auto" w:fill="auto"/>
            <w:vAlign w:val="center"/>
          </w:tcPr>
          <w:p w14:paraId="6C43B2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797" w:type="dxa"/>
            <w:tcBorders>
              <w:top w:val="nil"/>
              <w:left w:val="nil"/>
              <w:bottom w:val="single" w:sz="4" w:space="0" w:color="auto"/>
              <w:right w:val="single" w:sz="4" w:space="0" w:color="auto"/>
            </w:tcBorders>
            <w:shd w:val="clear" w:color="auto" w:fill="auto"/>
            <w:vAlign w:val="center"/>
          </w:tcPr>
          <w:p w14:paraId="7C24F0E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864" w:type="dxa"/>
            <w:tcBorders>
              <w:top w:val="nil"/>
              <w:left w:val="nil"/>
              <w:bottom w:val="single" w:sz="4" w:space="0" w:color="auto"/>
              <w:right w:val="single" w:sz="4" w:space="0" w:color="auto"/>
            </w:tcBorders>
            <w:shd w:val="clear" w:color="auto" w:fill="auto"/>
            <w:vAlign w:val="center"/>
          </w:tcPr>
          <w:p w14:paraId="303BDF7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7.00%</w:t>
            </w:r>
          </w:p>
        </w:tc>
        <w:tc>
          <w:tcPr>
            <w:tcW w:w="797" w:type="dxa"/>
            <w:tcBorders>
              <w:top w:val="nil"/>
              <w:left w:val="nil"/>
              <w:bottom w:val="single" w:sz="4" w:space="0" w:color="auto"/>
              <w:right w:val="single" w:sz="4" w:space="0" w:color="auto"/>
            </w:tcBorders>
            <w:shd w:val="clear" w:color="auto" w:fill="auto"/>
            <w:vAlign w:val="center"/>
          </w:tcPr>
          <w:p w14:paraId="03F8753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6DB6173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1480" w:type="dxa"/>
            <w:tcBorders>
              <w:top w:val="nil"/>
              <w:left w:val="nil"/>
              <w:bottom w:val="single" w:sz="4" w:space="0" w:color="auto"/>
              <w:right w:val="single" w:sz="4" w:space="0" w:color="auto"/>
            </w:tcBorders>
            <w:shd w:val="clear" w:color="auto" w:fill="auto"/>
            <w:vAlign w:val="center"/>
          </w:tcPr>
          <w:p w14:paraId="7DA5C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5BEE616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15.00%</w:t>
            </w:r>
          </w:p>
        </w:tc>
      </w:tr>
      <w:tr w:rsidR="00307D51" w:rsidRPr="005058A9" w14:paraId="6DA181FB" w14:textId="77777777" w:rsidTr="000F328B">
        <w:trPr>
          <w:trHeight w:val="680"/>
        </w:trPr>
        <w:tc>
          <w:tcPr>
            <w:tcW w:w="728" w:type="dxa"/>
            <w:vMerge/>
            <w:tcBorders>
              <w:top w:val="nil"/>
              <w:left w:val="single" w:sz="4" w:space="0" w:color="auto"/>
              <w:bottom w:val="single" w:sz="4" w:space="0" w:color="auto"/>
              <w:right w:val="single" w:sz="4" w:space="0" w:color="auto"/>
            </w:tcBorders>
            <w:vAlign w:val="center"/>
          </w:tcPr>
          <w:p w14:paraId="1187196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6E648A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智能冰箱</w:t>
            </w:r>
          </w:p>
        </w:tc>
        <w:tc>
          <w:tcPr>
            <w:tcW w:w="889" w:type="dxa"/>
            <w:vMerge/>
            <w:tcBorders>
              <w:top w:val="nil"/>
              <w:left w:val="single" w:sz="4" w:space="0" w:color="auto"/>
              <w:bottom w:val="single" w:sz="4" w:space="0" w:color="auto"/>
              <w:right w:val="single" w:sz="4" w:space="0" w:color="auto"/>
            </w:tcBorders>
            <w:vAlign w:val="center"/>
          </w:tcPr>
          <w:p w14:paraId="4B7F00E5" w14:textId="77777777" w:rsidR="00307D51" w:rsidRPr="005058A9" w:rsidRDefault="00307D51" w:rsidP="000F328B">
            <w:pPr>
              <w:rPr>
                <w:rFonts w:ascii="宋体" w:eastAsia="宋体" w:hAnsi="宋体"/>
                <w:color w:val="000000" w:themeColor="text1"/>
                <w:sz w:val="18"/>
                <w:szCs w:val="18"/>
              </w:rPr>
            </w:pPr>
          </w:p>
        </w:tc>
        <w:tc>
          <w:tcPr>
            <w:tcW w:w="836" w:type="dxa"/>
            <w:tcBorders>
              <w:top w:val="nil"/>
              <w:left w:val="nil"/>
              <w:bottom w:val="single" w:sz="4" w:space="0" w:color="auto"/>
              <w:right w:val="single" w:sz="4" w:space="0" w:color="auto"/>
            </w:tcBorders>
            <w:shd w:val="clear" w:color="auto" w:fill="auto"/>
            <w:vAlign w:val="center"/>
          </w:tcPr>
          <w:p w14:paraId="6252282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797" w:type="dxa"/>
            <w:tcBorders>
              <w:top w:val="nil"/>
              <w:left w:val="nil"/>
              <w:bottom w:val="single" w:sz="4" w:space="0" w:color="auto"/>
              <w:right w:val="single" w:sz="4" w:space="0" w:color="auto"/>
            </w:tcBorders>
            <w:shd w:val="clear" w:color="auto" w:fill="auto"/>
            <w:vAlign w:val="center"/>
          </w:tcPr>
          <w:p w14:paraId="04DC687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864" w:type="dxa"/>
            <w:tcBorders>
              <w:top w:val="nil"/>
              <w:left w:val="nil"/>
              <w:bottom w:val="single" w:sz="4" w:space="0" w:color="auto"/>
              <w:right w:val="single" w:sz="4" w:space="0" w:color="auto"/>
            </w:tcBorders>
            <w:shd w:val="clear" w:color="auto" w:fill="auto"/>
            <w:vAlign w:val="center"/>
          </w:tcPr>
          <w:p w14:paraId="16A186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97" w:type="dxa"/>
            <w:tcBorders>
              <w:top w:val="nil"/>
              <w:left w:val="nil"/>
              <w:bottom w:val="single" w:sz="4" w:space="0" w:color="auto"/>
              <w:right w:val="single" w:sz="4" w:space="0" w:color="auto"/>
            </w:tcBorders>
            <w:shd w:val="clear" w:color="auto" w:fill="auto"/>
            <w:vAlign w:val="center"/>
          </w:tcPr>
          <w:p w14:paraId="4DAA6B0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1DD9B03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9.00%</w:t>
            </w:r>
          </w:p>
        </w:tc>
        <w:tc>
          <w:tcPr>
            <w:tcW w:w="1480" w:type="dxa"/>
            <w:tcBorders>
              <w:top w:val="nil"/>
              <w:left w:val="nil"/>
              <w:bottom w:val="single" w:sz="4" w:space="0" w:color="auto"/>
              <w:right w:val="single" w:sz="4" w:space="0" w:color="auto"/>
            </w:tcBorders>
            <w:shd w:val="clear" w:color="auto" w:fill="auto"/>
            <w:vAlign w:val="center"/>
          </w:tcPr>
          <w:p w14:paraId="4349BC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7EE336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8.00%</w:t>
            </w:r>
          </w:p>
        </w:tc>
      </w:tr>
      <w:tr w:rsidR="00307D51" w:rsidRPr="005058A9" w14:paraId="542689CE"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68047849"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E877D5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智能灯</w:t>
            </w:r>
          </w:p>
        </w:tc>
        <w:tc>
          <w:tcPr>
            <w:tcW w:w="889" w:type="dxa"/>
            <w:tcBorders>
              <w:top w:val="nil"/>
              <w:left w:val="nil"/>
              <w:bottom w:val="single" w:sz="4" w:space="0" w:color="auto"/>
              <w:right w:val="single" w:sz="4" w:space="0" w:color="auto"/>
            </w:tcBorders>
            <w:shd w:val="clear" w:color="auto" w:fill="auto"/>
            <w:vAlign w:val="center"/>
          </w:tcPr>
          <w:p w14:paraId="7EE006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B公司</w:t>
            </w:r>
          </w:p>
        </w:tc>
        <w:tc>
          <w:tcPr>
            <w:tcW w:w="836" w:type="dxa"/>
            <w:tcBorders>
              <w:top w:val="nil"/>
              <w:left w:val="nil"/>
              <w:bottom w:val="single" w:sz="4" w:space="0" w:color="auto"/>
              <w:right w:val="single" w:sz="4" w:space="0" w:color="auto"/>
            </w:tcBorders>
            <w:shd w:val="clear" w:color="auto" w:fill="auto"/>
            <w:vAlign w:val="center"/>
          </w:tcPr>
          <w:p w14:paraId="73679B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BT模组</w:t>
            </w:r>
          </w:p>
        </w:tc>
        <w:tc>
          <w:tcPr>
            <w:tcW w:w="797" w:type="dxa"/>
            <w:tcBorders>
              <w:top w:val="nil"/>
              <w:left w:val="nil"/>
              <w:bottom w:val="single" w:sz="4" w:space="0" w:color="auto"/>
              <w:right w:val="single" w:sz="4" w:space="0" w:color="auto"/>
            </w:tcBorders>
            <w:shd w:val="clear" w:color="auto" w:fill="auto"/>
            <w:vAlign w:val="center"/>
          </w:tcPr>
          <w:p w14:paraId="68CED07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1205C9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318CF44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078354E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545DF6D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3D381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r>
      <w:tr w:rsidR="00307D51" w:rsidRPr="005058A9" w14:paraId="15202145"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65818DDC"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2C0B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89" w:type="dxa"/>
            <w:tcBorders>
              <w:top w:val="nil"/>
              <w:left w:val="nil"/>
              <w:bottom w:val="single" w:sz="4" w:space="0" w:color="auto"/>
              <w:right w:val="single" w:sz="4" w:space="0" w:color="auto"/>
            </w:tcBorders>
            <w:shd w:val="clear" w:color="auto" w:fill="auto"/>
            <w:vAlign w:val="center"/>
          </w:tcPr>
          <w:p w14:paraId="52C54B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C公司</w:t>
            </w:r>
          </w:p>
        </w:tc>
        <w:tc>
          <w:tcPr>
            <w:tcW w:w="836" w:type="dxa"/>
            <w:tcBorders>
              <w:top w:val="nil"/>
              <w:left w:val="nil"/>
              <w:bottom w:val="single" w:sz="4" w:space="0" w:color="auto"/>
              <w:right w:val="single" w:sz="4" w:space="0" w:color="auto"/>
            </w:tcBorders>
            <w:shd w:val="clear" w:color="auto" w:fill="auto"/>
            <w:vAlign w:val="center"/>
          </w:tcPr>
          <w:p w14:paraId="75DE83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
          <w:p w14:paraId="74723B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5D66CE0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4BFADF7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25B10B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2A9E64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988187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307D51" w:rsidRPr="005058A9" w14:paraId="7CE7CB58"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0CA90DD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C84A64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89" w:type="dxa"/>
            <w:tcBorders>
              <w:top w:val="nil"/>
              <w:left w:val="nil"/>
              <w:bottom w:val="single" w:sz="4" w:space="0" w:color="auto"/>
              <w:right w:val="single" w:sz="4" w:space="0" w:color="auto"/>
            </w:tcBorders>
            <w:shd w:val="clear" w:color="auto" w:fill="auto"/>
            <w:vAlign w:val="center"/>
          </w:tcPr>
          <w:p w14:paraId="17ECD6D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D公司</w:t>
            </w:r>
          </w:p>
        </w:tc>
        <w:tc>
          <w:tcPr>
            <w:tcW w:w="836" w:type="dxa"/>
            <w:tcBorders>
              <w:top w:val="nil"/>
              <w:left w:val="nil"/>
              <w:bottom w:val="single" w:sz="4" w:space="0" w:color="auto"/>
              <w:right w:val="single" w:sz="4" w:space="0" w:color="auto"/>
            </w:tcBorders>
            <w:shd w:val="clear" w:color="auto" w:fill="auto"/>
            <w:vAlign w:val="center"/>
          </w:tcPr>
          <w:p w14:paraId="73FA4A5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
          <w:p w14:paraId="64030F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469F8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507EA1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50CD83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78D0820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21A7A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307D51" w:rsidRPr="005058A9" w14:paraId="24059496" w14:textId="77777777" w:rsidTr="000F328B">
        <w:trPr>
          <w:trHeight w:val="28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6370DA3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运营商市场</w:t>
            </w:r>
          </w:p>
        </w:tc>
        <w:tc>
          <w:tcPr>
            <w:tcW w:w="953" w:type="dxa"/>
            <w:tcBorders>
              <w:top w:val="nil"/>
              <w:left w:val="nil"/>
              <w:bottom w:val="single" w:sz="4" w:space="0" w:color="auto"/>
              <w:right w:val="single" w:sz="4" w:space="0" w:color="auto"/>
            </w:tcBorders>
            <w:shd w:val="clear" w:color="auto" w:fill="auto"/>
            <w:vAlign w:val="center"/>
          </w:tcPr>
          <w:p w14:paraId="7B6F60F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智能单车</w:t>
            </w:r>
          </w:p>
        </w:tc>
        <w:tc>
          <w:tcPr>
            <w:tcW w:w="889" w:type="dxa"/>
            <w:tcBorders>
              <w:top w:val="nil"/>
              <w:left w:val="nil"/>
              <w:bottom w:val="single" w:sz="4" w:space="0" w:color="auto"/>
              <w:right w:val="single" w:sz="4" w:space="0" w:color="auto"/>
            </w:tcBorders>
            <w:shd w:val="clear" w:color="auto" w:fill="auto"/>
            <w:vAlign w:val="center"/>
          </w:tcPr>
          <w:p w14:paraId="7AE6E0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E公司</w:t>
            </w:r>
          </w:p>
        </w:tc>
        <w:tc>
          <w:tcPr>
            <w:tcW w:w="836" w:type="dxa"/>
            <w:tcBorders>
              <w:top w:val="nil"/>
              <w:left w:val="nil"/>
              <w:bottom w:val="single" w:sz="4" w:space="0" w:color="auto"/>
              <w:right w:val="single" w:sz="4" w:space="0" w:color="auto"/>
            </w:tcBorders>
            <w:shd w:val="clear" w:color="auto" w:fill="auto"/>
            <w:vAlign w:val="center"/>
          </w:tcPr>
          <w:p w14:paraId="064EF8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w:t>
            </w:r>
          </w:p>
        </w:tc>
        <w:tc>
          <w:tcPr>
            <w:tcW w:w="797" w:type="dxa"/>
            <w:tcBorders>
              <w:top w:val="nil"/>
              <w:left w:val="nil"/>
              <w:bottom w:val="single" w:sz="4" w:space="0" w:color="auto"/>
              <w:right w:val="single" w:sz="4" w:space="0" w:color="auto"/>
            </w:tcBorders>
            <w:shd w:val="clear" w:color="auto" w:fill="auto"/>
            <w:vAlign w:val="center"/>
          </w:tcPr>
          <w:p w14:paraId="1EA8C65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BCD0D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149D458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07FFC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1480" w:type="dxa"/>
            <w:tcBorders>
              <w:top w:val="nil"/>
              <w:left w:val="nil"/>
              <w:bottom w:val="single" w:sz="4" w:space="0" w:color="auto"/>
              <w:right w:val="single" w:sz="4" w:space="0" w:color="auto"/>
            </w:tcBorders>
            <w:shd w:val="clear" w:color="auto" w:fill="auto"/>
            <w:vAlign w:val="center"/>
          </w:tcPr>
          <w:p w14:paraId="790C01C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CAE412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307D51" w:rsidRPr="005058A9" w14:paraId="7FF9CEA4" w14:textId="77777777" w:rsidTr="000F328B">
        <w:trPr>
          <w:trHeight w:val="560"/>
        </w:trPr>
        <w:tc>
          <w:tcPr>
            <w:tcW w:w="728" w:type="dxa"/>
            <w:vMerge/>
            <w:tcBorders>
              <w:top w:val="nil"/>
              <w:left w:val="single" w:sz="4" w:space="0" w:color="auto"/>
              <w:bottom w:val="single" w:sz="4" w:space="0" w:color="auto"/>
              <w:right w:val="single" w:sz="4" w:space="0" w:color="auto"/>
            </w:tcBorders>
            <w:vAlign w:val="center"/>
          </w:tcPr>
          <w:p w14:paraId="0522132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745EF7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智能后视镜、智能摄像头、广告机贩卖终端</w:t>
            </w:r>
          </w:p>
        </w:tc>
        <w:tc>
          <w:tcPr>
            <w:tcW w:w="889" w:type="dxa"/>
            <w:tcBorders>
              <w:top w:val="nil"/>
              <w:left w:val="nil"/>
              <w:bottom w:val="single" w:sz="4" w:space="0" w:color="auto"/>
              <w:right w:val="single" w:sz="4" w:space="0" w:color="auto"/>
            </w:tcBorders>
            <w:shd w:val="clear" w:color="auto" w:fill="auto"/>
            <w:vAlign w:val="center"/>
          </w:tcPr>
          <w:p w14:paraId="2100DE2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F公司</w:t>
            </w:r>
          </w:p>
        </w:tc>
        <w:tc>
          <w:tcPr>
            <w:tcW w:w="836" w:type="dxa"/>
            <w:tcBorders>
              <w:top w:val="nil"/>
              <w:left w:val="nil"/>
              <w:bottom w:val="single" w:sz="4" w:space="0" w:color="auto"/>
              <w:right w:val="single" w:sz="4" w:space="0" w:color="auto"/>
            </w:tcBorders>
            <w:shd w:val="clear" w:color="auto" w:fill="auto"/>
            <w:vAlign w:val="center"/>
          </w:tcPr>
          <w:p w14:paraId="39577F4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w:t>
            </w:r>
          </w:p>
        </w:tc>
        <w:tc>
          <w:tcPr>
            <w:tcW w:w="797" w:type="dxa"/>
            <w:tcBorders>
              <w:top w:val="nil"/>
              <w:left w:val="nil"/>
              <w:bottom w:val="single" w:sz="4" w:space="0" w:color="auto"/>
              <w:right w:val="single" w:sz="4" w:space="0" w:color="auto"/>
            </w:tcBorders>
            <w:shd w:val="clear" w:color="auto" w:fill="auto"/>
            <w:vAlign w:val="center"/>
          </w:tcPr>
          <w:p w14:paraId="6CBA52A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300DF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137DAD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5787AB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1480" w:type="dxa"/>
            <w:tcBorders>
              <w:top w:val="nil"/>
              <w:left w:val="nil"/>
              <w:bottom w:val="single" w:sz="4" w:space="0" w:color="auto"/>
              <w:right w:val="single" w:sz="4" w:space="0" w:color="auto"/>
            </w:tcBorders>
            <w:shd w:val="clear" w:color="auto" w:fill="auto"/>
            <w:vAlign w:val="center"/>
          </w:tcPr>
          <w:p w14:paraId="0ACD43B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864" w:type="dxa"/>
            <w:tcBorders>
              <w:top w:val="nil"/>
              <w:left w:val="nil"/>
              <w:bottom w:val="single" w:sz="4" w:space="0" w:color="auto"/>
              <w:right w:val="single" w:sz="4" w:space="0" w:color="auto"/>
            </w:tcBorders>
            <w:shd w:val="clear" w:color="auto" w:fill="auto"/>
            <w:vAlign w:val="center"/>
          </w:tcPr>
          <w:p w14:paraId="7FABE19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307D51" w:rsidRPr="005058A9" w14:paraId="12C4E838"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2D796EB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2699A6D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智能水表、气表</w:t>
            </w:r>
          </w:p>
        </w:tc>
        <w:tc>
          <w:tcPr>
            <w:tcW w:w="889" w:type="dxa"/>
            <w:tcBorders>
              <w:top w:val="nil"/>
              <w:left w:val="nil"/>
              <w:bottom w:val="single" w:sz="4" w:space="0" w:color="auto"/>
              <w:right w:val="single" w:sz="4" w:space="0" w:color="auto"/>
            </w:tcBorders>
            <w:shd w:val="clear" w:color="auto" w:fill="auto"/>
            <w:vAlign w:val="center"/>
          </w:tcPr>
          <w:p w14:paraId="6FA36F8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G公司</w:t>
            </w:r>
          </w:p>
        </w:tc>
        <w:tc>
          <w:tcPr>
            <w:tcW w:w="836" w:type="dxa"/>
            <w:tcBorders>
              <w:top w:val="nil"/>
              <w:left w:val="nil"/>
              <w:bottom w:val="single" w:sz="4" w:space="0" w:color="auto"/>
              <w:right w:val="single" w:sz="4" w:space="0" w:color="auto"/>
            </w:tcBorders>
            <w:shd w:val="clear" w:color="auto" w:fill="auto"/>
            <w:vAlign w:val="center"/>
          </w:tcPr>
          <w:p w14:paraId="6BFBA3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w:t>
            </w:r>
          </w:p>
        </w:tc>
        <w:tc>
          <w:tcPr>
            <w:tcW w:w="797" w:type="dxa"/>
            <w:tcBorders>
              <w:top w:val="nil"/>
              <w:left w:val="nil"/>
              <w:bottom w:val="single" w:sz="4" w:space="0" w:color="auto"/>
              <w:right w:val="single" w:sz="4" w:space="0" w:color="auto"/>
            </w:tcBorders>
            <w:shd w:val="clear" w:color="auto" w:fill="auto"/>
            <w:vAlign w:val="center"/>
          </w:tcPr>
          <w:p w14:paraId="2FC6F9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F62BA4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991F3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F3CA22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c>
          <w:tcPr>
            <w:tcW w:w="1480" w:type="dxa"/>
            <w:tcBorders>
              <w:top w:val="nil"/>
              <w:left w:val="nil"/>
              <w:bottom w:val="single" w:sz="4" w:space="0" w:color="auto"/>
              <w:right w:val="single" w:sz="4" w:space="0" w:color="auto"/>
            </w:tcBorders>
            <w:shd w:val="clear" w:color="auto" w:fill="auto"/>
            <w:vAlign w:val="center"/>
          </w:tcPr>
          <w:p w14:paraId="1424DE1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56946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r>
      <w:tr w:rsidR="00307D51" w:rsidRPr="005058A9" w14:paraId="08F97E12"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270D6105"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74FCAE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智慧校园</w:t>
            </w:r>
          </w:p>
        </w:tc>
        <w:tc>
          <w:tcPr>
            <w:tcW w:w="889" w:type="dxa"/>
            <w:tcBorders>
              <w:top w:val="nil"/>
              <w:left w:val="nil"/>
              <w:bottom w:val="single" w:sz="4" w:space="0" w:color="auto"/>
              <w:right w:val="single" w:sz="4" w:space="0" w:color="auto"/>
            </w:tcBorders>
            <w:shd w:val="clear" w:color="auto" w:fill="auto"/>
            <w:vAlign w:val="center"/>
          </w:tcPr>
          <w:p w14:paraId="5B27710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I公司</w:t>
            </w:r>
          </w:p>
        </w:tc>
        <w:tc>
          <w:tcPr>
            <w:tcW w:w="836" w:type="dxa"/>
            <w:tcBorders>
              <w:top w:val="nil"/>
              <w:left w:val="nil"/>
              <w:bottom w:val="single" w:sz="4" w:space="0" w:color="auto"/>
              <w:right w:val="single" w:sz="4" w:space="0" w:color="auto"/>
            </w:tcBorders>
            <w:shd w:val="clear" w:color="auto" w:fill="auto"/>
            <w:vAlign w:val="center"/>
          </w:tcPr>
          <w:p w14:paraId="13272DF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
          <w:p w14:paraId="611A7D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03C10E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2B62063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A95A66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0A1D944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BCD95D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307D51" w:rsidRPr="005058A9" w14:paraId="77501449"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666637C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A76B2D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智慧养老</w:t>
            </w:r>
          </w:p>
        </w:tc>
        <w:tc>
          <w:tcPr>
            <w:tcW w:w="889" w:type="dxa"/>
            <w:tcBorders>
              <w:top w:val="nil"/>
              <w:left w:val="nil"/>
              <w:bottom w:val="single" w:sz="4" w:space="0" w:color="auto"/>
              <w:right w:val="single" w:sz="4" w:space="0" w:color="auto"/>
            </w:tcBorders>
            <w:shd w:val="clear" w:color="auto" w:fill="auto"/>
            <w:vAlign w:val="center"/>
          </w:tcPr>
          <w:p w14:paraId="36B700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J公司</w:t>
            </w:r>
          </w:p>
        </w:tc>
        <w:tc>
          <w:tcPr>
            <w:tcW w:w="836" w:type="dxa"/>
            <w:tcBorders>
              <w:top w:val="nil"/>
              <w:left w:val="nil"/>
              <w:bottom w:val="single" w:sz="4" w:space="0" w:color="auto"/>
              <w:right w:val="single" w:sz="4" w:space="0" w:color="auto"/>
            </w:tcBorders>
            <w:shd w:val="clear" w:color="auto" w:fill="auto"/>
            <w:vAlign w:val="center"/>
          </w:tcPr>
          <w:p w14:paraId="25A867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797" w:type="dxa"/>
            <w:tcBorders>
              <w:top w:val="nil"/>
              <w:left w:val="nil"/>
              <w:bottom w:val="single" w:sz="4" w:space="0" w:color="auto"/>
              <w:right w:val="single" w:sz="4" w:space="0" w:color="auto"/>
            </w:tcBorders>
            <w:shd w:val="clear" w:color="auto" w:fill="auto"/>
            <w:vAlign w:val="center"/>
          </w:tcPr>
          <w:p w14:paraId="489DAE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44180C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FF70D4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3C5C1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5499470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746199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307D51" w:rsidRPr="005058A9" w14:paraId="3A8D317E" w14:textId="77777777" w:rsidTr="000F328B">
        <w:trPr>
          <w:trHeight w:val="560"/>
        </w:trPr>
        <w:tc>
          <w:tcPr>
            <w:tcW w:w="728" w:type="dxa"/>
            <w:vMerge/>
            <w:tcBorders>
              <w:top w:val="nil"/>
              <w:left w:val="single" w:sz="4" w:space="0" w:color="auto"/>
              <w:bottom w:val="single" w:sz="4" w:space="0" w:color="auto"/>
              <w:right w:val="single" w:sz="4" w:space="0" w:color="auto"/>
            </w:tcBorders>
            <w:vAlign w:val="center"/>
          </w:tcPr>
          <w:p w14:paraId="56272656"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F68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w:t>
            </w:r>
          </w:p>
        </w:tc>
        <w:tc>
          <w:tcPr>
            <w:tcW w:w="889" w:type="dxa"/>
            <w:tcBorders>
              <w:top w:val="nil"/>
              <w:left w:val="nil"/>
              <w:bottom w:val="single" w:sz="4" w:space="0" w:color="auto"/>
              <w:right w:val="single" w:sz="4" w:space="0" w:color="auto"/>
            </w:tcBorders>
            <w:shd w:val="clear" w:color="auto" w:fill="auto"/>
            <w:vAlign w:val="center"/>
          </w:tcPr>
          <w:p w14:paraId="2AC3FBF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K公司</w:t>
            </w:r>
          </w:p>
        </w:tc>
        <w:tc>
          <w:tcPr>
            <w:tcW w:w="836" w:type="dxa"/>
            <w:tcBorders>
              <w:top w:val="nil"/>
              <w:left w:val="nil"/>
              <w:bottom w:val="single" w:sz="4" w:space="0" w:color="auto"/>
              <w:right w:val="single" w:sz="4" w:space="0" w:color="auto"/>
            </w:tcBorders>
            <w:shd w:val="clear" w:color="auto" w:fill="auto"/>
            <w:vAlign w:val="center"/>
          </w:tcPr>
          <w:p w14:paraId="3BA70E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w:t>
            </w:r>
            <w:r w:rsidRPr="005058A9">
              <w:rPr>
                <w:rFonts w:ascii="宋体" w:eastAsia="宋体" w:hAnsi="宋体" w:hint="eastAsia"/>
                <w:color w:val="000000" w:themeColor="text1"/>
                <w:sz w:val="18"/>
                <w:szCs w:val="18"/>
              </w:rPr>
              <w:lastRenderedPageBreak/>
              <w:t>伴儿童卡</w:t>
            </w:r>
          </w:p>
        </w:tc>
        <w:tc>
          <w:tcPr>
            <w:tcW w:w="797" w:type="dxa"/>
            <w:tcBorders>
              <w:top w:val="nil"/>
              <w:left w:val="nil"/>
              <w:bottom w:val="single" w:sz="4" w:space="0" w:color="auto"/>
              <w:right w:val="single" w:sz="4" w:space="0" w:color="auto"/>
            </w:tcBorders>
            <w:shd w:val="clear" w:color="auto" w:fill="auto"/>
            <w:vAlign w:val="center"/>
          </w:tcPr>
          <w:p w14:paraId="12D792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0%</w:t>
            </w:r>
          </w:p>
        </w:tc>
        <w:tc>
          <w:tcPr>
            <w:tcW w:w="864" w:type="dxa"/>
            <w:tcBorders>
              <w:top w:val="nil"/>
              <w:left w:val="nil"/>
              <w:bottom w:val="single" w:sz="4" w:space="0" w:color="auto"/>
              <w:right w:val="single" w:sz="4" w:space="0" w:color="auto"/>
            </w:tcBorders>
            <w:shd w:val="clear" w:color="auto" w:fill="auto"/>
            <w:vAlign w:val="center"/>
          </w:tcPr>
          <w:p w14:paraId="730C49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970A3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13FA6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71E91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65449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307D51" w:rsidRPr="005058A9" w14:paraId="597BB861"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55B087C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056222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
        </w:tc>
        <w:tc>
          <w:tcPr>
            <w:tcW w:w="889" w:type="dxa"/>
            <w:tcBorders>
              <w:top w:val="nil"/>
              <w:left w:val="nil"/>
              <w:bottom w:val="single" w:sz="4" w:space="0" w:color="auto"/>
              <w:right w:val="single" w:sz="4" w:space="0" w:color="auto"/>
            </w:tcBorders>
            <w:shd w:val="clear" w:color="auto" w:fill="auto"/>
            <w:vAlign w:val="center"/>
          </w:tcPr>
          <w:p w14:paraId="33682C5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L公司</w:t>
            </w:r>
          </w:p>
        </w:tc>
        <w:tc>
          <w:tcPr>
            <w:tcW w:w="836" w:type="dxa"/>
            <w:tcBorders>
              <w:top w:val="nil"/>
              <w:left w:val="nil"/>
              <w:bottom w:val="single" w:sz="4" w:space="0" w:color="auto"/>
              <w:right w:val="single" w:sz="4" w:space="0" w:color="auto"/>
            </w:tcBorders>
            <w:shd w:val="clear" w:color="auto" w:fill="auto"/>
            <w:vAlign w:val="center"/>
          </w:tcPr>
          <w:p w14:paraId="3E7A1C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797" w:type="dxa"/>
            <w:tcBorders>
              <w:top w:val="nil"/>
              <w:left w:val="nil"/>
              <w:bottom w:val="single" w:sz="4" w:space="0" w:color="auto"/>
              <w:right w:val="single" w:sz="4" w:space="0" w:color="auto"/>
            </w:tcBorders>
            <w:shd w:val="clear" w:color="auto" w:fill="auto"/>
            <w:vAlign w:val="center"/>
          </w:tcPr>
          <w:p w14:paraId="6DA780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DFBAE2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4B554E5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2ABF5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1480" w:type="dxa"/>
            <w:tcBorders>
              <w:top w:val="nil"/>
              <w:left w:val="nil"/>
              <w:bottom w:val="single" w:sz="4" w:space="0" w:color="auto"/>
              <w:right w:val="single" w:sz="4" w:space="0" w:color="auto"/>
            </w:tcBorders>
            <w:shd w:val="clear" w:color="auto" w:fill="auto"/>
            <w:vAlign w:val="center"/>
          </w:tcPr>
          <w:p w14:paraId="39FF37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864" w:type="dxa"/>
            <w:tcBorders>
              <w:top w:val="nil"/>
              <w:left w:val="nil"/>
              <w:bottom w:val="single" w:sz="4" w:space="0" w:color="auto"/>
              <w:right w:val="single" w:sz="4" w:space="0" w:color="auto"/>
            </w:tcBorders>
            <w:shd w:val="clear" w:color="auto" w:fill="auto"/>
            <w:vAlign w:val="center"/>
          </w:tcPr>
          <w:p w14:paraId="0EF1489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307D51" w:rsidRPr="005058A9" w14:paraId="61C704AC" w14:textId="77777777" w:rsidTr="000F328B">
        <w:trPr>
          <w:trHeight w:val="280"/>
        </w:trPr>
        <w:tc>
          <w:tcPr>
            <w:tcW w:w="728" w:type="dxa"/>
            <w:vMerge/>
            <w:tcBorders>
              <w:top w:val="nil"/>
              <w:left w:val="single" w:sz="4" w:space="0" w:color="auto"/>
              <w:bottom w:val="single" w:sz="4" w:space="0" w:color="auto"/>
              <w:right w:val="single" w:sz="4" w:space="0" w:color="auto"/>
            </w:tcBorders>
            <w:vAlign w:val="center"/>
          </w:tcPr>
          <w:p w14:paraId="7A5D390D"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6562A36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智慧金融</w:t>
            </w:r>
          </w:p>
        </w:tc>
        <w:tc>
          <w:tcPr>
            <w:tcW w:w="889" w:type="dxa"/>
            <w:tcBorders>
              <w:top w:val="nil"/>
              <w:left w:val="nil"/>
              <w:bottom w:val="single" w:sz="4" w:space="0" w:color="auto"/>
              <w:right w:val="single" w:sz="4" w:space="0" w:color="auto"/>
            </w:tcBorders>
            <w:shd w:val="clear" w:color="auto" w:fill="auto"/>
            <w:vAlign w:val="center"/>
          </w:tcPr>
          <w:p w14:paraId="142488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M公司</w:t>
            </w:r>
          </w:p>
        </w:tc>
        <w:tc>
          <w:tcPr>
            <w:tcW w:w="836" w:type="dxa"/>
            <w:tcBorders>
              <w:top w:val="nil"/>
              <w:left w:val="nil"/>
              <w:bottom w:val="single" w:sz="4" w:space="0" w:color="auto"/>
              <w:right w:val="single" w:sz="4" w:space="0" w:color="auto"/>
            </w:tcBorders>
            <w:shd w:val="clear" w:color="auto" w:fill="auto"/>
            <w:vAlign w:val="center"/>
          </w:tcPr>
          <w:p w14:paraId="58996D6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797" w:type="dxa"/>
            <w:tcBorders>
              <w:top w:val="nil"/>
              <w:left w:val="nil"/>
              <w:bottom w:val="single" w:sz="4" w:space="0" w:color="auto"/>
              <w:right w:val="single" w:sz="4" w:space="0" w:color="auto"/>
            </w:tcBorders>
            <w:shd w:val="clear" w:color="auto" w:fill="auto"/>
            <w:vAlign w:val="center"/>
          </w:tcPr>
          <w:p w14:paraId="110648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9299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BC2A0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490380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1480" w:type="dxa"/>
            <w:tcBorders>
              <w:top w:val="nil"/>
              <w:left w:val="nil"/>
              <w:bottom w:val="single" w:sz="4" w:space="0" w:color="auto"/>
              <w:right w:val="single" w:sz="4" w:space="0" w:color="auto"/>
            </w:tcBorders>
            <w:shd w:val="clear" w:color="auto" w:fill="auto"/>
            <w:noWrap/>
            <w:vAlign w:val="center"/>
          </w:tcPr>
          <w:p w14:paraId="6BC24F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187529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bl>
    <w:p w14:paraId="2B0B1227" w14:textId="77777777" w:rsidR="00307D51" w:rsidRPr="005058A9" w:rsidDel="00886244" w:rsidRDefault="00307D51" w:rsidP="00307D51">
      <w:pPr>
        <w:spacing w:line="360" w:lineRule="auto"/>
        <w:ind w:firstLine="420"/>
        <w:rPr>
          <w:del w:id="1151" w:author="kimi_zj@sina.com" w:date="2019-09-14T01:00:00Z"/>
          <w:rFonts w:ascii="宋体" w:eastAsia="宋体" w:hAnsi="宋体"/>
          <w:color w:val="000000" w:themeColor="text1"/>
        </w:rPr>
      </w:pPr>
      <w:r w:rsidRPr="005058A9">
        <w:rPr>
          <w:rFonts w:ascii="宋体" w:eastAsia="宋体" w:hAnsi="宋体" w:hint="eastAsia"/>
          <w:color w:val="000000" w:themeColor="text1"/>
        </w:rPr>
        <w:t>通过对上面数据的分析，我们可以发现面向传统家电市场，尤其是电视及冰箱市场的模组占</w:t>
      </w:r>
      <w:commentRangeStart w:id="1152"/>
      <w:r w:rsidRPr="005058A9">
        <w:rPr>
          <w:rFonts w:ascii="宋体" w:eastAsia="宋体" w:hAnsi="宋体" w:hint="eastAsia"/>
          <w:color w:val="000000" w:themeColor="text1"/>
        </w:rPr>
        <w:t>A公司销售收入70%</w:t>
      </w:r>
      <w:commentRangeEnd w:id="1152"/>
      <w:r w:rsidR="006713F2">
        <w:rPr>
          <w:rStyle w:val="af1"/>
        </w:rPr>
        <w:commentReference w:id="1152"/>
      </w:r>
      <w:r w:rsidRPr="005058A9">
        <w:rPr>
          <w:rFonts w:ascii="宋体" w:eastAsia="宋体" w:hAnsi="宋体" w:hint="eastAsia"/>
          <w:color w:val="000000" w:themeColor="text1"/>
        </w:rPr>
        <w:t>，且市场表现稳定。而智能灯、智能路由器以及智能插座产品整体销售收入占比较低，且呈现逐年萎缩。除开营收占比超过七成的传统家电市场以外，A公司近年，尤其是从2018年开始发力运营商市场，主要的客户包括智能单车厂家、智能安防相关厂家、智慧零售相关厂家、智慧校园、智慧物流、智慧校园、智慧航空以及金融等领域。我们根据A公司的营销数据发现，上述市场呈现出新兴市场的特性，增长较高，档期营收规模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产业链最中间的连接模块服务商，其市场空间未来是巨大的。</w:t>
      </w:r>
    </w:p>
    <w:p w14:paraId="423502A6" w14:textId="77777777" w:rsidR="00307D51" w:rsidRPr="00307D51" w:rsidRDefault="00307D51">
      <w:pPr>
        <w:spacing w:line="360" w:lineRule="auto"/>
        <w:ind w:firstLine="420"/>
        <w:rPr>
          <w:rFonts w:ascii="宋体" w:eastAsia="宋体" w:hAnsi="宋体"/>
          <w:b/>
          <w:color w:val="000000" w:themeColor="text1"/>
          <w:sz w:val="36"/>
          <w:szCs w:val="36"/>
          <w:highlight w:val="lightGray"/>
        </w:rPr>
        <w:pPrChange w:id="1153" w:author="kimi_zj@sina.com" w:date="2019-09-14T01:00:00Z">
          <w:pPr>
            <w:shd w:val="clear" w:color="auto" w:fill="FFFFFF"/>
            <w:spacing w:line="360" w:lineRule="auto"/>
          </w:pPr>
        </w:pPrChange>
      </w:pPr>
    </w:p>
    <w:p w14:paraId="7525F6D9" w14:textId="1903B452" w:rsidR="00DD57C5" w:rsidRPr="00720ECA" w:rsidRDefault="0001487D">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3.3.3</w:t>
      </w:r>
      <w:r w:rsidR="00076025" w:rsidRPr="00720ECA">
        <w:rPr>
          <w:rFonts w:ascii="宋体" w:eastAsia="宋体" w:hAnsi="宋体" w:hint="eastAsia"/>
          <w:b/>
          <w:color w:val="000000" w:themeColor="text1"/>
        </w:rPr>
        <w:t xml:space="preserve"> 现有产品组合分析</w:t>
      </w:r>
    </w:p>
    <w:p w14:paraId="4C7BEA60" w14:textId="03B51FAE" w:rsidR="00DD57C5" w:rsidRDefault="00076025">
      <w:pPr>
        <w:spacing w:line="360" w:lineRule="auto"/>
        <w:ind w:firstLine="420"/>
        <w:rPr>
          <w:ins w:id="1154" w:author="kimi_zj@sina.com" w:date="2019-09-14T01:00:00Z"/>
          <w:rFonts w:ascii="宋体" w:eastAsia="宋体" w:hAnsi="宋体"/>
          <w:color w:val="000000" w:themeColor="text1"/>
        </w:rPr>
      </w:pPr>
      <w:r w:rsidRPr="005058A9">
        <w:rPr>
          <w:rFonts w:ascii="宋体" w:eastAsia="宋体" w:hAnsi="宋体" w:hint="eastAsia"/>
          <w:color w:val="000000" w:themeColor="text1"/>
        </w:rPr>
        <w:t xml:space="preserve"> A公司的主营产品是物联网通信模组，该模组主要面向物联网领域，进行数据通信的基础模组。可以提供性能稳定、覆盖广泛的通信。应用场景比较广泛，主要应用白电、黑电、安防、照明、智能城市、智能交通、智慧医疗、智能电网、智能环境、智慧旅游、车联网、智能控制、农业物联网、智能家居、智能小区、</w:t>
      </w:r>
      <w:r w:rsidRPr="005058A9">
        <w:rPr>
          <w:rFonts w:ascii="宋体" w:eastAsia="宋体" w:hAnsi="宋体" w:hint="eastAsia"/>
          <w:color w:val="000000" w:themeColor="text1"/>
        </w:rPr>
        <w:lastRenderedPageBreak/>
        <w:t>智能园区、智慧校园、智慧医院、可穿戴设备、智能终端等领域。在论文研究过程中我们查阅了A公司近三年的产品销售数据情况，如下表</w:t>
      </w:r>
      <w:ins w:id="1155" w:author="kimi_zj@sina.com" w:date="2019-09-14T01:00:00Z">
        <w:r w:rsidR="00886244">
          <w:rPr>
            <w:rFonts w:ascii="宋体" w:eastAsia="宋体" w:hAnsi="宋体" w:hint="eastAsia"/>
            <w:color w:val="000000" w:themeColor="text1"/>
          </w:rPr>
          <w:t>3-7</w:t>
        </w:r>
      </w:ins>
      <w:r w:rsidRPr="005058A9">
        <w:rPr>
          <w:rFonts w:ascii="宋体" w:eastAsia="宋体" w:hAnsi="宋体" w:hint="eastAsia"/>
          <w:color w:val="000000" w:themeColor="text1"/>
        </w:rPr>
        <w:t>：</w:t>
      </w:r>
    </w:p>
    <w:p w14:paraId="00C01D94" w14:textId="27196A57" w:rsidR="00A25A22" w:rsidRPr="00A25A22" w:rsidRDefault="00A25A22">
      <w:pPr>
        <w:spacing w:line="360" w:lineRule="auto"/>
        <w:ind w:firstLine="420"/>
        <w:jc w:val="center"/>
        <w:rPr>
          <w:rFonts w:ascii="宋体" w:eastAsia="宋体" w:hAnsi="宋体"/>
          <w:color w:val="000000" w:themeColor="text1"/>
        </w:rPr>
        <w:pPrChange w:id="1156" w:author="kimi_zj@sina.com" w:date="2019-09-14T01:01:00Z">
          <w:pPr>
            <w:spacing w:line="360" w:lineRule="auto"/>
            <w:ind w:firstLine="420"/>
          </w:pPr>
        </w:pPrChange>
      </w:pPr>
      <w:ins w:id="1157" w:author="kimi_zj@sina.com" w:date="2019-09-14T01:00:00Z">
        <w:r>
          <w:rPr>
            <w:rFonts w:ascii="宋体" w:eastAsia="宋体" w:hAnsi="宋体" w:hint="eastAsia"/>
            <w:color w:val="000000" w:themeColor="text1"/>
          </w:rPr>
          <w:t>表3-7:</w:t>
        </w:r>
      </w:ins>
      <w:ins w:id="1158" w:author="kimi_zj@sina.com" w:date="2019-09-14T01:01:00Z">
        <w:r w:rsidRPr="00A25A22">
          <w:rPr>
            <w:rFonts w:ascii="宋体" w:eastAsia="宋体" w:hAnsi="宋体" w:hint="eastAsia"/>
            <w:color w:val="000000" w:themeColor="text1"/>
          </w:rPr>
          <w:t xml:space="preserve"> </w:t>
        </w:r>
        <w:commentRangeStart w:id="1159"/>
        <w:r w:rsidRPr="005058A9">
          <w:rPr>
            <w:rFonts w:ascii="宋体" w:eastAsia="宋体" w:hAnsi="宋体" w:hint="eastAsia"/>
            <w:color w:val="000000" w:themeColor="text1"/>
          </w:rPr>
          <w:t>A公司近三年的产品销售数据</w:t>
        </w:r>
        <w:commentRangeEnd w:id="1159"/>
        <w:r>
          <w:rPr>
            <w:rStyle w:val="af1"/>
          </w:rPr>
          <w:commentReference w:id="1159"/>
        </w:r>
      </w:ins>
    </w:p>
    <w:tbl>
      <w:tblPr>
        <w:tblW w:w="9072" w:type="dxa"/>
        <w:tblLayout w:type="fixed"/>
        <w:tblLook w:val="04A0" w:firstRow="1" w:lastRow="0" w:firstColumn="1" w:lastColumn="0" w:noHBand="0" w:noVBand="1"/>
      </w:tblPr>
      <w:tblGrid>
        <w:gridCol w:w="892"/>
        <w:gridCol w:w="2026"/>
        <w:gridCol w:w="825"/>
        <w:gridCol w:w="918"/>
        <w:gridCol w:w="825"/>
        <w:gridCol w:w="825"/>
        <w:gridCol w:w="979"/>
        <w:gridCol w:w="702"/>
        <w:gridCol w:w="1080"/>
      </w:tblGrid>
      <w:tr w:rsidR="005058A9" w:rsidRPr="005058A9" w14:paraId="35D0D39B" w14:textId="77777777">
        <w:trPr>
          <w:trHeight w:val="560"/>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DB555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165DD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
          <w:p w14:paraId="5BDFD08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
          <w:p w14:paraId="34500A6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7DAC348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5268562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
          <w:p w14:paraId="07BE86C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
          <w:p w14:paraId="3344CA3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710DB47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备注</w:t>
            </w:r>
          </w:p>
        </w:tc>
      </w:tr>
      <w:tr w:rsidR="005058A9" w:rsidRPr="005058A9" w14:paraId="624AB704" w14:textId="77777777">
        <w:trPr>
          <w:trHeight w:val="280"/>
        </w:trPr>
        <w:tc>
          <w:tcPr>
            <w:tcW w:w="892" w:type="dxa"/>
            <w:vMerge/>
            <w:tcBorders>
              <w:top w:val="single" w:sz="4" w:space="0" w:color="auto"/>
              <w:left w:val="single" w:sz="4" w:space="0" w:color="auto"/>
              <w:bottom w:val="single" w:sz="4" w:space="0" w:color="auto"/>
              <w:right w:val="single" w:sz="4" w:space="0" w:color="auto"/>
            </w:tcBorders>
            <w:vAlign w:val="center"/>
          </w:tcPr>
          <w:p w14:paraId="2752B8C0" w14:textId="77777777" w:rsidR="00DD57C5" w:rsidRPr="005058A9" w:rsidRDefault="00DD57C5">
            <w:pPr>
              <w:rPr>
                <w:rFonts w:ascii="宋体" w:eastAsia="宋体" w:hAnsi="宋体"/>
                <w:color w:val="000000" w:themeColor="text1"/>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
          <w:p w14:paraId="2B86769E" w14:textId="77777777" w:rsidR="00DD57C5" w:rsidRPr="005058A9" w:rsidRDefault="00DD57C5">
            <w:pPr>
              <w:rPr>
                <w:rFonts w:ascii="宋体" w:eastAsia="宋体" w:hAnsi="宋体"/>
                <w:color w:val="000000" w:themeColor="text1"/>
                <w:sz w:val="18"/>
                <w:szCs w:val="18"/>
              </w:rPr>
            </w:pPr>
          </w:p>
        </w:tc>
        <w:tc>
          <w:tcPr>
            <w:tcW w:w="825" w:type="dxa"/>
            <w:tcBorders>
              <w:top w:val="nil"/>
              <w:left w:val="nil"/>
              <w:bottom w:val="single" w:sz="4" w:space="0" w:color="auto"/>
              <w:right w:val="single" w:sz="4" w:space="0" w:color="auto"/>
            </w:tcBorders>
            <w:shd w:val="clear" w:color="auto" w:fill="auto"/>
            <w:vAlign w:val="center"/>
          </w:tcPr>
          <w:p w14:paraId="60814F3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918" w:type="dxa"/>
            <w:tcBorders>
              <w:top w:val="nil"/>
              <w:left w:val="nil"/>
              <w:bottom w:val="single" w:sz="4" w:space="0" w:color="auto"/>
              <w:right w:val="single" w:sz="4" w:space="0" w:color="auto"/>
            </w:tcBorders>
            <w:shd w:val="clear" w:color="auto" w:fill="auto"/>
            <w:vAlign w:val="center"/>
          </w:tcPr>
          <w:p w14:paraId="5BC88CD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25" w:type="dxa"/>
            <w:tcBorders>
              <w:top w:val="nil"/>
              <w:left w:val="nil"/>
              <w:bottom w:val="single" w:sz="4" w:space="0" w:color="auto"/>
              <w:right w:val="single" w:sz="4" w:space="0" w:color="auto"/>
            </w:tcBorders>
            <w:shd w:val="clear" w:color="auto" w:fill="auto"/>
            <w:vAlign w:val="center"/>
          </w:tcPr>
          <w:p w14:paraId="37D076E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25" w:type="dxa"/>
            <w:tcBorders>
              <w:top w:val="nil"/>
              <w:left w:val="nil"/>
              <w:bottom w:val="single" w:sz="4" w:space="0" w:color="auto"/>
              <w:right w:val="single" w:sz="4" w:space="0" w:color="auto"/>
            </w:tcBorders>
            <w:shd w:val="clear" w:color="auto" w:fill="auto"/>
            <w:vAlign w:val="center"/>
          </w:tcPr>
          <w:p w14:paraId="536EC22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979" w:type="dxa"/>
            <w:tcBorders>
              <w:top w:val="nil"/>
              <w:left w:val="nil"/>
              <w:bottom w:val="single" w:sz="4" w:space="0" w:color="auto"/>
              <w:right w:val="single" w:sz="4" w:space="0" w:color="auto"/>
            </w:tcBorders>
            <w:shd w:val="clear" w:color="auto" w:fill="auto"/>
            <w:vAlign w:val="center"/>
          </w:tcPr>
          <w:p w14:paraId="5B1C2A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702" w:type="dxa"/>
            <w:tcBorders>
              <w:top w:val="nil"/>
              <w:left w:val="nil"/>
              <w:bottom w:val="single" w:sz="4" w:space="0" w:color="auto"/>
              <w:right w:val="single" w:sz="4" w:space="0" w:color="auto"/>
            </w:tcBorders>
            <w:shd w:val="clear" w:color="auto" w:fill="auto"/>
            <w:vAlign w:val="center"/>
          </w:tcPr>
          <w:p w14:paraId="6284A3F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1080" w:type="dxa"/>
            <w:vMerge/>
            <w:tcBorders>
              <w:top w:val="single" w:sz="4" w:space="0" w:color="auto"/>
              <w:left w:val="single" w:sz="4" w:space="0" w:color="auto"/>
              <w:bottom w:val="single" w:sz="4" w:space="0" w:color="auto"/>
              <w:right w:val="single" w:sz="4" w:space="0" w:color="auto"/>
            </w:tcBorders>
            <w:vAlign w:val="center"/>
          </w:tcPr>
          <w:p w14:paraId="1593CDCC" w14:textId="77777777" w:rsidR="00DD57C5" w:rsidRPr="005058A9" w:rsidRDefault="00DD57C5">
            <w:pPr>
              <w:rPr>
                <w:rFonts w:ascii="宋体" w:eastAsia="宋体" w:hAnsi="宋体"/>
                <w:color w:val="000000" w:themeColor="text1"/>
                <w:sz w:val="18"/>
                <w:szCs w:val="18"/>
              </w:rPr>
            </w:pPr>
          </w:p>
        </w:tc>
      </w:tr>
      <w:tr w:rsidR="005058A9" w:rsidRPr="005058A9" w14:paraId="11526EC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675BFF3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
          <w:p w14:paraId="4F5B27B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825" w:type="dxa"/>
            <w:tcBorders>
              <w:top w:val="nil"/>
              <w:left w:val="nil"/>
              <w:bottom w:val="single" w:sz="4" w:space="0" w:color="auto"/>
              <w:right w:val="single" w:sz="4" w:space="0" w:color="auto"/>
            </w:tcBorders>
            <w:shd w:val="clear" w:color="auto" w:fill="auto"/>
            <w:vAlign w:val="center"/>
          </w:tcPr>
          <w:p w14:paraId="770E800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918" w:type="dxa"/>
            <w:tcBorders>
              <w:top w:val="nil"/>
              <w:left w:val="nil"/>
              <w:bottom w:val="single" w:sz="4" w:space="0" w:color="auto"/>
              <w:right w:val="single" w:sz="4" w:space="0" w:color="auto"/>
            </w:tcBorders>
            <w:shd w:val="clear" w:color="auto" w:fill="auto"/>
            <w:vAlign w:val="center"/>
          </w:tcPr>
          <w:p w14:paraId="025348E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5020287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7CBD750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79" w:type="dxa"/>
            <w:tcBorders>
              <w:top w:val="nil"/>
              <w:left w:val="nil"/>
              <w:bottom w:val="single" w:sz="4" w:space="0" w:color="auto"/>
              <w:right w:val="single" w:sz="4" w:space="0" w:color="auto"/>
            </w:tcBorders>
            <w:shd w:val="clear" w:color="auto" w:fill="auto"/>
            <w:vAlign w:val="center"/>
          </w:tcPr>
          <w:p w14:paraId="0B3FCB4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702" w:type="dxa"/>
            <w:tcBorders>
              <w:top w:val="nil"/>
              <w:left w:val="nil"/>
              <w:bottom w:val="single" w:sz="4" w:space="0" w:color="auto"/>
              <w:right w:val="single" w:sz="4" w:space="0" w:color="auto"/>
            </w:tcBorders>
            <w:shd w:val="clear" w:color="auto" w:fill="auto"/>
            <w:vAlign w:val="center"/>
          </w:tcPr>
          <w:p w14:paraId="29659FE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45%</w:t>
            </w:r>
          </w:p>
        </w:tc>
        <w:tc>
          <w:tcPr>
            <w:tcW w:w="1080" w:type="dxa"/>
            <w:tcBorders>
              <w:top w:val="nil"/>
              <w:left w:val="nil"/>
              <w:bottom w:val="single" w:sz="4" w:space="0" w:color="auto"/>
              <w:right w:val="single" w:sz="4" w:space="0" w:color="auto"/>
            </w:tcBorders>
            <w:shd w:val="clear" w:color="auto" w:fill="auto"/>
            <w:noWrap/>
            <w:vAlign w:val="center"/>
          </w:tcPr>
          <w:p w14:paraId="3AB3731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做大做强</w:t>
            </w:r>
          </w:p>
        </w:tc>
      </w:tr>
      <w:tr w:rsidR="005058A9" w:rsidRPr="005058A9" w14:paraId="3F1D941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22719294"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A1105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825" w:type="dxa"/>
            <w:tcBorders>
              <w:top w:val="nil"/>
              <w:left w:val="nil"/>
              <w:bottom w:val="single" w:sz="4" w:space="0" w:color="auto"/>
              <w:right w:val="single" w:sz="4" w:space="0" w:color="auto"/>
            </w:tcBorders>
            <w:shd w:val="clear" w:color="auto" w:fill="auto"/>
            <w:vAlign w:val="center"/>
          </w:tcPr>
          <w:p w14:paraId="79FA4EB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18" w:type="dxa"/>
            <w:tcBorders>
              <w:top w:val="nil"/>
              <w:left w:val="nil"/>
              <w:bottom w:val="single" w:sz="4" w:space="0" w:color="auto"/>
              <w:right w:val="single" w:sz="4" w:space="0" w:color="auto"/>
            </w:tcBorders>
            <w:shd w:val="clear" w:color="auto" w:fill="auto"/>
            <w:vAlign w:val="center"/>
          </w:tcPr>
          <w:p w14:paraId="12AA511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2AF5C96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323B68E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79" w:type="dxa"/>
            <w:tcBorders>
              <w:top w:val="nil"/>
              <w:left w:val="nil"/>
              <w:bottom w:val="single" w:sz="4" w:space="0" w:color="auto"/>
              <w:right w:val="single" w:sz="4" w:space="0" w:color="auto"/>
            </w:tcBorders>
            <w:shd w:val="clear" w:color="auto" w:fill="auto"/>
            <w:vAlign w:val="center"/>
          </w:tcPr>
          <w:p w14:paraId="2C34378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702" w:type="dxa"/>
            <w:tcBorders>
              <w:top w:val="nil"/>
              <w:left w:val="nil"/>
              <w:bottom w:val="single" w:sz="4" w:space="0" w:color="auto"/>
              <w:right w:val="single" w:sz="4" w:space="0" w:color="auto"/>
            </w:tcBorders>
            <w:shd w:val="clear" w:color="auto" w:fill="auto"/>
            <w:vAlign w:val="center"/>
          </w:tcPr>
          <w:p w14:paraId="6A42955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1080" w:type="dxa"/>
            <w:tcBorders>
              <w:top w:val="nil"/>
              <w:left w:val="nil"/>
              <w:bottom w:val="single" w:sz="4" w:space="0" w:color="auto"/>
              <w:right w:val="single" w:sz="4" w:space="0" w:color="auto"/>
            </w:tcBorders>
            <w:shd w:val="clear" w:color="auto" w:fill="auto"/>
            <w:noWrap/>
            <w:vAlign w:val="center"/>
          </w:tcPr>
          <w:p w14:paraId="1769563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做大做强</w:t>
            </w:r>
          </w:p>
        </w:tc>
      </w:tr>
      <w:tr w:rsidR="005058A9" w:rsidRPr="005058A9" w14:paraId="09B6CE5C"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CC6DF7D"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478B3E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825" w:type="dxa"/>
            <w:tcBorders>
              <w:top w:val="nil"/>
              <w:left w:val="nil"/>
              <w:bottom w:val="single" w:sz="4" w:space="0" w:color="auto"/>
              <w:right w:val="single" w:sz="4" w:space="0" w:color="auto"/>
            </w:tcBorders>
            <w:shd w:val="clear" w:color="auto" w:fill="auto"/>
            <w:vAlign w:val="center"/>
          </w:tcPr>
          <w:p w14:paraId="459A51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4C29F8C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139CFA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21E0CA1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w:t>
            </w:r>
          </w:p>
        </w:tc>
        <w:tc>
          <w:tcPr>
            <w:tcW w:w="979" w:type="dxa"/>
            <w:tcBorders>
              <w:top w:val="nil"/>
              <w:left w:val="nil"/>
              <w:bottom w:val="single" w:sz="4" w:space="0" w:color="auto"/>
              <w:right w:val="single" w:sz="4" w:space="0" w:color="auto"/>
            </w:tcBorders>
            <w:shd w:val="clear" w:color="auto" w:fill="auto"/>
            <w:vAlign w:val="center"/>
          </w:tcPr>
          <w:p w14:paraId="47B658B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3976EAF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1080" w:type="dxa"/>
            <w:tcBorders>
              <w:top w:val="nil"/>
              <w:left w:val="nil"/>
              <w:bottom w:val="single" w:sz="4" w:space="0" w:color="auto"/>
              <w:right w:val="single" w:sz="4" w:space="0" w:color="auto"/>
            </w:tcBorders>
            <w:shd w:val="clear" w:color="auto" w:fill="auto"/>
            <w:noWrap/>
            <w:vAlign w:val="center"/>
          </w:tcPr>
          <w:p w14:paraId="2221E76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稳中推进</w:t>
            </w:r>
          </w:p>
        </w:tc>
      </w:tr>
      <w:tr w:rsidR="005058A9" w:rsidRPr="005058A9" w14:paraId="33C9878E"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4517498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无线广域网模组</w:t>
            </w:r>
          </w:p>
        </w:tc>
        <w:tc>
          <w:tcPr>
            <w:tcW w:w="2026" w:type="dxa"/>
            <w:tcBorders>
              <w:top w:val="nil"/>
              <w:left w:val="nil"/>
              <w:bottom w:val="single" w:sz="4" w:space="0" w:color="auto"/>
              <w:right w:val="single" w:sz="4" w:space="0" w:color="auto"/>
            </w:tcBorders>
            <w:shd w:val="clear" w:color="auto" w:fill="auto"/>
            <w:vAlign w:val="center"/>
          </w:tcPr>
          <w:p w14:paraId="296CC36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825" w:type="dxa"/>
            <w:tcBorders>
              <w:top w:val="nil"/>
              <w:left w:val="nil"/>
              <w:bottom w:val="single" w:sz="4" w:space="0" w:color="auto"/>
              <w:right w:val="single" w:sz="4" w:space="0" w:color="auto"/>
            </w:tcBorders>
            <w:shd w:val="clear" w:color="auto" w:fill="auto"/>
            <w:vAlign w:val="center"/>
          </w:tcPr>
          <w:p w14:paraId="4C90BD2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67B460B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DF05D5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939F0A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c>
          <w:tcPr>
            <w:tcW w:w="979" w:type="dxa"/>
            <w:tcBorders>
              <w:top w:val="nil"/>
              <w:left w:val="nil"/>
              <w:bottom w:val="single" w:sz="4" w:space="0" w:color="auto"/>
              <w:right w:val="single" w:sz="4" w:space="0" w:color="auto"/>
            </w:tcBorders>
            <w:shd w:val="clear" w:color="auto" w:fill="auto"/>
            <w:vAlign w:val="center"/>
          </w:tcPr>
          <w:p w14:paraId="1ED12D6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59C784E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641C25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淘汰</w:t>
            </w:r>
          </w:p>
        </w:tc>
      </w:tr>
      <w:tr w:rsidR="005058A9" w:rsidRPr="005058A9" w14:paraId="22E41955"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5622767"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318E8BE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
          <w:p w14:paraId="449B30C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0AB442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56210F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6E319F2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w:t>
            </w:r>
          </w:p>
        </w:tc>
        <w:tc>
          <w:tcPr>
            <w:tcW w:w="979" w:type="dxa"/>
            <w:tcBorders>
              <w:top w:val="nil"/>
              <w:left w:val="nil"/>
              <w:bottom w:val="single" w:sz="4" w:space="0" w:color="auto"/>
              <w:right w:val="single" w:sz="4" w:space="0" w:color="auto"/>
            </w:tcBorders>
            <w:shd w:val="clear" w:color="auto" w:fill="auto"/>
            <w:vAlign w:val="center"/>
          </w:tcPr>
          <w:p w14:paraId="00B4A48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702" w:type="dxa"/>
            <w:tcBorders>
              <w:top w:val="nil"/>
              <w:left w:val="nil"/>
              <w:bottom w:val="single" w:sz="4" w:space="0" w:color="auto"/>
              <w:right w:val="single" w:sz="4" w:space="0" w:color="auto"/>
            </w:tcBorders>
            <w:shd w:val="clear" w:color="auto" w:fill="auto"/>
            <w:vAlign w:val="center"/>
          </w:tcPr>
          <w:p w14:paraId="2D1933A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3ADF484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产业升级</w:t>
            </w:r>
          </w:p>
        </w:tc>
      </w:tr>
      <w:tr w:rsidR="005058A9" w:rsidRPr="005058A9" w14:paraId="72B03E63" w14:textId="77777777">
        <w:trPr>
          <w:trHeight w:val="600"/>
        </w:trPr>
        <w:tc>
          <w:tcPr>
            <w:tcW w:w="892" w:type="dxa"/>
            <w:vMerge/>
            <w:tcBorders>
              <w:top w:val="nil"/>
              <w:left w:val="single" w:sz="4" w:space="0" w:color="auto"/>
              <w:bottom w:val="single" w:sz="4" w:space="0" w:color="auto"/>
              <w:right w:val="single" w:sz="4" w:space="0" w:color="auto"/>
            </w:tcBorders>
            <w:vAlign w:val="center"/>
          </w:tcPr>
          <w:p w14:paraId="23AC8BBA"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D791A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825" w:type="dxa"/>
            <w:tcBorders>
              <w:top w:val="nil"/>
              <w:left w:val="nil"/>
              <w:bottom w:val="single" w:sz="4" w:space="0" w:color="auto"/>
              <w:right w:val="single" w:sz="4" w:space="0" w:color="auto"/>
            </w:tcBorders>
            <w:shd w:val="clear" w:color="auto" w:fill="auto"/>
            <w:vAlign w:val="center"/>
          </w:tcPr>
          <w:p w14:paraId="1A03990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7128F9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1C4D5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ED0754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7E30CB4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702" w:type="dxa"/>
            <w:tcBorders>
              <w:top w:val="nil"/>
              <w:left w:val="nil"/>
              <w:bottom w:val="single" w:sz="4" w:space="0" w:color="auto"/>
              <w:right w:val="single" w:sz="4" w:space="0" w:color="auto"/>
            </w:tcBorders>
            <w:shd w:val="clear" w:color="auto" w:fill="auto"/>
            <w:vAlign w:val="center"/>
          </w:tcPr>
          <w:p w14:paraId="30F29D5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668AB78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稳中推进</w:t>
            </w:r>
          </w:p>
        </w:tc>
      </w:tr>
      <w:tr w:rsidR="005058A9" w:rsidRPr="005058A9" w14:paraId="1B7E663A" w14:textId="77777777">
        <w:trPr>
          <w:trHeight w:val="500"/>
        </w:trPr>
        <w:tc>
          <w:tcPr>
            <w:tcW w:w="892" w:type="dxa"/>
            <w:vMerge/>
            <w:tcBorders>
              <w:top w:val="nil"/>
              <w:left w:val="single" w:sz="4" w:space="0" w:color="auto"/>
              <w:bottom w:val="single" w:sz="4" w:space="0" w:color="auto"/>
              <w:right w:val="single" w:sz="4" w:space="0" w:color="auto"/>
            </w:tcBorders>
            <w:vAlign w:val="center"/>
          </w:tcPr>
          <w:p w14:paraId="6E565592"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011DBAC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825" w:type="dxa"/>
            <w:tcBorders>
              <w:top w:val="nil"/>
              <w:left w:val="nil"/>
              <w:bottom w:val="single" w:sz="4" w:space="0" w:color="auto"/>
              <w:right w:val="single" w:sz="4" w:space="0" w:color="auto"/>
            </w:tcBorders>
            <w:shd w:val="clear" w:color="auto" w:fill="auto"/>
            <w:vAlign w:val="center"/>
          </w:tcPr>
          <w:p w14:paraId="6C9223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3D5D585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11397F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7B9B0B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9BCB84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7F6D2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09012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稳中推进</w:t>
            </w:r>
          </w:p>
        </w:tc>
      </w:tr>
      <w:tr w:rsidR="005058A9" w:rsidRPr="005058A9" w14:paraId="6D80BA8B" w14:textId="77777777">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5B247AD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
          <w:p w14:paraId="218A482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
          <w:p w14:paraId="50FFC2A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EDB9ED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4A6988F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4DB7D36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03508C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2D9F952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E29326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淘汰</w:t>
            </w:r>
          </w:p>
        </w:tc>
      </w:tr>
      <w:tr w:rsidR="005058A9" w:rsidRPr="005058A9" w14:paraId="3C0A319F"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E8147C0"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0AA884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
          <w:p w14:paraId="693A416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AEB650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338EC2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6D18B6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FDCBCF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4B0AF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53F012B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淘汰</w:t>
            </w:r>
          </w:p>
        </w:tc>
      </w:tr>
      <w:tr w:rsidR="005058A9" w:rsidRPr="005058A9" w14:paraId="07C39C2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E1E7D5F"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2BC92D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
          <w:p w14:paraId="3759CFD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0B8667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4FE6F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A5C895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6B0CBE5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62F003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1080" w:type="dxa"/>
            <w:tcBorders>
              <w:top w:val="nil"/>
              <w:left w:val="nil"/>
              <w:bottom w:val="single" w:sz="4" w:space="0" w:color="auto"/>
              <w:right w:val="single" w:sz="4" w:space="0" w:color="auto"/>
            </w:tcBorders>
            <w:shd w:val="clear" w:color="auto" w:fill="auto"/>
            <w:noWrap/>
            <w:vAlign w:val="center"/>
          </w:tcPr>
          <w:p w14:paraId="2CB3C61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产品升级</w:t>
            </w:r>
          </w:p>
        </w:tc>
      </w:tr>
      <w:tr w:rsidR="005058A9" w:rsidRPr="005058A9" w14:paraId="45DFCA87"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764958CE"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6E0C73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825" w:type="dxa"/>
            <w:tcBorders>
              <w:top w:val="nil"/>
              <w:left w:val="nil"/>
              <w:bottom w:val="single" w:sz="4" w:space="0" w:color="auto"/>
              <w:right w:val="single" w:sz="4" w:space="0" w:color="auto"/>
            </w:tcBorders>
            <w:shd w:val="clear" w:color="auto" w:fill="auto"/>
            <w:vAlign w:val="center"/>
          </w:tcPr>
          <w:p w14:paraId="2847E79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698C7ED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DEC03E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725DCAE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33D8C3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3B389F0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0638A35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产品升级</w:t>
            </w:r>
          </w:p>
        </w:tc>
      </w:tr>
      <w:tr w:rsidR="005058A9" w:rsidRPr="005058A9" w14:paraId="564D45E6"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3569692C"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F4857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
          <w:p w14:paraId="6AB00C5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ED5C8E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6A8956A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1CF285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734BE80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120F0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9D6F3A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产品升级</w:t>
            </w:r>
          </w:p>
        </w:tc>
      </w:tr>
      <w:tr w:rsidR="005058A9" w:rsidRPr="005058A9" w14:paraId="71FEBEB1"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6D7F5D4C"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A2B172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825" w:type="dxa"/>
            <w:tcBorders>
              <w:top w:val="nil"/>
              <w:left w:val="nil"/>
              <w:bottom w:val="single" w:sz="4" w:space="0" w:color="auto"/>
              <w:right w:val="single" w:sz="4" w:space="0" w:color="auto"/>
            </w:tcBorders>
            <w:shd w:val="clear" w:color="auto" w:fill="auto"/>
            <w:vAlign w:val="center"/>
          </w:tcPr>
          <w:p w14:paraId="72243EC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388818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56DDE4F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9A6D31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2FFD0BF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702" w:type="dxa"/>
            <w:tcBorders>
              <w:top w:val="nil"/>
              <w:left w:val="nil"/>
              <w:bottom w:val="single" w:sz="4" w:space="0" w:color="auto"/>
              <w:right w:val="single" w:sz="4" w:space="0" w:color="auto"/>
            </w:tcBorders>
            <w:shd w:val="clear" w:color="auto" w:fill="auto"/>
            <w:vAlign w:val="center"/>
          </w:tcPr>
          <w:p w14:paraId="19C20C0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1080" w:type="dxa"/>
            <w:tcBorders>
              <w:top w:val="nil"/>
              <w:left w:val="nil"/>
              <w:bottom w:val="single" w:sz="4" w:space="0" w:color="auto"/>
              <w:right w:val="single" w:sz="4" w:space="0" w:color="auto"/>
            </w:tcBorders>
            <w:shd w:val="clear" w:color="auto" w:fill="auto"/>
            <w:noWrap/>
            <w:vAlign w:val="center"/>
          </w:tcPr>
          <w:p w14:paraId="445452F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产品升级</w:t>
            </w:r>
          </w:p>
        </w:tc>
      </w:tr>
      <w:tr w:rsidR="005058A9" w:rsidRPr="005058A9" w14:paraId="6C93D039" w14:textId="77777777">
        <w:trPr>
          <w:trHeight w:val="300"/>
        </w:trPr>
        <w:tc>
          <w:tcPr>
            <w:tcW w:w="892" w:type="dxa"/>
            <w:vMerge/>
            <w:tcBorders>
              <w:top w:val="nil"/>
              <w:left w:val="single" w:sz="4" w:space="0" w:color="auto"/>
              <w:bottom w:val="single" w:sz="4" w:space="0" w:color="auto"/>
              <w:right w:val="single" w:sz="4" w:space="0" w:color="auto"/>
            </w:tcBorders>
            <w:vAlign w:val="center"/>
          </w:tcPr>
          <w:p w14:paraId="54E66FA8" w14:textId="77777777" w:rsidR="00DD57C5" w:rsidRPr="005058A9" w:rsidRDefault="00DD57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56547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825" w:type="dxa"/>
            <w:tcBorders>
              <w:top w:val="nil"/>
              <w:left w:val="nil"/>
              <w:bottom w:val="single" w:sz="4" w:space="0" w:color="auto"/>
              <w:right w:val="single" w:sz="4" w:space="0" w:color="auto"/>
            </w:tcBorders>
            <w:shd w:val="clear" w:color="auto" w:fill="auto"/>
            <w:vAlign w:val="center"/>
          </w:tcPr>
          <w:p w14:paraId="35F39AF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5D8DF7D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A69A65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21FD43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0A1C1B3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34BF3E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1080" w:type="dxa"/>
            <w:tcBorders>
              <w:top w:val="nil"/>
              <w:left w:val="nil"/>
              <w:bottom w:val="single" w:sz="4" w:space="0" w:color="auto"/>
              <w:right w:val="single" w:sz="4" w:space="0" w:color="auto"/>
            </w:tcBorders>
            <w:shd w:val="clear" w:color="auto" w:fill="auto"/>
            <w:noWrap/>
            <w:vAlign w:val="center"/>
          </w:tcPr>
          <w:p w14:paraId="43D8BB3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产品升级</w:t>
            </w:r>
          </w:p>
        </w:tc>
      </w:tr>
    </w:tbl>
    <w:p w14:paraId="7DA81C54" w14:textId="328B8246" w:rsidR="00DD57C5" w:rsidRPr="005058A9" w:rsidDel="00A25A22" w:rsidRDefault="00A25A22">
      <w:pPr>
        <w:spacing w:line="360" w:lineRule="auto"/>
        <w:rPr>
          <w:del w:id="1160" w:author="kimi_zj@sina.com" w:date="2019-09-14T01:01:00Z"/>
          <w:rFonts w:ascii="宋体" w:eastAsia="宋体" w:hAnsi="宋体"/>
          <w:color w:val="000000" w:themeColor="text1"/>
        </w:rPr>
        <w:pPrChange w:id="1161" w:author="kimi_zj@sina.com" w:date="2019-09-14T01:01:00Z">
          <w:pPr>
            <w:spacing w:line="360" w:lineRule="auto"/>
            <w:ind w:firstLine="2400"/>
          </w:pPr>
        </w:pPrChange>
      </w:pPr>
      <w:ins w:id="1162" w:author="kimi_zj@sina.com" w:date="2019-09-14T01:01:00Z">
        <w:r>
          <w:rPr>
            <w:rFonts w:ascii="宋体" w:eastAsia="宋体" w:hAnsi="宋体" w:hint="eastAsia"/>
            <w:color w:val="000000" w:themeColor="text1"/>
          </w:rPr>
          <w:tab/>
        </w:r>
      </w:ins>
      <w:commentRangeStart w:id="1163"/>
      <w:del w:id="1164" w:author="kimi_zj@sina.com" w:date="2019-09-14T01:00:00Z">
        <w:r w:rsidR="00076025" w:rsidRPr="005058A9" w:rsidDel="00A25A22">
          <w:rPr>
            <w:rFonts w:ascii="宋体" w:eastAsia="宋体" w:hAnsi="宋体" w:hint="eastAsia"/>
            <w:color w:val="000000" w:themeColor="text1"/>
          </w:rPr>
          <w:delText>A公司近三年的产品销售数据</w:delText>
        </w:r>
        <w:commentRangeEnd w:id="1163"/>
        <w:r w:rsidR="006713F2" w:rsidDel="00A25A22">
          <w:rPr>
            <w:rStyle w:val="af1"/>
          </w:rPr>
          <w:commentReference w:id="1163"/>
        </w:r>
        <w:r w:rsidR="00076025" w:rsidRPr="005058A9" w:rsidDel="00A25A22">
          <w:rPr>
            <w:rFonts w:ascii="宋体" w:eastAsia="宋体" w:hAnsi="宋体" w:hint="eastAsia"/>
            <w:color w:val="000000" w:themeColor="text1"/>
          </w:rPr>
          <w:delText xml:space="preserve"> </w:delText>
        </w:r>
      </w:del>
    </w:p>
    <w:p w14:paraId="3553CC03" w14:textId="77777777" w:rsidR="00DD57C5" w:rsidRPr="005058A9" w:rsidRDefault="00076025">
      <w:pPr>
        <w:spacing w:line="360" w:lineRule="auto"/>
        <w:rPr>
          <w:rFonts w:ascii="宋体" w:eastAsia="宋体" w:hAnsi="宋体"/>
          <w:color w:val="000000" w:themeColor="text1"/>
        </w:rPr>
        <w:pPrChange w:id="1165" w:author="kimi_zj@sina.com" w:date="2019-09-14T01:01:00Z">
          <w:pPr>
            <w:spacing w:line="360" w:lineRule="auto"/>
            <w:ind w:firstLine="420"/>
          </w:pPr>
        </w:pPrChange>
      </w:pPr>
      <w:r w:rsidRPr="005058A9">
        <w:rPr>
          <w:rFonts w:ascii="宋体" w:eastAsia="宋体" w:hAnsi="宋体" w:hint="eastAsia"/>
          <w:color w:val="000000" w:themeColor="text1"/>
        </w:rPr>
        <w:t>通过对上表数据的分析，我们可以发现A公司主营业务主要有三个产品线构成，分别是无线局域网模组、无线广域网模组以及无线感知应用终端。 第一个产品方向是无线局域网模组，</w:t>
      </w:r>
      <w:r w:rsidRPr="005058A9">
        <w:rPr>
          <w:rFonts w:ascii="宋体" w:eastAsia="宋体" w:hAnsi="宋体"/>
          <w:color w:val="000000" w:themeColor="text1"/>
        </w:rPr>
        <w:t>以WIFI/BT/IoT/ZigBee等模组产品为主，市场覆盖黑电、白电、小家电、物联网、安防、照明等领域</w:t>
      </w:r>
      <w:r w:rsidRPr="005058A9">
        <w:rPr>
          <w:rFonts w:ascii="宋体" w:eastAsia="宋体" w:hAnsi="宋体" w:hint="eastAsia"/>
          <w:color w:val="000000" w:themeColor="text1"/>
        </w:rPr>
        <w:t>；第二个产品方向是无线广域网产品，</w:t>
      </w:r>
      <w:r w:rsidRPr="005058A9">
        <w:rPr>
          <w:rFonts w:ascii="宋体" w:eastAsia="宋体" w:hAnsi="宋体"/>
          <w:color w:val="000000" w:themeColor="text1"/>
        </w:rPr>
        <w:t>以GSM/NB-IoT/LoRa/4G/5G等模组产品为主，市场覆盖共享单车、运营商、智慧生活、智慧农业、智慧交通、智慧城市等领域</w:t>
      </w:r>
      <w:r w:rsidRPr="005058A9">
        <w:rPr>
          <w:rFonts w:ascii="宋体" w:eastAsia="宋体" w:hAnsi="宋体" w:hint="eastAsia"/>
          <w:color w:val="000000" w:themeColor="text1"/>
        </w:rPr>
        <w:t>；第三个产品方向是无</w:t>
      </w:r>
      <w:r w:rsidRPr="005058A9">
        <w:rPr>
          <w:rFonts w:ascii="宋体" w:eastAsia="宋体" w:hAnsi="宋体" w:hint="eastAsia"/>
          <w:color w:val="000000" w:themeColor="text1"/>
        </w:rPr>
        <w:lastRenderedPageBreak/>
        <w:t>线感知应用终端，在这个产品线方向上</w:t>
      </w:r>
      <w:r w:rsidRPr="005058A9">
        <w:rPr>
          <w:rFonts w:ascii="宋体" w:eastAsia="宋体" w:hAnsi="宋体"/>
          <w:color w:val="000000" w:themeColor="text1"/>
        </w:rPr>
        <w:t>公司定位于智能传感器应用部件和终端产品代工，不拓展自主品牌终端。</w:t>
      </w:r>
      <w:r w:rsidRPr="005058A9">
        <w:rPr>
          <w:rFonts w:ascii="宋体" w:eastAsia="宋体" w:hAnsi="宋体" w:hint="eastAsia"/>
          <w:color w:val="000000" w:themeColor="text1"/>
        </w:rPr>
        <w:t>主要是根据客户需要（如运营商以及相关垂直领域的大的物联网设备及应用提供商）</w:t>
      </w:r>
      <w:r w:rsidRPr="005058A9">
        <w:rPr>
          <w:rFonts w:ascii="宋体" w:eastAsia="宋体" w:hAnsi="宋体"/>
          <w:color w:val="000000" w:themeColor="text1"/>
        </w:rPr>
        <w:t>批量代工定位传感器应用终端、电量传感器应用终端产品</w:t>
      </w:r>
      <w:r w:rsidRPr="005058A9">
        <w:rPr>
          <w:rFonts w:ascii="宋体" w:eastAsia="宋体" w:hAnsi="宋体" w:hint="eastAsia"/>
          <w:color w:val="000000" w:themeColor="text1"/>
        </w:rPr>
        <w:t>，以及通过</w:t>
      </w:r>
      <w:r w:rsidRPr="005058A9">
        <w:rPr>
          <w:rFonts w:ascii="宋体" w:eastAsia="宋体" w:hAnsi="宋体"/>
          <w:color w:val="000000" w:themeColor="text1"/>
        </w:rPr>
        <w:t>传感器</w:t>
      </w:r>
      <w:r w:rsidRPr="005058A9">
        <w:rPr>
          <w:rFonts w:ascii="宋体" w:eastAsia="宋体" w:hAnsi="宋体" w:hint="eastAsia"/>
          <w:color w:val="000000" w:themeColor="text1"/>
        </w:rPr>
        <w:t>或者硬件终端为基础为客户提供系统</w:t>
      </w:r>
      <w:r w:rsidRPr="005058A9">
        <w:rPr>
          <w:rFonts w:ascii="宋体" w:eastAsia="宋体" w:hAnsi="宋体"/>
          <w:color w:val="000000" w:themeColor="text1"/>
        </w:rPr>
        <w:t>解决方案。</w:t>
      </w:r>
      <w:r w:rsidRPr="005058A9">
        <w:rPr>
          <w:rFonts w:ascii="宋体" w:eastAsia="宋体" w:hAnsi="宋体" w:hint="eastAsia"/>
          <w:color w:val="000000" w:themeColor="text1"/>
        </w:rPr>
        <w:t>如果把前两个方向定义为纯的模组产品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保全卡等，均是以传感器设备产品结合系统解决方案的形式向客户提供服务。所谓系统解决方案就是除开传感器设备终端产品以外，还有一套支撑用户运营这个智能终端设备的系统平台和软件应用。</w:t>
      </w:r>
    </w:p>
    <w:p w14:paraId="6AC64E8D" w14:textId="77777777" w:rsidR="00DD57C5" w:rsidRPr="005058A9" w:rsidDel="004E58AC" w:rsidRDefault="00DD57C5">
      <w:pPr>
        <w:spacing w:line="360" w:lineRule="auto"/>
        <w:ind w:firstLineChars="275" w:firstLine="660"/>
        <w:rPr>
          <w:del w:id="1166" w:author="kimi_zj@sina.com" w:date="2019-09-14T14:07:00Z"/>
          <w:rFonts w:ascii="宋体" w:eastAsia="宋体" w:hAnsi="宋体"/>
          <w:color w:val="000000" w:themeColor="text1"/>
        </w:rPr>
      </w:pPr>
    </w:p>
    <w:p w14:paraId="54C071A8" w14:textId="77777777" w:rsidR="00DD57C5" w:rsidRPr="005058A9" w:rsidRDefault="00DD57C5" w:rsidP="004E58AC">
      <w:pPr>
        <w:spacing w:line="360" w:lineRule="auto"/>
        <w:rPr>
          <w:rFonts w:ascii="宋体" w:eastAsia="宋体" w:hAnsi="宋体" w:hint="eastAsia"/>
          <w:color w:val="000000" w:themeColor="text1"/>
        </w:rPr>
        <w:pPrChange w:id="1167" w:author="kimi_zj@sina.com" w:date="2019-09-14T14:07:00Z">
          <w:pPr>
            <w:spacing w:line="360" w:lineRule="auto"/>
            <w:ind w:firstLine="420"/>
          </w:pPr>
        </w:pPrChange>
      </w:pPr>
    </w:p>
    <w:p w14:paraId="75D50C60" w14:textId="4F524F08" w:rsidR="00DD57C5" w:rsidRPr="005058A9" w:rsidRDefault="00076025">
      <w:pPr>
        <w:spacing w:line="360" w:lineRule="auto"/>
        <w:ind w:firstLine="420"/>
        <w:rPr>
          <w:rFonts w:ascii="宋体" w:eastAsia="宋体" w:hAnsi="宋体"/>
          <w:color w:val="000000" w:themeColor="text1"/>
        </w:rPr>
      </w:pPr>
      <w:del w:id="1168" w:author="kimi_zj@sina.com" w:date="2019-09-14T14:03:00Z">
        <w:r w:rsidRPr="005058A9" w:rsidDel="005A76ED">
          <w:rPr>
            <w:rFonts w:ascii="宋体" w:eastAsia="宋体" w:hAnsi="宋体"/>
            <w:noProof/>
            <w:color w:val="000000" w:themeColor="text1"/>
          </w:rPr>
          <w:drawing>
            <wp:inline distT="0" distB="0" distL="0" distR="0" wp14:anchorId="740FC100" wp14:editId="3F7F9E97">
              <wp:extent cx="4467860" cy="25349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4473456" cy="2538011"/>
                      </a:xfrm>
                      <a:prstGeom prst="rect">
                        <a:avLst/>
                      </a:prstGeom>
                    </pic:spPr>
                  </pic:pic>
                </a:graphicData>
              </a:graphic>
            </wp:inline>
          </w:drawing>
        </w:r>
      </w:del>
      <w:ins w:id="1169" w:author="kimi_zj@sina.com" w:date="2019-09-14T14:05:00Z">
        <w:r w:rsidR="00FB216B" w:rsidRPr="00FB216B">
          <w:rPr>
            <w:rFonts w:ascii="宋体" w:eastAsia="宋体" w:hAnsi="宋体"/>
            <w:color w:val="000000" w:themeColor="text1"/>
          </w:rPr>
          <w:drawing>
            <wp:inline distT="0" distB="0" distL="0" distR="0" wp14:anchorId="23AED52D" wp14:editId="38354E2A">
              <wp:extent cx="5270500" cy="2891155"/>
              <wp:effectExtent l="0" t="0" r="1270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891155"/>
                      </a:xfrm>
                      <a:prstGeom prst="rect">
                        <a:avLst/>
                      </a:prstGeom>
                    </pic:spPr>
                  </pic:pic>
                </a:graphicData>
              </a:graphic>
            </wp:inline>
          </w:drawing>
        </w:r>
      </w:ins>
    </w:p>
    <w:p w14:paraId="0948B09F" w14:textId="427B87F0" w:rsidR="00DD57C5" w:rsidRPr="005058A9" w:rsidRDefault="00FA676E">
      <w:pPr>
        <w:spacing w:line="360" w:lineRule="auto"/>
        <w:ind w:firstLine="420"/>
        <w:jc w:val="center"/>
        <w:rPr>
          <w:rFonts w:ascii="宋体" w:eastAsia="宋体" w:hAnsi="宋体"/>
          <w:color w:val="000000" w:themeColor="text1"/>
        </w:rPr>
      </w:pPr>
      <w:ins w:id="1170" w:author="kimi_zj@sina.com" w:date="2019-09-14T01:16:00Z">
        <w:r>
          <w:rPr>
            <w:rFonts w:ascii="宋体" w:eastAsia="宋体" w:hAnsi="宋体" w:hint="eastAsia"/>
            <w:color w:val="000000" w:themeColor="text1"/>
          </w:rPr>
          <w:t xml:space="preserve">图3-10 </w:t>
        </w:r>
      </w:ins>
      <w:r w:rsidR="00076025" w:rsidRPr="005058A9">
        <w:rPr>
          <w:rFonts w:ascii="宋体" w:eastAsia="宋体" w:hAnsi="宋体" w:hint="eastAsia"/>
          <w:color w:val="000000" w:themeColor="text1"/>
        </w:rPr>
        <w:t>A公司的产品结构</w:t>
      </w:r>
    </w:p>
    <w:p w14:paraId="44AC6D0C" w14:textId="6F5EAD2D" w:rsidR="00DD57C5" w:rsidRPr="005058A9" w:rsidRDefault="00555212">
      <w:pPr>
        <w:spacing w:line="360" w:lineRule="auto"/>
        <w:ind w:firstLine="420"/>
        <w:rPr>
          <w:rFonts w:ascii="宋体" w:eastAsia="宋体" w:hAnsi="宋体"/>
          <w:color w:val="000000" w:themeColor="text1"/>
        </w:rPr>
      </w:pPr>
      <w:ins w:id="1171" w:author="kimi_zj@sina.com" w:date="2019-09-14T01:17:00Z">
        <w:r>
          <w:rPr>
            <w:rFonts w:ascii="宋体" w:eastAsia="宋体" w:hAnsi="宋体" w:hint="eastAsia"/>
            <w:color w:val="000000" w:themeColor="text1"/>
          </w:rPr>
          <w:lastRenderedPageBreak/>
          <w:t>从产品结构分析，如图3-10，</w:t>
        </w:r>
      </w:ins>
      <w:r w:rsidR="00076025" w:rsidRPr="005058A9">
        <w:rPr>
          <w:rFonts w:ascii="宋体" w:eastAsia="宋体" w:hAnsi="宋体" w:hint="eastAsia"/>
          <w:color w:val="000000" w:themeColor="text1"/>
        </w:rPr>
        <w:t xml:space="preserve">其中无线局域网模组是A公司的“金牛”和“明星”，不管从销售收入还是从利润贡献来看，为A公司贡献最大。WI-FI模组业绩贡献最大，且相对稳定；IOT模组业绩贡献也较大，但连续三年保持较高的增长率。最近三年无线局域网产品的销售收入和利润贡献都超过七成。无线广域网模组方向作为A公司的第二大销售来源，销售收入占比近三年都在20%左右，且利润贡献不高。作为无线感知应用终端方向的产品我们可以分两类来看，第一类是智能插座和智能路由器产品，在2016销售占比为20%，2017年至2017年逐渐萎缩，A公司也将其定义为淘汰产品。在感知应用终端方向，智慧学生卡和智慧物流卡目前为A公司贡献了销售收入和利润，且这两个产品的利润贡献率都大大超过其销售收入贡献率，即这两款产品的毛利相比传统的无线局域网模组产品有着更高的毛利率。另外智慧老年卡、航空无陪伴儿童卡以及资产保全卡虽然当前未给A公司贡献销售收入和利润，但是仍然被A公司列在其产品目录中。 </w:t>
      </w:r>
    </w:p>
    <w:p w14:paraId="25E0426C"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3.3.4 现有研发项目分析</w:t>
      </w:r>
    </w:p>
    <w:p w14:paraId="2760F3A4" w14:textId="31B1F36E" w:rsidR="00DD57C5" w:rsidRDefault="00076025">
      <w:pPr>
        <w:spacing w:line="360" w:lineRule="auto"/>
        <w:rPr>
          <w:ins w:id="1172" w:author="kimi_zj@sina.com" w:date="2019-09-14T01:17:00Z"/>
          <w:rFonts w:ascii="宋体" w:eastAsia="宋体" w:hAnsi="宋体"/>
          <w:color w:val="000000" w:themeColor="text1"/>
        </w:rPr>
      </w:pPr>
      <w:r w:rsidRPr="005058A9">
        <w:rPr>
          <w:rFonts w:ascii="宋体" w:eastAsia="宋体" w:hAnsi="宋体" w:hint="eastAsia"/>
          <w:color w:val="000000" w:themeColor="text1"/>
        </w:rPr>
        <w:tab/>
        <w:t xml:space="preserve"> A公司现有的研发项目分布情况见下表</w:t>
      </w:r>
      <w:ins w:id="1173" w:author="kimi_zj@sina.com" w:date="2019-09-14T01:17:00Z">
        <w:r w:rsidR="000B271E">
          <w:rPr>
            <w:rFonts w:ascii="宋体" w:eastAsia="宋体" w:hAnsi="宋体" w:hint="eastAsia"/>
            <w:color w:val="000000" w:themeColor="text1"/>
          </w:rPr>
          <w:t>3-8</w:t>
        </w:r>
      </w:ins>
      <w:r w:rsidRPr="005058A9">
        <w:rPr>
          <w:rFonts w:ascii="宋体" w:eastAsia="宋体" w:hAnsi="宋体" w:hint="eastAsia"/>
          <w:color w:val="000000" w:themeColor="text1"/>
        </w:rPr>
        <w:t>：</w:t>
      </w:r>
    </w:p>
    <w:p w14:paraId="67F0B27D" w14:textId="6F573FBE" w:rsidR="00F97B4C" w:rsidRPr="00F97B4C" w:rsidRDefault="00F97B4C">
      <w:pPr>
        <w:spacing w:line="360" w:lineRule="auto"/>
        <w:jc w:val="center"/>
        <w:rPr>
          <w:rFonts w:ascii="宋体" w:eastAsia="宋体" w:hAnsi="宋体"/>
          <w:color w:val="000000" w:themeColor="text1"/>
        </w:rPr>
        <w:pPrChange w:id="1174" w:author="kimi_zj@sina.com" w:date="2019-09-14T01:18:00Z">
          <w:pPr>
            <w:spacing w:line="360" w:lineRule="auto"/>
          </w:pPr>
        </w:pPrChange>
      </w:pPr>
      <w:ins w:id="1175" w:author="kimi_zj@sina.com" w:date="2019-09-14T01:17:00Z">
        <w:r>
          <w:rPr>
            <w:rFonts w:ascii="宋体" w:eastAsia="宋体" w:hAnsi="宋体" w:hint="eastAsia"/>
            <w:color w:val="000000" w:themeColor="text1"/>
          </w:rPr>
          <w:t xml:space="preserve">表3-8 </w:t>
        </w:r>
      </w:ins>
      <w:moveToRangeStart w:id="1176" w:author="kimi_zj@sina.com" w:date="2019-09-14T01:17:00Z" w:name="move19316292"/>
      <w:moveTo w:id="1177" w:author="kimi_zj@sina.com" w:date="2019-09-14T01:17:00Z">
        <w:r w:rsidRPr="005058A9">
          <w:rPr>
            <w:rFonts w:ascii="宋体" w:eastAsia="宋体" w:hAnsi="宋体" w:hint="eastAsia"/>
            <w:color w:val="000000" w:themeColor="text1"/>
          </w:rPr>
          <w:t>A公司</w:t>
        </w:r>
      </w:moveTo>
      <w:ins w:id="1178" w:author="kimi_zj@sina.com" w:date="2019-09-14T01:17:00Z">
        <w:r>
          <w:rPr>
            <w:rFonts w:ascii="宋体" w:eastAsia="宋体" w:hAnsi="宋体" w:hint="eastAsia"/>
            <w:color w:val="000000" w:themeColor="text1"/>
          </w:rPr>
          <w:t>2019</w:t>
        </w:r>
      </w:ins>
      <w:ins w:id="1179" w:author="kimi_zj@sina.com" w:date="2019-09-14T01:18:00Z">
        <w:r>
          <w:rPr>
            <w:rFonts w:ascii="宋体" w:eastAsia="宋体" w:hAnsi="宋体" w:hint="eastAsia"/>
            <w:color w:val="000000" w:themeColor="text1"/>
          </w:rPr>
          <w:t>年</w:t>
        </w:r>
      </w:ins>
      <w:moveTo w:id="1180" w:author="kimi_zj@sina.com" w:date="2019-09-14T01:17:00Z">
        <w:r w:rsidRPr="005058A9">
          <w:rPr>
            <w:rFonts w:ascii="宋体" w:eastAsia="宋体" w:hAnsi="宋体" w:hint="eastAsia"/>
            <w:color w:val="000000" w:themeColor="text1"/>
          </w:rPr>
          <w:t>研发项目分布</w:t>
        </w:r>
        <w:del w:id="1181" w:author="kimi_zj@sina.com" w:date="2019-09-14T01:18:00Z">
          <w:r w:rsidRPr="005058A9" w:rsidDel="00F97B4C">
            <w:rPr>
              <w:rFonts w:ascii="宋体" w:eastAsia="宋体" w:hAnsi="宋体" w:hint="eastAsia"/>
              <w:color w:val="000000" w:themeColor="text1"/>
            </w:rPr>
            <w:delText xml:space="preserve"> 2019年</w:delText>
          </w:r>
        </w:del>
      </w:moveTo>
      <w:moveToRangeEnd w:id="1176"/>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380DEADE"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F9C3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4DC8C85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B9993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D3728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资金投入占比</w:t>
            </w:r>
          </w:p>
        </w:tc>
      </w:tr>
      <w:tr w:rsidR="005058A9" w:rsidRPr="005058A9" w14:paraId="764EF75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8F8254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2BB24C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1760" w:type="dxa"/>
            <w:tcBorders>
              <w:top w:val="nil"/>
              <w:left w:val="nil"/>
              <w:bottom w:val="single" w:sz="4" w:space="0" w:color="auto"/>
              <w:right w:val="single" w:sz="4" w:space="0" w:color="auto"/>
            </w:tcBorders>
            <w:shd w:val="clear" w:color="auto" w:fill="auto"/>
            <w:vAlign w:val="center"/>
          </w:tcPr>
          <w:p w14:paraId="507FD1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WFR871</w:t>
            </w:r>
          </w:p>
        </w:tc>
        <w:tc>
          <w:tcPr>
            <w:tcW w:w="1760" w:type="dxa"/>
            <w:tcBorders>
              <w:top w:val="nil"/>
              <w:left w:val="nil"/>
              <w:bottom w:val="single" w:sz="4" w:space="0" w:color="auto"/>
              <w:right w:val="single" w:sz="4" w:space="0" w:color="auto"/>
            </w:tcBorders>
            <w:shd w:val="clear" w:color="auto" w:fill="auto"/>
            <w:noWrap/>
            <w:vAlign w:val="center"/>
          </w:tcPr>
          <w:p w14:paraId="528293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5058A9" w:rsidRPr="005058A9" w14:paraId="783B288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748E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894CE7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1760" w:type="dxa"/>
            <w:tcBorders>
              <w:top w:val="nil"/>
              <w:left w:val="nil"/>
              <w:bottom w:val="single" w:sz="4" w:space="0" w:color="auto"/>
              <w:right w:val="single" w:sz="4" w:space="0" w:color="auto"/>
            </w:tcBorders>
            <w:shd w:val="clear" w:color="auto" w:fill="auto"/>
            <w:vAlign w:val="center"/>
          </w:tcPr>
          <w:p w14:paraId="2FC2657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WF710</w:t>
            </w:r>
          </w:p>
        </w:tc>
        <w:tc>
          <w:tcPr>
            <w:tcW w:w="1760" w:type="dxa"/>
            <w:tcBorders>
              <w:top w:val="nil"/>
              <w:left w:val="nil"/>
              <w:bottom w:val="single" w:sz="4" w:space="0" w:color="auto"/>
              <w:right w:val="single" w:sz="4" w:space="0" w:color="auto"/>
            </w:tcBorders>
            <w:shd w:val="clear" w:color="auto" w:fill="auto"/>
            <w:noWrap/>
            <w:vAlign w:val="center"/>
          </w:tcPr>
          <w:p w14:paraId="4FBBF1E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r>
      <w:tr w:rsidR="005058A9" w:rsidRPr="005058A9" w14:paraId="139106C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8F343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0D3D69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39DCFF5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6E3C1F7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4D3752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DBDF09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AC4753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1DD202C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1CC10B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1DDFA5F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F4246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423E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7A32351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32CEF2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0AB7661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EF369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F0D553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1760" w:type="dxa"/>
            <w:tcBorders>
              <w:top w:val="nil"/>
              <w:left w:val="nil"/>
              <w:bottom w:val="single" w:sz="4" w:space="0" w:color="auto"/>
              <w:right w:val="single" w:sz="4" w:space="0" w:color="auto"/>
            </w:tcBorders>
            <w:shd w:val="clear" w:color="auto" w:fill="auto"/>
            <w:vAlign w:val="center"/>
          </w:tcPr>
          <w:p w14:paraId="5D8AA7B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RP-9PL</w:t>
            </w:r>
          </w:p>
        </w:tc>
        <w:tc>
          <w:tcPr>
            <w:tcW w:w="1760" w:type="dxa"/>
            <w:tcBorders>
              <w:top w:val="nil"/>
              <w:left w:val="nil"/>
              <w:bottom w:val="single" w:sz="4" w:space="0" w:color="auto"/>
              <w:right w:val="single" w:sz="4" w:space="0" w:color="auto"/>
            </w:tcBorders>
            <w:shd w:val="clear" w:color="auto" w:fill="auto"/>
            <w:noWrap/>
            <w:vAlign w:val="center"/>
          </w:tcPr>
          <w:p w14:paraId="2B522DE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3DE85E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8D32C4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857AAE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1760" w:type="dxa"/>
            <w:tcBorders>
              <w:top w:val="nil"/>
              <w:left w:val="nil"/>
              <w:bottom w:val="single" w:sz="4" w:space="0" w:color="auto"/>
              <w:right w:val="single" w:sz="4" w:space="0" w:color="auto"/>
            </w:tcBorders>
            <w:shd w:val="clear" w:color="auto" w:fill="auto"/>
            <w:vAlign w:val="center"/>
          </w:tcPr>
          <w:p w14:paraId="7643BEA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WL-8AP</w:t>
            </w:r>
          </w:p>
        </w:tc>
        <w:tc>
          <w:tcPr>
            <w:tcW w:w="1760" w:type="dxa"/>
            <w:tcBorders>
              <w:top w:val="nil"/>
              <w:left w:val="nil"/>
              <w:bottom w:val="single" w:sz="4" w:space="0" w:color="auto"/>
              <w:right w:val="single" w:sz="4" w:space="0" w:color="auto"/>
            </w:tcBorders>
            <w:shd w:val="clear" w:color="auto" w:fill="auto"/>
            <w:noWrap/>
            <w:vAlign w:val="center"/>
          </w:tcPr>
          <w:p w14:paraId="1FF5CDA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r>
      <w:tr w:rsidR="005058A9" w:rsidRPr="005058A9" w14:paraId="076DA476"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AC40F1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E84B2B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53C8CE9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59AAC5A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w:t>
            </w:r>
          </w:p>
        </w:tc>
      </w:tr>
      <w:tr w:rsidR="005058A9" w:rsidRPr="005058A9" w14:paraId="15073AB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4B01F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6EB9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1760" w:type="dxa"/>
            <w:tcBorders>
              <w:top w:val="nil"/>
              <w:left w:val="nil"/>
              <w:bottom w:val="single" w:sz="4" w:space="0" w:color="auto"/>
              <w:right w:val="single" w:sz="4" w:space="0" w:color="auto"/>
            </w:tcBorders>
            <w:shd w:val="clear" w:color="auto" w:fill="auto"/>
            <w:vAlign w:val="center"/>
          </w:tcPr>
          <w:p w14:paraId="64D90D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TK16</w:t>
            </w:r>
          </w:p>
        </w:tc>
        <w:tc>
          <w:tcPr>
            <w:tcW w:w="1760" w:type="dxa"/>
            <w:tcBorders>
              <w:top w:val="nil"/>
              <w:left w:val="nil"/>
              <w:bottom w:val="single" w:sz="4" w:space="0" w:color="auto"/>
              <w:right w:val="single" w:sz="4" w:space="0" w:color="auto"/>
            </w:tcBorders>
            <w:shd w:val="clear" w:color="auto" w:fill="auto"/>
            <w:noWrap/>
            <w:vAlign w:val="center"/>
          </w:tcPr>
          <w:p w14:paraId="75D55AB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C1B5A12"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165271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市场拉动型</w:t>
            </w:r>
          </w:p>
        </w:tc>
        <w:tc>
          <w:tcPr>
            <w:tcW w:w="2420" w:type="dxa"/>
            <w:tcBorders>
              <w:top w:val="nil"/>
              <w:left w:val="nil"/>
              <w:bottom w:val="single" w:sz="4" w:space="0" w:color="auto"/>
              <w:right w:val="single" w:sz="4" w:space="0" w:color="auto"/>
            </w:tcBorders>
            <w:shd w:val="clear" w:color="auto" w:fill="auto"/>
            <w:vAlign w:val="center"/>
          </w:tcPr>
          <w:p w14:paraId="309AAE8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1760" w:type="dxa"/>
            <w:tcBorders>
              <w:top w:val="nil"/>
              <w:left w:val="nil"/>
              <w:bottom w:val="single" w:sz="4" w:space="0" w:color="auto"/>
              <w:right w:val="single" w:sz="4" w:space="0" w:color="auto"/>
            </w:tcBorders>
            <w:shd w:val="clear" w:color="auto" w:fill="auto"/>
            <w:vAlign w:val="center"/>
          </w:tcPr>
          <w:p w14:paraId="3926117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TK17</w:t>
            </w:r>
          </w:p>
        </w:tc>
        <w:tc>
          <w:tcPr>
            <w:tcW w:w="1760" w:type="dxa"/>
            <w:tcBorders>
              <w:top w:val="nil"/>
              <w:left w:val="nil"/>
              <w:bottom w:val="single" w:sz="4" w:space="0" w:color="auto"/>
              <w:right w:val="single" w:sz="4" w:space="0" w:color="auto"/>
            </w:tcBorders>
            <w:shd w:val="clear" w:color="auto" w:fill="auto"/>
            <w:noWrap/>
            <w:vAlign w:val="center"/>
          </w:tcPr>
          <w:p w14:paraId="0479B4D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548A4D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5B46B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8B3F28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1760" w:type="dxa"/>
            <w:tcBorders>
              <w:top w:val="nil"/>
              <w:left w:val="nil"/>
              <w:bottom w:val="single" w:sz="4" w:space="0" w:color="auto"/>
              <w:right w:val="single" w:sz="4" w:space="0" w:color="auto"/>
            </w:tcBorders>
            <w:shd w:val="clear" w:color="auto" w:fill="auto"/>
            <w:vAlign w:val="center"/>
          </w:tcPr>
          <w:p w14:paraId="0A6D0DE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TK18</w:t>
            </w:r>
          </w:p>
        </w:tc>
        <w:tc>
          <w:tcPr>
            <w:tcW w:w="1760" w:type="dxa"/>
            <w:tcBorders>
              <w:top w:val="nil"/>
              <w:left w:val="nil"/>
              <w:bottom w:val="single" w:sz="4" w:space="0" w:color="auto"/>
              <w:right w:val="single" w:sz="4" w:space="0" w:color="auto"/>
            </w:tcBorders>
            <w:shd w:val="clear" w:color="auto" w:fill="auto"/>
            <w:noWrap/>
            <w:vAlign w:val="center"/>
          </w:tcPr>
          <w:p w14:paraId="14BB020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3EE0AD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EE8F36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9CF40D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EF834D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730F7A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0D90A6A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218B6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77ECDC7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54D254A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2405CCD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r>
      <w:tr w:rsidR="005058A9" w:rsidRPr="005058A9" w14:paraId="174F0C8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563E3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49EA7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3595E7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52F18A2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bl>
    <w:p w14:paraId="4EA0A6FB" w14:textId="08EBDCAC" w:rsidR="00DD57C5" w:rsidRPr="005058A9" w:rsidDel="00321822" w:rsidRDefault="00076025">
      <w:pPr>
        <w:spacing w:line="360" w:lineRule="auto"/>
        <w:rPr>
          <w:del w:id="1182" w:author="kimi_zj@sina.com" w:date="2019-09-14T01:18:00Z"/>
          <w:rFonts w:ascii="宋体" w:eastAsia="宋体" w:hAnsi="宋体"/>
          <w:color w:val="000000" w:themeColor="text1"/>
        </w:rPr>
      </w:pPr>
      <w:del w:id="1183" w:author="kimi_zj@sina.com" w:date="2019-09-14T01:18:00Z">
        <w:r w:rsidRPr="005058A9" w:rsidDel="00321822">
          <w:rPr>
            <w:rFonts w:ascii="宋体" w:eastAsia="宋体" w:hAnsi="宋体" w:hint="eastAsia"/>
            <w:color w:val="000000" w:themeColor="text1"/>
          </w:rPr>
          <w:tab/>
        </w:r>
        <w:r w:rsidRPr="005058A9" w:rsidDel="00321822">
          <w:rPr>
            <w:rFonts w:ascii="宋体" w:eastAsia="宋体" w:hAnsi="宋体" w:hint="eastAsia"/>
            <w:color w:val="000000" w:themeColor="text1"/>
          </w:rPr>
          <w:tab/>
        </w:r>
        <w:r w:rsidRPr="005058A9" w:rsidDel="00321822">
          <w:rPr>
            <w:rFonts w:ascii="宋体" w:eastAsia="宋体" w:hAnsi="宋体" w:hint="eastAsia"/>
            <w:color w:val="000000" w:themeColor="text1"/>
          </w:rPr>
          <w:tab/>
        </w:r>
        <w:r w:rsidRPr="005058A9" w:rsidDel="00321822">
          <w:rPr>
            <w:rFonts w:ascii="宋体" w:eastAsia="宋体" w:hAnsi="宋体" w:hint="eastAsia"/>
            <w:color w:val="000000" w:themeColor="text1"/>
          </w:rPr>
          <w:tab/>
        </w:r>
        <w:r w:rsidRPr="005058A9" w:rsidDel="00321822">
          <w:rPr>
            <w:rFonts w:ascii="宋体" w:eastAsia="宋体" w:hAnsi="宋体" w:hint="eastAsia"/>
            <w:color w:val="000000" w:themeColor="text1"/>
          </w:rPr>
          <w:tab/>
        </w:r>
        <w:r w:rsidRPr="005058A9" w:rsidDel="00321822">
          <w:rPr>
            <w:rFonts w:ascii="宋体" w:eastAsia="宋体" w:hAnsi="宋体" w:hint="eastAsia"/>
            <w:color w:val="000000" w:themeColor="text1"/>
          </w:rPr>
          <w:tab/>
        </w:r>
      </w:del>
      <w:r w:rsidRPr="005058A9">
        <w:rPr>
          <w:rFonts w:ascii="宋体" w:eastAsia="宋体" w:hAnsi="宋体" w:hint="eastAsia"/>
          <w:color w:val="000000" w:themeColor="text1"/>
        </w:rPr>
        <w:tab/>
      </w:r>
      <w:moveFromRangeStart w:id="1184" w:author="kimi_zj@sina.com" w:date="2019-09-14T01:17:00Z" w:name="move19316292"/>
      <w:moveFrom w:id="1185" w:author="kimi_zj@sina.com" w:date="2019-09-14T01:17:00Z">
        <w:r w:rsidRPr="005058A9" w:rsidDel="00F97B4C">
          <w:rPr>
            <w:rFonts w:ascii="宋体" w:eastAsia="宋体" w:hAnsi="宋体" w:hint="eastAsia"/>
            <w:color w:val="000000" w:themeColor="text1"/>
          </w:rPr>
          <w:t>A公司研发项目分布 2019年</w:t>
        </w:r>
      </w:moveFrom>
      <w:moveFromRangeEnd w:id="1184"/>
      <w:r w:rsidRPr="005058A9">
        <w:rPr>
          <w:rFonts w:ascii="宋体" w:eastAsia="宋体" w:hAnsi="宋体" w:hint="eastAsia"/>
          <w:color w:val="000000" w:themeColor="text1"/>
        </w:rPr>
        <w:t xml:space="preserve"> </w:t>
      </w:r>
    </w:p>
    <w:p w14:paraId="0432C267" w14:textId="77777777" w:rsidR="00DD57C5" w:rsidRPr="005058A9" w:rsidRDefault="00076025">
      <w:pPr>
        <w:spacing w:line="360" w:lineRule="auto"/>
        <w:rPr>
          <w:rFonts w:ascii="宋体" w:eastAsia="宋体" w:hAnsi="宋体"/>
          <w:color w:val="000000" w:themeColor="text1"/>
        </w:rPr>
      </w:pPr>
      <w:del w:id="1186" w:author="kimi_zj@sina.com" w:date="2019-09-14T01:18:00Z">
        <w:r w:rsidRPr="005058A9" w:rsidDel="00321822">
          <w:rPr>
            <w:rFonts w:ascii="宋体" w:eastAsia="宋体" w:hAnsi="宋体" w:hint="eastAsia"/>
            <w:color w:val="000000" w:themeColor="text1"/>
          </w:rPr>
          <w:tab/>
          <w:delText xml:space="preserve"> </w:delText>
        </w:r>
      </w:del>
      <w:r w:rsidRPr="005058A9">
        <w:rPr>
          <w:rFonts w:ascii="宋体" w:eastAsia="宋体" w:hAnsi="宋体" w:hint="eastAsia"/>
          <w:color w:val="000000" w:themeColor="text1"/>
        </w:rPr>
        <w:t>通过上表可以发现，A公司在项目研发方面分成两大类，第一类叫做市场拉动型，即项目有明确的市场需求输入，比如有客户订单合同或者明确的项目意向。在市场拉动型项目里面，其中IOT模组和WI-FI模组在研发投入中占据了70%，是投入占比最高的业务。除此以外，在这一类项目中投入较大的为智慧学生卡项目，投入占比达15%。另外一个大类A公司内部叫技术驱动型项目，整体研发项目数量较少，且投入占比也仅仅只有15%。根据对A公司技术总监和项目总监的调研了解到，这类项目不是直接为市场订单服务，而是研发团队根据行业技术发展，结合当前公司的技术能力进行技术储备类的项目。</w:t>
      </w:r>
    </w:p>
    <w:p w14:paraId="2A58AD61" w14:textId="5D6434E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另外，我们在调研过程中收集到了A公司研发中心项目开发管理的日常流程和规范，见下图</w:t>
      </w:r>
      <w:ins w:id="1187" w:author="kimi_zj@sina.com" w:date="2019-09-14T01:18:00Z">
        <w:r w:rsidR="00264776">
          <w:rPr>
            <w:rFonts w:ascii="宋体" w:eastAsia="宋体" w:hAnsi="宋体" w:hint="eastAsia"/>
            <w:color w:val="000000" w:themeColor="text1"/>
          </w:rPr>
          <w:t>3-11</w:t>
        </w:r>
      </w:ins>
      <w:r w:rsidRPr="005058A9">
        <w:rPr>
          <w:rFonts w:ascii="宋体" w:eastAsia="宋体" w:hAnsi="宋体" w:hint="eastAsia"/>
          <w:color w:val="000000" w:themeColor="text1"/>
        </w:rPr>
        <w:t>：</w:t>
      </w:r>
    </w:p>
    <w:p w14:paraId="2700326A" w14:textId="77777777" w:rsidR="00DD57C5" w:rsidRPr="005058A9" w:rsidRDefault="00076025">
      <w:pPr>
        <w:spacing w:line="360" w:lineRule="auto"/>
        <w:ind w:firstLine="420"/>
        <w:rPr>
          <w:color w:val="000000" w:themeColor="text1"/>
        </w:rPr>
      </w:pPr>
      <w:r w:rsidRPr="005058A9">
        <w:rPr>
          <w:noProof/>
          <w:color w:val="000000" w:themeColor="text1"/>
        </w:rPr>
        <w:lastRenderedPageBreak/>
        <mc:AlternateContent>
          <mc:Choice Requires="wps">
            <w:drawing>
              <wp:anchor distT="0" distB="0" distL="114300" distR="114300" simplePos="0" relativeHeight="251658240" behindDoc="0" locked="0" layoutInCell="1" allowOverlap="1" wp14:anchorId="1CE88E3B" wp14:editId="20A52808">
                <wp:simplePos x="0" y="0"/>
                <wp:positionH relativeFrom="column">
                  <wp:posOffset>344805</wp:posOffset>
                </wp:positionH>
                <wp:positionV relativeFrom="paragraph">
                  <wp:posOffset>39370</wp:posOffset>
                </wp:positionV>
                <wp:extent cx="1847850" cy="219075"/>
                <wp:effectExtent l="0" t="0" r="0" b="9525"/>
                <wp:wrapNone/>
                <wp:docPr id="9" name="矩形 9"/>
                <wp:cNvGraphicFramePr/>
                <a:graphic xmlns:a="http://schemas.openxmlformats.org/drawingml/2006/main">
                  <a:graphicData uri="http://schemas.microsoft.com/office/word/2010/wordprocessingShape">
                    <wps:wsp>
                      <wps:cNvSpPr/>
                      <wps:spPr>
                        <a:xfrm>
                          <a:off x="1487805" y="953770"/>
                          <a:ext cx="1847850" cy="219075"/>
                        </a:xfrm>
                        <a:prstGeom prst="rect">
                          <a:avLst/>
                        </a:prstGeom>
                        <a:solidFill>
                          <a:srgbClr val="FFFFFF"/>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15pt;margin-top:3.1pt;height:17.25pt;width:145.5pt;z-index:251658240;v-text-anchor:middle;mso-width-relative:page;mso-height-relative:page;" fillcolor="#FFFFFF" filled="t" stroked="f" coordsize="21600,21600" o:gfxdata="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7KW18tcA&#10;AAAHAQAADwAAAAAAAAABACAAAAAiAAAAZHJzL2Rvd25yZXYueG1sUEsBAhQAFAAAAAgAh07iQMAE&#10;PMtZAgAAiAQAAA4AAAAAAAAAAQAgAAAAJgEAAGRycy9lMm9Eb2MueG1sUEsFBgAAAAAGAAYAWQEA&#10;APEFAAAAAA==&#10;">
                <v:fill on="t" focussize="0,0"/>
                <v:stroke on="f" weight="1pt" miterlimit="8" joinstyle="miter"/>
                <v:imagedata o:title=""/>
                <o:lock v:ext="edit" aspectratio="f"/>
              </v:rect>
            </w:pict>
          </mc:Fallback>
        </mc:AlternateContent>
      </w:r>
      <w:r w:rsidRPr="005058A9">
        <w:rPr>
          <w:noProof/>
          <w:color w:val="000000" w:themeColor="text1"/>
        </w:rPr>
        <w:drawing>
          <wp:inline distT="0" distB="0" distL="114300" distR="114300" wp14:anchorId="7AFD7007" wp14:editId="67BFB46D">
            <wp:extent cx="5516245" cy="7160260"/>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8"/>
                    <a:stretch>
                      <a:fillRect/>
                    </a:stretch>
                  </pic:blipFill>
                  <pic:spPr>
                    <a:xfrm>
                      <a:off x="0" y="0"/>
                      <a:ext cx="5516245" cy="7160260"/>
                    </a:xfrm>
                    <a:prstGeom prst="rect">
                      <a:avLst/>
                    </a:prstGeom>
                  </pic:spPr>
                </pic:pic>
              </a:graphicData>
            </a:graphic>
          </wp:inline>
        </w:drawing>
      </w:r>
    </w:p>
    <w:p w14:paraId="4D9ACD9F" w14:textId="77777777" w:rsidR="00DD57C5" w:rsidRPr="005058A9" w:rsidRDefault="00076025">
      <w:pPr>
        <w:spacing w:line="360" w:lineRule="auto"/>
        <w:ind w:firstLine="420"/>
        <w:rPr>
          <w:color w:val="000000" w:themeColor="text1"/>
        </w:rPr>
      </w:pPr>
      <w:r w:rsidRPr="005058A9">
        <w:rPr>
          <w:noProof/>
          <w:color w:val="000000" w:themeColor="text1"/>
        </w:rPr>
        <w:lastRenderedPageBreak/>
        <w:drawing>
          <wp:inline distT="0" distB="0" distL="114300" distR="114300" wp14:anchorId="4079AB6A" wp14:editId="16B1D7FA">
            <wp:extent cx="5568950" cy="5628640"/>
            <wp:effectExtent l="0" t="0" r="1270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9"/>
                    <a:stretch>
                      <a:fillRect/>
                    </a:stretch>
                  </pic:blipFill>
                  <pic:spPr>
                    <a:xfrm>
                      <a:off x="0" y="0"/>
                      <a:ext cx="5568950" cy="5628640"/>
                    </a:xfrm>
                    <a:prstGeom prst="rect">
                      <a:avLst/>
                    </a:prstGeom>
                  </pic:spPr>
                </pic:pic>
              </a:graphicData>
            </a:graphic>
          </wp:inline>
        </w:drawing>
      </w:r>
    </w:p>
    <w:p w14:paraId="684F8CDD" w14:textId="1382E89D" w:rsidR="00264776" w:rsidRDefault="00264776">
      <w:pPr>
        <w:spacing w:line="360" w:lineRule="auto"/>
        <w:ind w:firstLine="420"/>
        <w:jc w:val="center"/>
        <w:rPr>
          <w:ins w:id="1188" w:author="kimi_zj@sina.com" w:date="2019-09-14T01:18:00Z"/>
          <w:rFonts w:ascii="宋体" w:eastAsia="宋体" w:hAnsi="宋体" w:cs="宋体"/>
          <w:color w:val="000000" w:themeColor="text1"/>
        </w:rPr>
        <w:pPrChange w:id="1189" w:author="kimi_zj@sina.com" w:date="2019-09-14T01:19:00Z">
          <w:pPr>
            <w:spacing w:line="360" w:lineRule="auto"/>
            <w:ind w:firstLine="420"/>
          </w:pPr>
        </w:pPrChange>
      </w:pPr>
      <w:ins w:id="1190" w:author="kimi_zj@sina.com" w:date="2019-09-14T01:18:00Z">
        <w:r>
          <w:rPr>
            <w:rFonts w:ascii="宋体" w:eastAsia="宋体" w:hAnsi="宋体" w:cs="宋体" w:hint="eastAsia"/>
            <w:color w:val="000000" w:themeColor="text1"/>
          </w:rPr>
          <w:t>图3-11 A</w:t>
        </w:r>
      </w:ins>
      <w:ins w:id="1191" w:author="kimi_zj@sina.com" w:date="2019-09-14T01:19:00Z">
        <w:r w:rsidR="00CA773D">
          <w:rPr>
            <w:rFonts w:ascii="宋体" w:eastAsia="宋体" w:hAnsi="宋体" w:cs="宋体" w:hint="eastAsia"/>
            <w:color w:val="000000" w:themeColor="text1"/>
          </w:rPr>
          <w:t>公司全</w:t>
        </w:r>
        <w:r>
          <w:rPr>
            <w:rFonts w:ascii="宋体" w:eastAsia="宋体" w:hAnsi="宋体" w:cs="宋体" w:hint="eastAsia"/>
            <w:color w:val="000000" w:themeColor="text1"/>
          </w:rPr>
          <w:t>新产品流程</w:t>
        </w:r>
      </w:ins>
    </w:p>
    <w:p w14:paraId="46CF20AE" w14:textId="77777777" w:rsidR="00DD57C5" w:rsidRPr="005058A9" w:rsidRDefault="00076025">
      <w:pPr>
        <w:spacing w:line="360" w:lineRule="auto"/>
        <w:ind w:firstLine="420"/>
        <w:rPr>
          <w:rFonts w:ascii="宋体" w:eastAsia="宋体" w:hAnsi="宋体" w:cs="宋体"/>
          <w:color w:val="000000" w:themeColor="text1"/>
        </w:rPr>
      </w:pPr>
      <w:r w:rsidRPr="005058A9">
        <w:rPr>
          <w:rFonts w:ascii="宋体" w:eastAsia="宋体" w:hAnsi="宋体" w:cs="宋体" w:hint="eastAsia"/>
          <w:color w:val="000000" w:themeColor="text1"/>
        </w:rPr>
        <w:t>从A公司《全新产品流程》的开发流程规范来看，A公司的所谓的“产品开发”即《项目开发》，因为上述流程展现的是一个典型的新项目交付流程，从客户获取项目机会到订单签订，然后开始设计研发试制，最后到批量制造交付，是一个定性的在一定时间内，一定资源情况下完成某项任务的活动，正好是一个项目管理的标准定义，是一个确保某项活动按计划保质保量完成的活动，是一个“新项目开发”活动，而新产品开发是一项以公司战略为基础，以市场和用户研究为核心，进行产品规划、设计和研发的一系列任务和活动的集合。“新产品开发”</w:t>
      </w:r>
      <w:r w:rsidRPr="005058A9">
        <w:rPr>
          <w:rFonts w:ascii="宋体" w:eastAsia="宋体" w:hAnsi="宋体" w:cs="宋体" w:hint="eastAsia"/>
          <w:color w:val="000000" w:themeColor="text1"/>
        </w:rPr>
        <w:lastRenderedPageBreak/>
        <w:t>的核心是要规划和设计出满足市场和用户的产品，“新产品”作为“产品”必须具备可复制性，而非简单的根据单个用户需求的项目定制开发。</w:t>
      </w:r>
    </w:p>
    <w:p w14:paraId="13259DD6" w14:textId="363CAD71" w:rsidR="00DD57C5" w:rsidRPr="005C46B7" w:rsidDel="005D39FE" w:rsidRDefault="00076025">
      <w:pPr>
        <w:spacing w:line="360" w:lineRule="auto"/>
        <w:outlineLvl w:val="1"/>
        <w:rPr>
          <w:del w:id="1192" w:author="kimi_zj@sina.com" w:date="2019-09-14T01:11:00Z"/>
          <w:rFonts w:ascii="宋体" w:eastAsia="宋体" w:hAnsi="宋体"/>
          <w:b/>
          <w:color w:val="000000" w:themeColor="text1"/>
        </w:rPr>
      </w:pPr>
      <w:del w:id="1193" w:author="kimi_zj@sina.com" w:date="2019-09-14T01:11:00Z">
        <w:r w:rsidRPr="005C46B7" w:rsidDel="005D39FE">
          <w:rPr>
            <w:rFonts w:ascii="宋体" w:eastAsia="宋体" w:hAnsi="宋体" w:hint="eastAsia"/>
            <w:b/>
            <w:color w:val="000000" w:themeColor="text1"/>
          </w:rPr>
          <w:delText>3.4 A公司产品规划存在的问题及探讨</w:delText>
        </w:r>
      </w:del>
    </w:p>
    <w:p w14:paraId="2524E06D" w14:textId="40BC34DE" w:rsidR="00DD57C5" w:rsidRPr="005C46B7" w:rsidRDefault="00076025">
      <w:pPr>
        <w:spacing w:line="360" w:lineRule="auto"/>
        <w:outlineLvl w:val="2"/>
        <w:rPr>
          <w:rFonts w:ascii="宋体" w:eastAsia="宋体" w:hAnsi="宋体"/>
          <w:b/>
          <w:color w:val="000000" w:themeColor="text1"/>
        </w:rPr>
      </w:pPr>
      <w:commentRangeStart w:id="1194"/>
      <w:r w:rsidRPr="005C46B7">
        <w:rPr>
          <w:rFonts w:ascii="宋体" w:eastAsia="宋体" w:hAnsi="宋体" w:hint="eastAsia"/>
          <w:b/>
          <w:color w:val="000000" w:themeColor="text1"/>
        </w:rPr>
        <w:t>3.</w:t>
      </w:r>
      <w:ins w:id="1195" w:author="kimi_zj@sina.com" w:date="2019-09-14T01:20:00Z">
        <w:r w:rsidR="003F7CE1">
          <w:rPr>
            <w:rFonts w:ascii="宋体" w:eastAsia="宋体" w:hAnsi="宋体" w:hint="eastAsia"/>
            <w:b/>
            <w:color w:val="000000" w:themeColor="text1"/>
          </w:rPr>
          <w:t>3</w:t>
        </w:r>
      </w:ins>
      <w:del w:id="1196" w:author="kimi_zj@sina.com" w:date="2019-09-14T01:20:00Z">
        <w:r w:rsidRPr="005C46B7" w:rsidDel="003F7CE1">
          <w:rPr>
            <w:rFonts w:ascii="宋体" w:eastAsia="宋体" w:hAnsi="宋体" w:hint="eastAsia"/>
            <w:b/>
            <w:color w:val="000000" w:themeColor="text1"/>
          </w:rPr>
          <w:delText>4</w:delText>
        </w:r>
      </w:del>
      <w:r w:rsidRPr="005C46B7">
        <w:rPr>
          <w:rFonts w:ascii="宋体" w:eastAsia="宋体" w:hAnsi="宋体" w:hint="eastAsia"/>
          <w:b/>
          <w:color w:val="000000" w:themeColor="text1"/>
        </w:rPr>
        <w:t>.</w:t>
      </w:r>
      <w:ins w:id="1197" w:author="kimi_zj@sina.com" w:date="2019-09-14T01:19:00Z">
        <w:r w:rsidR="00BB33E2">
          <w:rPr>
            <w:rFonts w:ascii="宋体" w:eastAsia="宋体" w:hAnsi="宋体" w:hint="eastAsia"/>
            <w:b/>
            <w:color w:val="000000" w:themeColor="text1"/>
          </w:rPr>
          <w:t>5</w:t>
        </w:r>
      </w:ins>
      <w:ins w:id="1198" w:author="kimi_zj@sina.com" w:date="2019-09-14T10:26:00Z">
        <w:r w:rsidR="00165CB4">
          <w:rPr>
            <w:rFonts w:ascii="宋体" w:eastAsia="宋体" w:hAnsi="宋体" w:hint="eastAsia"/>
            <w:b/>
            <w:color w:val="000000" w:themeColor="text1"/>
          </w:rPr>
          <w:t xml:space="preserve"> </w:t>
        </w:r>
      </w:ins>
      <w:del w:id="1199" w:author="kimi_zj@sina.com" w:date="2019-09-14T01:19:00Z">
        <w:r w:rsidRPr="005C46B7" w:rsidDel="00BB33E2">
          <w:rPr>
            <w:rFonts w:ascii="宋体" w:eastAsia="宋体" w:hAnsi="宋体" w:hint="eastAsia"/>
            <w:b/>
            <w:color w:val="000000" w:themeColor="text1"/>
          </w:rPr>
          <w:delText>1</w:delText>
        </w:r>
      </w:del>
      <w:ins w:id="1200" w:author="kimi_zj@sina.com" w:date="2019-09-14T10:27:00Z">
        <w:r w:rsidR="00D83603">
          <w:rPr>
            <w:rFonts w:ascii="宋体" w:eastAsia="宋体" w:hAnsi="宋体" w:hint="eastAsia"/>
            <w:b/>
            <w:color w:val="000000" w:themeColor="text1"/>
          </w:rPr>
          <w:t>缺乏</w:t>
        </w:r>
      </w:ins>
      <w:ins w:id="1201" w:author="kimi_zj@sina.com" w:date="2019-09-14T10:22:00Z">
        <w:r w:rsidR="00220A57">
          <w:rPr>
            <w:rFonts w:ascii="宋体" w:eastAsia="宋体" w:hAnsi="宋体" w:hint="eastAsia"/>
            <w:b/>
            <w:color w:val="000000" w:themeColor="text1"/>
          </w:rPr>
          <w:t>清晰的产品战略</w:t>
        </w:r>
      </w:ins>
      <w:del w:id="1202" w:author="kimi_zj@sina.com" w:date="2019-09-14T10:21:00Z">
        <w:r w:rsidRPr="005C46B7" w:rsidDel="00742D00">
          <w:rPr>
            <w:rFonts w:ascii="宋体" w:eastAsia="宋体" w:hAnsi="宋体" w:hint="eastAsia"/>
            <w:b/>
            <w:color w:val="000000" w:themeColor="text1"/>
          </w:rPr>
          <w:delText>没有明确的产品战略</w:delText>
        </w:r>
        <w:commentRangeEnd w:id="1194"/>
        <w:r w:rsidR="00170AC8" w:rsidDel="00742D00">
          <w:rPr>
            <w:rStyle w:val="af1"/>
          </w:rPr>
          <w:commentReference w:id="1194"/>
        </w:r>
      </w:del>
    </w:p>
    <w:p w14:paraId="12C28C9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A公司的宣传文案以及内部管理资料里面，我们发现A公司的愿景是致力成为全球物联网无线联接领域一流的产品和服务提供商。A公司聚焦知名的物联网与互联网企业，通过强大的市场拉动、技术驱动和智能制造平台优势，为全球客户提供无线联接领域一流的产品和服务。A公司的战略即成为全球无线联接领域一流的产品和服务提供商。</w:t>
      </w:r>
    </w:p>
    <w:p w14:paraId="4C985246" w14:textId="604DD800"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我们在A公司的调研访谈中发现A公司的企业战略和产品研发</w:t>
      </w:r>
      <w:ins w:id="1203" w:author="kimi_zj@sina.com" w:date="2019-09-14T10:21:00Z">
        <w:r w:rsidR="00387074">
          <w:rPr>
            <w:rFonts w:ascii="宋体" w:eastAsia="宋体" w:hAnsi="宋体" w:hint="eastAsia"/>
            <w:color w:val="000000" w:themeColor="text1"/>
          </w:rPr>
          <w:t>之间</w:t>
        </w:r>
      </w:ins>
      <w:del w:id="1204" w:author="kimi_zj@sina.com" w:date="2019-09-14T10:21:00Z">
        <w:r w:rsidRPr="005058A9" w:rsidDel="00387074">
          <w:rPr>
            <w:rFonts w:ascii="宋体" w:eastAsia="宋体" w:hAnsi="宋体" w:hint="eastAsia"/>
            <w:color w:val="000000" w:themeColor="text1"/>
          </w:rPr>
          <w:delText>直接</w:delText>
        </w:r>
      </w:del>
      <w:r w:rsidRPr="005058A9">
        <w:rPr>
          <w:rFonts w:ascii="宋体" w:eastAsia="宋体" w:hAnsi="宋体" w:hint="eastAsia"/>
          <w:color w:val="000000" w:themeColor="text1"/>
        </w:rPr>
        <w:t>有脱节，没有“纽带”将企业战略和产品开发和技术研发进行有机结合。根据下图</w:t>
      </w:r>
      <w:ins w:id="1205" w:author="kimi_zj@sina.com" w:date="2019-09-14T01:21:00Z">
        <w:r w:rsidR="004C650E">
          <w:rPr>
            <w:rFonts w:ascii="宋体" w:eastAsia="宋体" w:hAnsi="宋体" w:hint="eastAsia"/>
            <w:color w:val="000000" w:themeColor="text1"/>
          </w:rPr>
          <w:t>3-12</w:t>
        </w:r>
      </w:ins>
      <w:r w:rsidRPr="005058A9">
        <w:rPr>
          <w:rFonts w:ascii="宋体" w:eastAsia="宋体" w:hAnsi="宋体" w:hint="eastAsia"/>
          <w:color w:val="000000" w:themeColor="text1"/>
        </w:rPr>
        <w:t>战略“金字塔”来看，金字塔最顶端是公司的愿景，基于公司愿景企业会制定自己的战略，战略即给自己定位，根据战略定位选择和确定公司的产品线，确定产品线战略，然后确定具体的产品战略，即产品线下每个产品的定位和目标。当产品战略确定以后，才能进行产品规划，根据产品规划确定产品的技术路线图，进而进行技术开发。</w:t>
      </w:r>
    </w:p>
    <w:p w14:paraId="3BE3A931" w14:textId="77777777" w:rsidR="00087B81" w:rsidRDefault="00076025">
      <w:pPr>
        <w:spacing w:line="360" w:lineRule="auto"/>
        <w:ind w:firstLine="420"/>
        <w:jc w:val="center"/>
        <w:rPr>
          <w:ins w:id="1206" w:author="kimi_zj@sina.com" w:date="2019-09-14T01:21:00Z"/>
          <w:rFonts w:ascii="宋体" w:eastAsia="宋体" w:hAnsi="宋体"/>
          <w:color w:val="000000" w:themeColor="text1"/>
        </w:rPr>
        <w:pPrChange w:id="1207" w:author="kimi_zj@sina.com" w:date="2019-09-14T01:21:00Z">
          <w:pPr>
            <w:spacing w:line="360" w:lineRule="auto"/>
            <w:ind w:firstLine="420"/>
          </w:pPr>
        </w:pPrChange>
      </w:pPr>
      <w:r w:rsidRPr="005058A9">
        <w:rPr>
          <w:noProof/>
          <w:color w:val="000000" w:themeColor="text1"/>
        </w:rPr>
        <w:lastRenderedPageBreak/>
        <w:drawing>
          <wp:inline distT="0" distB="0" distL="114300" distR="114300" wp14:anchorId="3FB75CD3" wp14:editId="7870DDAB">
            <wp:extent cx="4133850" cy="3062605"/>
            <wp:effectExtent l="0" t="0" r="0" b="444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0"/>
                    <a:stretch>
                      <a:fillRect/>
                    </a:stretch>
                  </pic:blipFill>
                  <pic:spPr>
                    <a:xfrm>
                      <a:off x="0" y="0"/>
                      <a:ext cx="4133850" cy="3062605"/>
                    </a:xfrm>
                    <a:prstGeom prst="rect">
                      <a:avLst/>
                    </a:prstGeom>
                    <a:noFill/>
                    <a:ln>
                      <a:noFill/>
                    </a:ln>
                  </pic:spPr>
                </pic:pic>
              </a:graphicData>
            </a:graphic>
          </wp:inline>
        </w:drawing>
      </w:r>
    </w:p>
    <w:p w14:paraId="0A9923F8" w14:textId="63C0E627" w:rsidR="00DD57C5" w:rsidRPr="005058A9" w:rsidRDefault="008D1DF5">
      <w:pPr>
        <w:spacing w:line="360" w:lineRule="auto"/>
        <w:ind w:firstLine="420"/>
        <w:jc w:val="center"/>
        <w:rPr>
          <w:rFonts w:ascii="宋体" w:eastAsia="宋体" w:hAnsi="宋体"/>
          <w:color w:val="000000" w:themeColor="text1"/>
        </w:rPr>
        <w:pPrChange w:id="1208" w:author="kimi_zj@sina.com" w:date="2019-09-14T01:21:00Z">
          <w:pPr>
            <w:spacing w:line="360" w:lineRule="auto"/>
            <w:ind w:firstLine="420"/>
          </w:pPr>
        </w:pPrChange>
      </w:pPr>
      <w:ins w:id="1209" w:author="kimi_zj@sina.com" w:date="2019-09-14T01:21:00Z">
        <w:r>
          <w:rPr>
            <w:rFonts w:ascii="宋体" w:eastAsia="宋体" w:hAnsi="宋体" w:hint="eastAsia"/>
            <w:color w:val="000000" w:themeColor="text1"/>
          </w:rPr>
          <w:t>3-12 企业战略“</w:t>
        </w:r>
        <w:r w:rsidR="00456950">
          <w:rPr>
            <w:rFonts w:ascii="宋体" w:eastAsia="宋体" w:hAnsi="宋体" w:hint="eastAsia"/>
            <w:color w:val="000000" w:themeColor="text1"/>
          </w:rPr>
          <w:t>金字塔</w:t>
        </w:r>
        <w:r>
          <w:rPr>
            <w:rFonts w:ascii="宋体" w:eastAsia="宋体" w:hAnsi="宋体" w:hint="eastAsia"/>
            <w:color w:val="000000" w:themeColor="text1"/>
          </w:rPr>
          <w:t>”</w:t>
        </w:r>
      </w:ins>
    </w:p>
    <w:p w14:paraId="3005A115" w14:textId="08DCE3AD" w:rsidR="00DD57C5" w:rsidRPr="005058A9" w:rsidRDefault="00076025">
      <w:pPr>
        <w:spacing w:line="360" w:lineRule="auto"/>
        <w:ind w:firstLine="420"/>
        <w:rPr>
          <w:rFonts w:ascii="宋体" w:eastAsia="宋体" w:hAnsi="宋体" w:cs="仿宋_GB2312"/>
          <w:color w:val="000000" w:themeColor="text1"/>
        </w:rPr>
      </w:pPr>
      <w:r w:rsidRPr="005058A9">
        <w:rPr>
          <w:rFonts w:ascii="宋体" w:eastAsia="宋体" w:hAnsi="宋体" w:hint="eastAsia"/>
          <w:color w:val="000000" w:themeColor="text1"/>
        </w:rPr>
        <w:t>A公司有明确的愿景和公司战略，基于公司战略也确定了较为明确的产品线规划，即</w:t>
      </w:r>
      <w:r w:rsidRPr="005058A9">
        <w:rPr>
          <w:rFonts w:ascii="宋体" w:eastAsia="宋体" w:hAnsi="宋体" w:cs="仿宋_GB2312"/>
          <w:color w:val="000000" w:themeColor="text1"/>
        </w:rPr>
        <w:t>在未来3~5年内，无线局域网、无线广域网、感知应用三个产品线为公司的发展三大支柱；</w:t>
      </w:r>
      <w:commentRangeStart w:id="1210"/>
      <w:r w:rsidRPr="005058A9">
        <w:rPr>
          <w:rFonts w:ascii="宋体" w:eastAsia="宋体" w:hAnsi="宋体" w:cs="仿宋_GB2312"/>
          <w:color w:val="000000" w:themeColor="text1"/>
        </w:rPr>
        <w:t>做强“无线局域网”、做大 “无线广域网”、做精“感知应用”</w:t>
      </w:r>
      <w:r w:rsidRPr="005058A9">
        <w:rPr>
          <w:rFonts w:ascii="宋体" w:eastAsia="宋体" w:hAnsi="宋体" w:cs="仿宋_GB2312" w:hint="eastAsia"/>
          <w:color w:val="000000" w:themeColor="text1"/>
        </w:rPr>
        <w:t>是A公司的产品线战略。</w:t>
      </w:r>
      <w:commentRangeEnd w:id="1210"/>
      <w:r w:rsidR="00170AC8">
        <w:rPr>
          <w:rStyle w:val="af1"/>
        </w:rPr>
        <w:commentReference w:id="1210"/>
      </w:r>
      <w:ins w:id="1211" w:author="kimi_zj@sina.com" w:date="2019-09-14T10:23:00Z">
        <w:r w:rsidR="009550A2">
          <w:rPr>
            <w:rFonts w:ascii="宋体" w:eastAsia="宋体" w:hAnsi="宋体" w:cs="仿宋_GB2312" w:hint="eastAsia"/>
            <w:color w:val="000000" w:themeColor="text1"/>
          </w:rPr>
          <w:t>但是在这三个方向上，并没有明确的战略目标、资源分配计划和时间计划</w:t>
        </w:r>
        <w:r w:rsidR="00801BBE">
          <w:rPr>
            <w:rFonts w:ascii="宋体" w:eastAsia="宋体" w:hAnsi="宋体" w:cs="仿宋_GB2312" w:hint="eastAsia"/>
            <w:color w:val="000000" w:themeColor="text1"/>
          </w:rPr>
          <w:t>。</w:t>
        </w:r>
      </w:ins>
    </w:p>
    <w:p w14:paraId="6301811D" w14:textId="77777777" w:rsidR="00DD57C5" w:rsidRPr="005058A9" w:rsidRDefault="00076025">
      <w:pPr>
        <w:spacing w:line="360" w:lineRule="auto"/>
        <w:ind w:firstLine="420"/>
        <w:rPr>
          <w:rFonts w:ascii="宋体" w:eastAsia="宋体" w:hAnsi="宋体"/>
          <w:color w:val="000000" w:themeColor="text1"/>
        </w:rPr>
      </w:pPr>
      <w:del w:id="1212" w:author="kimi_zj@sina.com" w:date="2019-09-14T10:24:00Z">
        <w:r w:rsidRPr="005058A9" w:rsidDel="009B2772">
          <w:rPr>
            <w:rFonts w:ascii="宋体" w:eastAsia="宋体" w:hAnsi="宋体" w:cs="仿宋_GB2312" w:hint="eastAsia"/>
            <w:color w:val="000000" w:themeColor="text1"/>
          </w:rPr>
          <w:delText>但是我们</w:delText>
        </w:r>
      </w:del>
      <w:r w:rsidRPr="005058A9">
        <w:rPr>
          <w:rFonts w:ascii="宋体" w:eastAsia="宋体" w:hAnsi="宋体" w:cs="仿宋_GB2312" w:hint="eastAsia"/>
          <w:color w:val="000000" w:themeColor="text1"/>
        </w:rPr>
        <w:t>在</w:t>
      </w:r>
      <w:r w:rsidRPr="005058A9">
        <w:rPr>
          <w:rFonts w:ascii="宋体" w:eastAsia="宋体" w:hAnsi="宋体" w:hint="eastAsia"/>
          <w:color w:val="000000" w:themeColor="text1"/>
        </w:rPr>
        <w:t>A公司的调研过程中，A公司研发中心的一位副主任提到：“研发团队目前存在这样的现象：只是被动型的接受项目的研发任务，无法站在战略思维考虑产品的生命周期”。简短的一句话道出了下面几个问题：</w:t>
      </w:r>
    </w:p>
    <w:p w14:paraId="4BC3113F"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、研发中心的具体任务只是进行项目交付；</w:t>
      </w:r>
    </w:p>
    <w:p w14:paraId="15798451"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、研发中心没有产品规划的职能和资源配置；</w:t>
      </w:r>
    </w:p>
    <w:p w14:paraId="71D5D683"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、研发中心并没有一套由产品规划驱动的技术和平台规划；</w:t>
      </w:r>
    </w:p>
    <w:p w14:paraId="33935D8C" w14:textId="7C42E39D" w:rsidR="00DD57C5" w:rsidRDefault="00076025">
      <w:pPr>
        <w:spacing w:line="360" w:lineRule="auto"/>
        <w:ind w:firstLine="420"/>
        <w:rPr>
          <w:ins w:id="1213" w:author="kimi_zj@sina.com" w:date="2019-09-14T01:22:00Z"/>
          <w:rFonts w:ascii="宋体" w:eastAsia="宋体" w:hAnsi="宋体"/>
          <w:color w:val="000000" w:themeColor="text1"/>
        </w:rPr>
      </w:pPr>
      <w:r w:rsidRPr="005058A9">
        <w:rPr>
          <w:rFonts w:ascii="宋体" w:eastAsia="宋体" w:hAnsi="宋体" w:hint="eastAsia"/>
          <w:color w:val="000000" w:themeColor="text1"/>
        </w:rPr>
        <w:t xml:space="preserve"> 另外，我们在回到上一章节中对研发项目投入的数据，如</w:t>
      </w:r>
      <w:del w:id="1214" w:author="kimi_zj@sina.com" w:date="2019-09-14T01:24:00Z">
        <w:r w:rsidRPr="005058A9" w:rsidDel="0062562B">
          <w:rPr>
            <w:rFonts w:ascii="宋体" w:eastAsia="宋体" w:hAnsi="宋体" w:hint="eastAsia"/>
            <w:color w:val="000000" w:themeColor="text1"/>
          </w:rPr>
          <w:delText>下</w:delText>
        </w:r>
      </w:del>
      <w:ins w:id="1215" w:author="kimi_zj@sina.com" w:date="2019-09-14T01:22:00Z">
        <w:r w:rsidR="00950788">
          <w:rPr>
            <w:rFonts w:ascii="宋体" w:eastAsia="宋体" w:hAnsi="宋体" w:hint="eastAsia"/>
            <w:color w:val="000000" w:themeColor="text1"/>
          </w:rPr>
          <w:t>表</w:t>
        </w:r>
        <w:r w:rsidR="00CF588E">
          <w:rPr>
            <w:rFonts w:ascii="宋体" w:eastAsia="宋体" w:hAnsi="宋体" w:hint="eastAsia"/>
            <w:color w:val="000000" w:themeColor="text1"/>
          </w:rPr>
          <w:t>3-9</w:t>
        </w:r>
      </w:ins>
      <w:del w:id="1216" w:author="kimi_zj@sina.com" w:date="2019-09-14T01:22:00Z">
        <w:r w:rsidRPr="005058A9" w:rsidDel="00950788">
          <w:rPr>
            <w:rFonts w:ascii="宋体" w:eastAsia="宋体" w:hAnsi="宋体" w:hint="eastAsia"/>
            <w:color w:val="000000" w:themeColor="text1"/>
          </w:rPr>
          <w:delText>图</w:delText>
        </w:r>
      </w:del>
      <w:r w:rsidRPr="005058A9">
        <w:rPr>
          <w:rFonts w:ascii="宋体" w:eastAsia="宋体" w:hAnsi="宋体" w:hint="eastAsia"/>
          <w:color w:val="000000" w:themeColor="text1"/>
        </w:rPr>
        <w:t>：</w:t>
      </w:r>
    </w:p>
    <w:p w14:paraId="14373B8D" w14:textId="6B209CBD" w:rsidR="00950788" w:rsidRPr="00F97B4C" w:rsidRDefault="00950788" w:rsidP="00950788">
      <w:pPr>
        <w:spacing w:line="360" w:lineRule="auto"/>
        <w:jc w:val="center"/>
        <w:rPr>
          <w:ins w:id="1217" w:author="kimi_zj@sina.com" w:date="2019-09-14T01:22:00Z"/>
          <w:rFonts w:ascii="宋体" w:eastAsia="宋体" w:hAnsi="宋体"/>
          <w:color w:val="000000" w:themeColor="text1"/>
        </w:rPr>
      </w:pPr>
      <w:ins w:id="1218" w:author="kimi_zj@sina.com" w:date="2019-09-14T01:22:00Z">
        <w:r>
          <w:rPr>
            <w:rFonts w:ascii="宋体" w:eastAsia="宋体" w:hAnsi="宋体" w:hint="eastAsia"/>
            <w:color w:val="000000" w:themeColor="text1"/>
          </w:rPr>
          <w:t xml:space="preserve">表3-9 </w:t>
        </w:r>
        <w:r w:rsidRPr="005058A9">
          <w:rPr>
            <w:rFonts w:ascii="宋体" w:eastAsia="宋体" w:hAnsi="宋体" w:hint="eastAsia"/>
            <w:color w:val="000000" w:themeColor="text1"/>
          </w:rPr>
          <w:t>A公司</w:t>
        </w:r>
        <w:r>
          <w:rPr>
            <w:rFonts w:ascii="宋体" w:eastAsia="宋体" w:hAnsi="宋体" w:hint="eastAsia"/>
            <w:color w:val="000000" w:themeColor="text1"/>
          </w:rPr>
          <w:t>2019年</w:t>
        </w:r>
        <w:r w:rsidRPr="005058A9">
          <w:rPr>
            <w:rFonts w:ascii="宋体" w:eastAsia="宋体" w:hAnsi="宋体" w:hint="eastAsia"/>
            <w:color w:val="000000" w:themeColor="text1"/>
          </w:rPr>
          <w:t>研发项目分布</w:t>
        </w:r>
      </w:ins>
    </w:p>
    <w:p w14:paraId="467867E9" w14:textId="77777777" w:rsidR="00950788" w:rsidRPr="00950788" w:rsidRDefault="00950788">
      <w:pPr>
        <w:spacing w:line="360" w:lineRule="auto"/>
        <w:ind w:firstLine="420"/>
        <w:rPr>
          <w:rFonts w:ascii="宋体" w:eastAsia="宋体" w:hAnsi="宋体"/>
          <w:color w:val="000000" w:themeColor="text1"/>
        </w:rPr>
      </w:pP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08C3B844"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8846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257B19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7E8AB65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83439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资金投入占比</w:t>
            </w:r>
          </w:p>
        </w:tc>
      </w:tr>
      <w:tr w:rsidR="005058A9" w:rsidRPr="005058A9" w14:paraId="022F2A35"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5780D11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03E1FE4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0FE5AA7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WFR871</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78CA411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5058A9" w:rsidRPr="005058A9" w14:paraId="2E6E0AF3"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6672DEA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5FD3F39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1342F8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WF710</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2A0F77A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r>
      <w:tr w:rsidR="005058A9" w:rsidRPr="005058A9" w14:paraId="699601E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A6D87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1CBB61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2F16185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7DB0255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01E719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AD3DFD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D3F550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31AD0B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568C517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BDD5DEB"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AF77CA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375D64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6AA94F4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C545F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24D14F78"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668D65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7EF2A2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3D3E3CF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RP-9PL</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17B5643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5222287A"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CE273C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667F7FB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4452753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WL-8AP</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2A6725C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r>
      <w:tr w:rsidR="005058A9" w:rsidRPr="005058A9" w14:paraId="37C967A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377A59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2018607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623930B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470F7A0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w:t>
            </w:r>
          </w:p>
        </w:tc>
      </w:tr>
      <w:tr w:rsidR="005058A9" w:rsidRPr="005058A9" w14:paraId="70BAE990"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49AA7A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7C1F2CD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307957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TK16</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4FD9E9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4D1E443"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D9F352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6FC796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DA0BB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TK17</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600B95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17405C5B"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632ED30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1661A01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3A4733D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TK18</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589CED1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9238555"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23D0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7F31C0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4874DA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65BAC4F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24AD0F6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2BEF7E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2339339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647CACE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1E00EDB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r>
      <w:tr w:rsidR="005058A9" w:rsidRPr="005058A9" w14:paraId="1D669A0F"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E34AE8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618F95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672164B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072123C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bl>
    <w:p w14:paraId="0430E23B" w14:textId="56DDD3F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我们从项目类别来看，所谓市场拉动型即需求或者市场机会驱动型的项目，所谓技术驱动型即由于技术发展趋势衍生出来的技术预研型项目。</w:t>
      </w:r>
      <w:commentRangeStart w:id="1219"/>
      <w:r w:rsidRPr="005058A9">
        <w:rPr>
          <w:rFonts w:ascii="宋体" w:eastAsia="宋体" w:hAnsi="宋体" w:hint="eastAsia"/>
          <w:color w:val="000000" w:themeColor="text1"/>
        </w:rPr>
        <w:t>在研发中心的研发项目中未发现产品研发类项目，即通过主动的产品规划而驱动的产品开发项目。说明在A公司目前的研发结构不合理，技术研发与公司战略和产品线战略有明显的脱钩。</w:t>
      </w:r>
      <w:commentRangeEnd w:id="1219"/>
      <w:r w:rsidR="00170AC8">
        <w:rPr>
          <w:rStyle w:val="af1"/>
        </w:rPr>
        <w:commentReference w:id="1219"/>
      </w:r>
      <w:ins w:id="1220" w:author="kimi_zj@sina.com" w:date="2019-09-14T01:23:00Z">
        <w:r w:rsidR="00397B07">
          <w:rPr>
            <w:rFonts w:ascii="宋体" w:eastAsia="宋体" w:hAnsi="宋体" w:hint="eastAsia"/>
            <w:color w:val="000000" w:themeColor="text1"/>
          </w:rPr>
          <w:t>因此，</w:t>
        </w:r>
        <w:r w:rsidR="00B42A91" w:rsidRPr="00B42A91">
          <w:t xml:space="preserve"> </w:t>
        </w:r>
        <w:r w:rsidR="00B42A91" w:rsidRPr="00B42A91">
          <w:rPr>
            <w:rFonts w:ascii="宋体" w:eastAsia="宋体" w:hAnsi="宋体"/>
            <w:color w:val="000000" w:themeColor="text1"/>
          </w:rPr>
          <w:t>A公司研发模式需要转变：从项目驱动（市场拉动）型专项市场开发型。目前的开发模式使产品战略和规划实施面临的一个组织和流程挑战</w:t>
        </w:r>
      </w:ins>
    </w:p>
    <w:p w14:paraId="6263AE6C" w14:textId="5D5CDE2D" w:rsidR="00DD57C5" w:rsidRPr="005058A9" w:rsidRDefault="00076025">
      <w:pPr>
        <w:spacing w:line="360" w:lineRule="auto"/>
        <w:ind w:firstLine="420"/>
        <w:rPr>
          <w:rFonts w:ascii="宋体" w:eastAsia="宋体" w:hAnsi="宋体"/>
          <w:color w:val="000000" w:themeColor="text1"/>
        </w:rPr>
      </w:pPr>
      <w:del w:id="1221" w:author="kimi_zj@sina.com" w:date="2019-09-14T10:24:00Z">
        <w:r w:rsidRPr="005058A9" w:rsidDel="009B2772">
          <w:rPr>
            <w:rFonts w:ascii="宋体" w:eastAsia="宋体" w:hAnsi="宋体" w:hint="eastAsia"/>
            <w:color w:val="000000" w:themeColor="text1"/>
          </w:rPr>
          <w:delText>另外我们</w:delText>
        </w:r>
      </w:del>
      <w:r w:rsidRPr="005058A9">
        <w:rPr>
          <w:rFonts w:ascii="宋体" w:eastAsia="宋体" w:hAnsi="宋体" w:hint="eastAsia"/>
          <w:color w:val="000000" w:themeColor="text1"/>
        </w:rPr>
        <w:t>从</w:t>
      </w:r>
      <w:del w:id="1222" w:author="kimi_zj@sina.com" w:date="2019-09-14T01:23:00Z">
        <w:r w:rsidRPr="005058A9" w:rsidDel="00231592">
          <w:rPr>
            <w:rFonts w:ascii="宋体" w:eastAsia="宋体" w:hAnsi="宋体" w:hint="eastAsia"/>
            <w:color w:val="000000" w:themeColor="text1"/>
          </w:rPr>
          <w:delText>上</w:delText>
        </w:r>
      </w:del>
      <w:r w:rsidRPr="005058A9">
        <w:rPr>
          <w:rFonts w:ascii="宋体" w:eastAsia="宋体" w:hAnsi="宋体" w:hint="eastAsia"/>
          <w:color w:val="000000" w:themeColor="text1"/>
        </w:rPr>
        <w:t>表</w:t>
      </w:r>
      <w:ins w:id="1223" w:author="kimi_zj@sina.com" w:date="2019-09-14T01:23:00Z">
        <w:r w:rsidR="00231592">
          <w:rPr>
            <w:rFonts w:ascii="宋体" w:eastAsia="宋体" w:hAnsi="宋体" w:hint="eastAsia"/>
            <w:color w:val="000000" w:themeColor="text1"/>
          </w:rPr>
          <w:t>3-9</w:t>
        </w:r>
      </w:ins>
      <w:r w:rsidRPr="005058A9">
        <w:rPr>
          <w:rFonts w:ascii="宋体" w:eastAsia="宋体" w:hAnsi="宋体" w:hint="eastAsia"/>
          <w:color w:val="000000" w:themeColor="text1"/>
        </w:rPr>
        <w:t>发现，绿色标注的两个产品占公司销售收入近7成，对于一个成熟公司来讲，销售收入占比最高，销售收入保持长期稳定的产品研发费用其实应该占比最少，针对这种成熟业务大量的费用应该投入到市场营销费用当中。反之，</w:t>
      </w:r>
      <w:commentRangeStart w:id="1224"/>
      <w:del w:id="1225" w:author="kimi_zj@sina.com" w:date="2019-09-14T01:24:00Z">
        <w:r w:rsidRPr="005058A9" w:rsidDel="006C4334">
          <w:rPr>
            <w:rFonts w:ascii="宋体" w:eastAsia="宋体" w:hAnsi="宋体" w:hint="eastAsia"/>
            <w:color w:val="000000" w:themeColor="text1"/>
          </w:rPr>
          <w:delText>我们看</w:delText>
        </w:r>
      </w:del>
      <w:r w:rsidRPr="005058A9">
        <w:rPr>
          <w:rFonts w:ascii="宋体" w:eastAsia="宋体" w:hAnsi="宋体" w:hint="eastAsia"/>
          <w:color w:val="000000" w:themeColor="text1"/>
        </w:rPr>
        <w:t>A公司将其定义为未来新兴的机会市场，感知应用终端产品线下的几个产品（上</w:t>
      </w:r>
      <w:r w:rsidRPr="005058A9">
        <w:rPr>
          <w:rFonts w:ascii="宋体" w:eastAsia="宋体" w:hAnsi="宋体" w:hint="eastAsia"/>
          <w:color w:val="000000" w:themeColor="text1"/>
        </w:rPr>
        <w:lastRenderedPageBreak/>
        <w:t>表黄色部分）研发投入，除了学生卡项目略多以外，其他几个方向的产品研发投入都相对较少。根据产品生命周期理论，在产品孵化器和成长期阶段，研发投入的资源应该是最多的。另外被A公司定义为后续要淘汰的智能插座、智能路由器项目（上表橙色部分），上市超过3年，已经是成熟期的产品。其次该产品在A公司的战略定位下属于后续要淘汰的产品，我们看这两个产品的研发投入跟未来发展重点方向的感知应用产品的研发投入持平甚至有超出。综合上面几方面的描述，我们可以从研发中心当前的现状以及研发中心负责人的感受中总结出，目前A公司目前的技术研发仍然属于市场机会驱动型的研发，A公司没有成熟的产品管理和产品规划体系，没有明确的产品战略。研发中心的项目与公司战略存在严重的脱钩，且研发中心的资源投入在没有产品规划的指引下显得比较混乱且随意，没有明确的产品生命周期管理作为指引。</w:t>
      </w:r>
      <w:commentRangeEnd w:id="1224"/>
      <w:r w:rsidR="0009111E">
        <w:rPr>
          <w:rStyle w:val="af1"/>
        </w:rPr>
        <w:commentReference w:id="1224"/>
      </w:r>
    </w:p>
    <w:p w14:paraId="25275FE5" w14:textId="0782B76B" w:rsidR="00DD57C5" w:rsidRPr="005C46B7" w:rsidRDefault="00076025" w:rsidP="000F328B">
      <w:pPr>
        <w:spacing w:line="360" w:lineRule="auto"/>
        <w:ind w:firstLineChars="100" w:firstLine="240"/>
        <w:outlineLvl w:val="2"/>
        <w:rPr>
          <w:rFonts w:ascii="宋体" w:eastAsia="宋体" w:hAnsi="宋体"/>
          <w:b/>
          <w:color w:val="000000" w:themeColor="text1"/>
        </w:rPr>
      </w:pPr>
      <w:r w:rsidRPr="005C46B7">
        <w:rPr>
          <w:rFonts w:ascii="宋体" w:eastAsia="宋体" w:hAnsi="宋体" w:hint="eastAsia"/>
          <w:b/>
          <w:color w:val="000000" w:themeColor="text1"/>
        </w:rPr>
        <w:t>3.</w:t>
      </w:r>
      <w:ins w:id="1226" w:author="kimi_zj@sina.com" w:date="2019-09-14T01:20:00Z">
        <w:r w:rsidR="003F7CE1">
          <w:rPr>
            <w:rFonts w:ascii="宋体" w:eastAsia="宋体" w:hAnsi="宋体" w:hint="eastAsia"/>
            <w:b/>
            <w:color w:val="000000" w:themeColor="text1"/>
          </w:rPr>
          <w:t>3</w:t>
        </w:r>
      </w:ins>
      <w:del w:id="1227" w:author="kimi_zj@sina.com" w:date="2019-09-14T01:20:00Z">
        <w:r w:rsidRPr="005C46B7" w:rsidDel="003F7CE1">
          <w:rPr>
            <w:rFonts w:ascii="宋体" w:eastAsia="宋体" w:hAnsi="宋体" w:hint="eastAsia"/>
            <w:b/>
            <w:color w:val="000000" w:themeColor="text1"/>
          </w:rPr>
          <w:delText>4</w:delText>
        </w:r>
      </w:del>
      <w:r w:rsidRPr="005C46B7">
        <w:rPr>
          <w:rFonts w:ascii="宋体" w:eastAsia="宋体" w:hAnsi="宋体" w:hint="eastAsia"/>
          <w:b/>
          <w:color w:val="000000" w:themeColor="text1"/>
        </w:rPr>
        <w:t>.</w:t>
      </w:r>
      <w:ins w:id="1228" w:author="kimi_zj@sina.com" w:date="2019-09-14T01:19:00Z">
        <w:r w:rsidR="003F7CE1">
          <w:rPr>
            <w:rFonts w:ascii="宋体" w:eastAsia="宋体" w:hAnsi="宋体" w:hint="eastAsia"/>
            <w:b/>
            <w:color w:val="000000" w:themeColor="text1"/>
          </w:rPr>
          <w:t>6</w:t>
        </w:r>
      </w:ins>
      <w:ins w:id="1229" w:author="kimi_zj@sina.com" w:date="2019-09-14T10:27:00Z">
        <w:r w:rsidR="00165CB4">
          <w:rPr>
            <w:rFonts w:ascii="宋体" w:eastAsia="宋体" w:hAnsi="宋体" w:hint="eastAsia"/>
            <w:b/>
            <w:color w:val="000000" w:themeColor="text1"/>
          </w:rPr>
          <w:t xml:space="preserve"> </w:t>
        </w:r>
      </w:ins>
      <w:del w:id="1230" w:author="kimi_zj@sina.com" w:date="2019-09-14T01:19:00Z">
        <w:r w:rsidRPr="005C46B7" w:rsidDel="003F7CE1">
          <w:rPr>
            <w:rFonts w:ascii="宋体" w:eastAsia="宋体" w:hAnsi="宋体" w:hint="eastAsia"/>
            <w:b/>
            <w:color w:val="000000" w:themeColor="text1"/>
          </w:rPr>
          <w:delText>2</w:delText>
        </w:r>
      </w:del>
      <w:r w:rsidRPr="005C46B7">
        <w:rPr>
          <w:rFonts w:ascii="宋体" w:eastAsia="宋体" w:hAnsi="宋体" w:hint="eastAsia"/>
          <w:b/>
          <w:color w:val="000000" w:themeColor="text1"/>
        </w:rPr>
        <w:t>产品管理职能缺失</w:t>
      </w:r>
    </w:p>
    <w:p w14:paraId="729694E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章节的A公司组织机构及工作职责介绍，A公司是一家集销研产供一体化的科技公司。其组织架构中有明确的营销中心、研发中心以及模组和传感器应用终端的生产厂，且分别有相应的公司高管进行分管。从组织架构来看，该公司没有相对独立且职能清晰的产品管理或规划部门。</w:t>
      </w:r>
    </w:p>
    <w:p w14:paraId="15DC45E8" w14:textId="79013D2A"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通过调研和访谈，从A公司的分管营销的副总兼营销中心总监的处了解到A公司是目前处于“市场拉动型”组织，正在向“技术驱动型”组织转型。当前产品规划和管理的职责是划分在市场营销板块，由营销中心负责产品规划、立项、管理和产品生命周期管理等。另外从营销中</w:t>
      </w:r>
      <w:del w:id="1231" w:author="User" w:date="2019-09-09T11:17:00Z">
        <w:r w:rsidRPr="005058A9" w:rsidDel="009F4703">
          <w:rPr>
            <w:rFonts w:ascii="宋体" w:eastAsia="宋体" w:hAnsi="宋体" w:hint="eastAsia"/>
            <w:color w:val="000000" w:themeColor="text1"/>
          </w:rPr>
          <w:delText>红星</w:delText>
        </w:r>
      </w:del>
      <w:ins w:id="1232" w:author="User" w:date="2019-09-09T11:17:00Z">
        <w:r w:rsidR="009F4703">
          <w:rPr>
            <w:rFonts w:ascii="宋体" w:eastAsia="宋体" w:hAnsi="宋体" w:hint="eastAsia"/>
            <w:color w:val="000000" w:themeColor="text1"/>
          </w:rPr>
          <w:t>心</w:t>
        </w:r>
      </w:ins>
      <w:r w:rsidRPr="005058A9">
        <w:rPr>
          <w:rFonts w:ascii="宋体" w:eastAsia="宋体" w:hAnsi="宋体" w:hint="eastAsia"/>
          <w:color w:val="000000" w:themeColor="text1"/>
        </w:rPr>
        <w:t>2019年的绩效合同里面我们发现A公司对营销中心的考核指标主要包含以下几方面：</w:t>
      </w:r>
    </w:p>
    <w:p w14:paraId="3E7287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（1）全年销售收入目标达成</w:t>
      </w:r>
      <w:r w:rsidRPr="005058A9">
        <w:rPr>
          <w:rFonts w:ascii="宋体" w:eastAsia="宋体" w:hAnsi="宋体" w:hint="eastAsia"/>
          <w:color w:val="000000" w:themeColor="text1"/>
        </w:rPr>
        <w:t xml:space="preserve"> 考核比重</w:t>
      </w:r>
    </w:p>
    <w:p w14:paraId="4AD2CD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（2）全年销售数量目标达成</w:t>
      </w:r>
      <w:r w:rsidRPr="005058A9">
        <w:rPr>
          <w:rFonts w:ascii="宋体" w:eastAsia="宋体" w:hAnsi="宋体" w:hint="eastAsia"/>
          <w:color w:val="000000" w:themeColor="text1"/>
        </w:rPr>
        <w:t xml:space="preserve"> </w:t>
      </w:r>
    </w:p>
    <w:p w14:paraId="142A30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（3）应收账款目标</w:t>
      </w:r>
    </w:p>
    <w:p w14:paraId="3193B4F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（4）存货控制目标</w:t>
      </w:r>
    </w:p>
    <w:p w14:paraId="0A91EAA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（5）战略产品线全年营收指标</w:t>
      </w:r>
    </w:p>
    <w:p w14:paraId="1AE3E5B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可以清晰的发现虽然营销中心负责产品规划、立项、管理和产品生命周期管理，但是在营销中心的业绩考核指标里面几乎全部是经营指标，有关产品方面的指标只有一条，战略产品线全年营收指标。说明A公司决定公司战略发展方向的产品方向还是比较关注，但是该项指标占营销总监的考核比重非常低。</w:t>
      </w:r>
    </w:p>
    <w:p w14:paraId="33F1015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我们获取了A公司营销中心的职员数量及分布，从这个数据表格也可以发现营销中心的核心工作主要集中在客户拓展、产品销售以及展会等，其主要职能在“销”，关于市场研究方面的人才和资源投入较少，更没有系统化的产品规划团队。</w:t>
      </w:r>
    </w:p>
    <w:p w14:paraId="3FCD283E"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在此本文援引营销中心总监对当前公司产品管理方面相关问题的描述：</w:t>
      </w:r>
    </w:p>
    <w:p w14:paraId="3C8DB0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重项目，轻规划</w:t>
      </w:r>
    </w:p>
    <w:p w14:paraId="22C6B5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成立初期并没有产品规划部门，早期业务多数是根据客户要求进行定制后接单，并无规划的机会。当规模到达一定程度后，开始建立产品规划组织。目前A公司的产品规划部门是一个较为松散的虚拟小组，由总经理、营销总监、技术总监、市场经理、各技术室主任等组成（7-8人），但话语权不均等。A公司目前处在快速发展期，自身和各方都要求业务高速增长，已有的产品规划在执行中会被临时增量项目打断，停留在纸面上。</w:t>
      </w:r>
    </w:p>
    <w:p w14:paraId="3C355C5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“机会主义式“产品规划</w:t>
      </w:r>
    </w:p>
    <w:p w14:paraId="66240D9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A公司尚未建立一套完整而科学的产品规划体系。处在快速成长期，很多时候还是“机会主义式“产品规划，</w:t>
      </w:r>
      <w:r w:rsidRPr="005058A9">
        <w:rPr>
          <w:rFonts w:ascii="宋体" w:eastAsia="宋体" w:hAnsi="宋体" w:hint="eastAsia"/>
          <w:color w:val="000000" w:themeColor="text1"/>
        </w:rPr>
        <w:t>即基于市场机会驱动的产品规划，更像是项目方案规划结合系统实施。</w:t>
      </w:r>
      <w:r w:rsidRPr="005058A9">
        <w:rPr>
          <w:rFonts w:ascii="宋体" w:eastAsia="宋体" w:hAnsi="宋体"/>
          <w:color w:val="000000" w:themeColor="text1"/>
        </w:rPr>
        <w:t>缺乏</w:t>
      </w:r>
      <w:r w:rsidRPr="005058A9">
        <w:rPr>
          <w:rFonts w:ascii="宋体" w:eastAsia="宋体" w:hAnsi="宋体" w:hint="eastAsia"/>
          <w:color w:val="000000" w:themeColor="text1"/>
        </w:rPr>
        <w:t>产品维度的</w:t>
      </w:r>
      <w:r w:rsidRPr="005058A9">
        <w:rPr>
          <w:rFonts w:ascii="宋体" w:eastAsia="宋体" w:hAnsi="宋体"/>
          <w:color w:val="000000" w:themeColor="text1"/>
        </w:rPr>
        <w:t>系统</w:t>
      </w:r>
      <w:r w:rsidRPr="005058A9">
        <w:rPr>
          <w:rFonts w:ascii="宋体" w:eastAsia="宋体" w:hAnsi="宋体" w:hint="eastAsia"/>
          <w:color w:val="000000" w:themeColor="text1"/>
        </w:rPr>
        <w:t>性</w:t>
      </w:r>
      <w:r w:rsidRPr="005058A9">
        <w:rPr>
          <w:rFonts w:ascii="宋体" w:eastAsia="宋体" w:hAnsi="宋体"/>
          <w:color w:val="000000" w:themeColor="text1"/>
        </w:rPr>
        <w:t>思考，过于追求速度。</w:t>
      </w:r>
    </w:p>
    <w:p w14:paraId="1029EBC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产品经理制度需要完善</w:t>
      </w:r>
    </w:p>
    <w:p w14:paraId="334681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产品经理制度刚刚建立，人才缺乏。产品经理团队目前虽然是一个重要项目设立一个，但都不是专职。产品经理是从研发中心选拔产生，本身还</w:t>
      </w:r>
      <w:r w:rsidRPr="005058A9">
        <w:rPr>
          <w:rFonts w:ascii="宋体" w:eastAsia="宋体" w:hAnsi="宋体" w:hint="eastAsia"/>
          <w:color w:val="000000" w:themeColor="text1"/>
        </w:rPr>
        <w:t>有项目</w:t>
      </w:r>
      <w:r w:rsidRPr="005058A9">
        <w:rPr>
          <w:rFonts w:ascii="宋体" w:eastAsia="宋体" w:hAnsi="宋体"/>
          <w:color w:val="000000" w:themeColor="text1"/>
        </w:rPr>
        <w:t>研发的任务，产品经理团队的人数也很少。产品经理目前参与产品规划的能力还非常欠缺，需要历练。</w:t>
      </w:r>
    </w:p>
    <w:p w14:paraId="32E2769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以上因素，导致即使有产品规划，系统可执行性也不高，</w:t>
      </w:r>
      <w:r w:rsidRPr="005058A9">
        <w:rPr>
          <w:rFonts w:ascii="宋体" w:eastAsia="宋体" w:hAnsi="宋体" w:hint="eastAsia"/>
          <w:color w:val="000000" w:themeColor="text1"/>
        </w:rPr>
        <w:t>总体公司业务还是属于“机会驱动”型的业务模式</w:t>
      </w:r>
      <w:r w:rsidRPr="005058A9">
        <w:rPr>
          <w:rFonts w:ascii="宋体" w:eastAsia="宋体" w:hAnsi="宋体"/>
          <w:color w:val="000000" w:themeColor="text1"/>
        </w:rPr>
        <w:t>。</w:t>
      </w:r>
    </w:p>
    <w:p w14:paraId="34EC8B6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上述营销中心总监的描述，我们不难发现A公司目前处于成立初期，主要业务还是以市场机会驱动的业务，加上处于物联网这个高速增长的行业，因此相关产品规划的流程制度、管理职能并未梳理清晰和明确定义，产品规划方面的意识也比较弱。</w:t>
      </w:r>
    </w:p>
    <w:p w14:paraId="71AD7EC8" w14:textId="3CC337B9"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ins w:id="1233" w:author="kimi_zj@sina.com" w:date="2019-09-14T01:20:00Z">
        <w:r w:rsidR="003F7CE1">
          <w:rPr>
            <w:rFonts w:ascii="宋体" w:eastAsia="宋体" w:hAnsi="宋体" w:hint="eastAsia"/>
            <w:b/>
            <w:color w:val="000000" w:themeColor="text1"/>
          </w:rPr>
          <w:t>3</w:t>
        </w:r>
      </w:ins>
      <w:del w:id="1234" w:author="kimi_zj@sina.com" w:date="2019-09-14T01:20:00Z">
        <w:r w:rsidRPr="005C46B7" w:rsidDel="003F7CE1">
          <w:rPr>
            <w:rFonts w:ascii="宋体" w:eastAsia="宋体" w:hAnsi="宋体" w:hint="eastAsia"/>
            <w:b/>
            <w:color w:val="000000" w:themeColor="text1"/>
          </w:rPr>
          <w:delText>4</w:delText>
        </w:r>
      </w:del>
      <w:r w:rsidRPr="005C46B7">
        <w:rPr>
          <w:rFonts w:ascii="宋体" w:eastAsia="宋体" w:hAnsi="宋体" w:hint="eastAsia"/>
          <w:b/>
          <w:color w:val="000000" w:themeColor="text1"/>
        </w:rPr>
        <w:t>.</w:t>
      </w:r>
      <w:ins w:id="1235" w:author="kimi_zj@sina.com" w:date="2019-09-14T01:20:00Z">
        <w:r w:rsidR="003F7CE1">
          <w:rPr>
            <w:rFonts w:ascii="宋体" w:eastAsia="宋体" w:hAnsi="宋体" w:hint="eastAsia"/>
            <w:b/>
            <w:color w:val="000000" w:themeColor="text1"/>
          </w:rPr>
          <w:t>7</w:t>
        </w:r>
      </w:ins>
      <w:ins w:id="1236" w:author="kimi_zj@sina.com" w:date="2019-09-14T10:27:00Z">
        <w:r w:rsidR="00165CB4">
          <w:rPr>
            <w:rFonts w:ascii="宋体" w:eastAsia="宋体" w:hAnsi="宋体" w:hint="eastAsia"/>
            <w:b/>
            <w:color w:val="000000" w:themeColor="text1"/>
          </w:rPr>
          <w:t xml:space="preserve"> </w:t>
        </w:r>
      </w:ins>
      <w:del w:id="1237" w:author="kimi_zj@sina.com" w:date="2019-09-14T01:20:00Z">
        <w:r w:rsidRPr="005C46B7" w:rsidDel="003F7CE1">
          <w:rPr>
            <w:rFonts w:ascii="宋体" w:eastAsia="宋体" w:hAnsi="宋体" w:hint="eastAsia"/>
            <w:b/>
            <w:color w:val="000000" w:themeColor="text1"/>
          </w:rPr>
          <w:delText>3</w:delText>
        </w:r>
      </w:del>
      <w:r w:rsidRPr="005C46B7">
        <w:rPr>
          <w:rFonts w:ascii="宋体" w:eastAsia="宋体" w:hAnsi="宋体" w:hint="eastAsia"/>
          <w:b/>
          <w:color w:val="000000" w:themeColor="text1"/>
        </w:rPr>
        <w:t>市场细分不聚焦</w:t>
      </w:r>
    </w:p>
    <w:p w14:paraId="27E5A29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一章节里面对A公司的现有市场进行了分析，A公司把自己经营的业务主要分成了两个细分市场，即传统家电市场和运营商市场。面向传统家电市场主要为智能家电，如智能电视、智能冰箱、智能空调提供物联网模组，在传统家电市场里面还有两块面向消费者的智能产品的市场，如智能路由器和智能灯。另外A公司把从运营商这个渠道当做一个细分市场，具体下面有智能出行、智能安防、智慧教育、智慧养老、智慧物流、智慧金融等几个子市场。从细分市场的要素来看，A公司的传统家电市场和运营商市场并不是很好的细分市场维度，尤其是运</w:t>
      </w:r>
      <w:r w:rsidRPr="005058A9">
        <w:rPr>
          <w:rFonts w:ascii="宋体" w:eastAsia="宋体" w:hAnsi="宋体" w:hint="eastAsia"/>
          <w:color w:val="000000" w:themeColor="text1"/>
        </w:rPr>
        <w:lastRenderedPageBreak/>
        <w:t>营商市场更像是一个销售驱动。另外从市场的分布来看，在运营商市场渠道中，A公司涉及到了前面物联网行业所涉及的几乎所有的场景，市场细分不聚焦，对于一个成长初期的企业而言，市场细分聚焦是非常重要的。找准最适合自己的细分市场，打造拳头产品，快速占领市场。另外在同A公司的市场和研发中心的人员进行调研访谈期间，我们也了解到在市场和研发资源投入方面，由于同时启动的项目较多，涉及的业务方向也不相同，因此在产品规划和研发方面的相关工作为赶进度，因此系统化程度不够。</w:t>
      </w:r>
    </w:p>
    <w:p w14:paraId="2F9C2080" w14:textId="283D825C"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ins w:id="1238" w:author="kimi_zj@sina.com" w:date="2019-09-14T01:20:00Z">
        <w:r w:rsidR="003F7CE1">
          <w:rPr>
            <w:rFonts w:ascii="宋体" w:eastAsia="宋体" w:hAnsi="宋体" w:hint="eastAsia"/>
            <w:b/>
            <w:color w:val="000000" w:themeColor="text1"/>
          </w:rPr>
          <w:t>3</w:t>
        </w:r>
      </w:ins>
      <w:del w:id="1239" w:author="kimi_zj@sina.com" w:date="2019-09-14T01:20:00Z">
        <w:r w:rsidRPr="005C46B7" w:rsidDel="003F7CE1">
          <w:rPr>
            <w:rFonts w:ascii="宋体" w:eastAsia="宋体" w:hAnsi="宋体" w:hint="eastAsia"/>
            <w:b/>
            <w:color w:val="000000" w:themeColor="text1"/>
          </w:rPr>
          <w:delText>4</w:delText>
        </w:r>
      </w:del>
      <w:r w:rsidRPr="005C46B7">
        <w:rPr>
          <w:rFonts w:ascii="宋体" w:eastAsia="宋体" w:hAnsi="宋体" w:hint="eastAsia"/>
          <w:b/>
          <w:color w:val="000000" w:themeColor="text1"/>
        </w:rPr>
        <w:t>.</w:t>
      </w:r>
      <w:ins w:id="1240" w:author="kimi_zj@sina.com" w:date="2019-09-14T01:20:00Z">
        <w:r w:rsidR="003F7CE1">
          <w:rPr>
            <w:rFonts w:ascii="宋体" w:eastAsia="宋体" w:hAnsi="宋体" w:hint="eastAsia"/>
            <w:b/>
            <w:color w:val="000000" w:themeColor="text1"/>
          </w:rPr>
          <w:t>8</w:t>
        </w:r>
      </w:ins>
      <w:ins w:id="1241" w:author="kimi_zj@sina.com" w:date="2019-09-14T10:27:00Z">
        <w:r w:rsidR="00165CB4">
          <w:rPr>
            <w:rFonts w:ascii="宋体" w:eastAsia="宋体" w:hAnsi="宋体" w:hint="eastAsia"/>
            <w:b/>
            <w:color w:val="000000" w:themeColor="text1"/>
          </w:rPr>
          <w:t xml:space="preserve"> </w:t>
        </w:r>
      </w:ins>
      <w:del w:id="1242" w:author="kimi_zj@sina.com" w:date="2019-09-14T01:20:00Z">
        <w:r w:rsidRPr="005C46B7" w:rsidDel="003F7CE1">
          <w:rPr>
            <w:rFonts w:ascii="宋体" w:eastAsia="宋体" w:hAnsi="宋体" w:hint="eastAsia"/>
            <w:b/>
            <w:color w:val="000000" w:themeColor="text1"/>
          </w:rPr>
          <w:delText>4</w:delText>
        </w:r>
      </w:del>
      <w:r w:rsidRPr="005C46B7">
        <w:rPr>
          <w:rFonts w:ascii="宋体" w:eastAsia="宋体" w:hAnsi="宋体" w:hint="eastAsia"/>
          <w:b/>
          <w:color w:val="000000" w:themeColor="text1"/>
        </w:rPr>
        <w:t>产品规划缺少方法和工具</w:t>
      </w:r>
    </w:p>
    <w:p w14:paraId="1397A293" w14:textId="5DB8E20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在调研访谈A公司的市场部门和研发部门期间，了解到A公司在产品规划方面首先没有独立的产品部门进行产品管理和规划，产品规划的职能主要是划分到了营销中心。但是由于营销中心的工作任务重心主要在“销”，相关产品和市场资源配置够，因此A公司在产品规划方面投入精力比较有限。组织内部没有进行有关产品管理或规范方面的系统性培训，如IPD的相关模块。也没有结合自身实际情况，总结一套切实可行的产品管理流程和产品规划方法。比如在营销中心没有相关的工具进行战略与业务能力分析，也没有能够辅助进行市场细分、市场定位和产品定位的工具。另外一方面，我们</w:t>
      </w:r>
      <w:del w:id="1243" w:author="User" w:date="2019-09-09T11:22:00Z">
        <w:r w:rsidRPr="005058A9" w:rsidDel="00030D2E">
          <w:rPr>
            <w:rFonts w:ascii="宋体" w:eastAsia="宋体" w:hAnsi="宋体" w:hint="eastAsia"/>
            <w:color w:val="000000" w:themeColor="text1"/>
          </w:rPr>
          <w:delText>队</w:delText>
        </w:r>
      </w:del>
      <w:ins w:id="1244" w:author="User" w:date="2019-09-09T11:22:00Z">
        <w:r w:rsidR="00030D2E">
          <w:rPr>
            <w:rFonts w:ascii="宋体" w:eastAsia="宋体" w:hAnsi="宋体" w:hint="eastAsia"/>
            <w:color w:val="000000" w:themeColor="text1"/>
          </w:rPr>
          <w:t>对</w:t>
        </w:r>
      </w:ins>
      <w:r w:rsidRPr="005058A9">
        <w:rPr>
          <w:rFonts w:ascii="宋体" w:eastAsia="宋体" w:hAnsi="宋体" w:hint="eastAsia"/>
          <w:color w:val="000000" w:themeColor="text1"/>
        </w:rPr>
        <w:t>研发中的</w:t>
      </w:r>
      <w:del w:id="1245" w:author="User" w:date="2019-09-09T11:22:00Z">
        <w:r w:rsidRPr="005058A9" w:rsidDel="00030D2E">
          <w:rPr>
            <w:rFonts w:ascii="宋体" w:eastAsia="宋体" w:hAnsi="宋体" w:hint="eastAsia"/>
            <w:color w:val="000000" w:themeColor="text1"/>
          </w:rPr>
          <w:delText>相关</w:delText>
        </w:r>
      </w:del>
      <w:r w:rsidRPr="005058A9">
        <w:rPr>
          <w:rFonts w:ascii="宋体" w:eastAsia="宋体" w:hAnsi="宋体" w:hint="eastAsia"/>
          <w:color w:val="000000" w:themeColor="text1"/>
        </w:rPr>
        <w:t>相关负责人也做了调研，以下援引研发中心某项目总监的调研访谈记录，他讲到目前研发中心主要存在以下方面的问题：</w:t>
      </w:r>
    </w:p>
    <w:p w14:paraId="3B448D3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w:t>
      </w:r>
      <w:r w:rsidRPr="005058A9">
        <w:rPr>
          <w:rFonts w:ascii="宋体" w:eastAsia="宋体" w:hAnsi="宋体" w:hint="eastAsia"/>
          <w:color w:val="000000" w:themeColor="text1"/>
        </w:rPr>
        <w:t>项目经理基本</w:t>
      </w:r>
      <w:r w:rsidRPr="005058A9">
        <w:rPr>
          <w:rFonts w:ascii="宋体" w:eastAsia="宋体" w:hAnsi="宋体"/>
          <w:color w:val="000000" w:themeColor="text1"/>
        </w:rPr>
        <w:t>只是被动型的接受研发任务，无法站在战略思维考虑产品的生命周期；</w:t>
      </w:r>
    </w:p>
    <w:p w14:paraId="4FEB1A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2、无法把控各种环节，对其他环节点进度不清楚；</w:t>
      </w:r>
    </w:p>
    <w:p w14:paraId="09685DB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3、多数项目负责人只是关心怎么把产品做出来，而不是把产品做好做精；</w:t>
      </w:r>
    </w:p>
    <w:p w14:paraId="03DEF75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4、项目负责人只是</w:t>
      </w:r>
      <w:r w:rsidRPr="005058A9">
        <w:rPr>
          <w:rFonts w:ascii="宋体" w:eastAsia="宋体" w:hAnsi="宋体" w:hint="eastAsia"/>
          <w:color w:val="000000" w:themeColor="text1"/>
        </w:rPr>
        <w:t>职能</w:t>
      </w:r>
      <w:r w:rsidRPr="005058A9">
        <w:rPr>
          <w:rFonts w:ascii="宋体" w:eastAsia="宋体" w:hAnsi="宋体"/>
          <w:color w:val="000000" w:themeColor="text1"/>
        </w:rPr>
        <w:t>部门的一员，基本上对成员的责权利无法把控；</w:t>
      </w:r>
    </w:p>
    <w:p w14:paraId="1BC291C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5、项目负责人基本无法调动其他部门或资源，只是按照开发流程进行管理，对更多的产品资源和市场资源无法把握。</w:t>
      </w:r>
    </w:p>
    <w:p w14:paraId="125E5CD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我们再结合上面一小章节里面，营销中心负责人的一段访谈记录：“</w:t>
      </w:r>
      <w:r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w:t>
      </w:r>
      <w:r w:rsidRPr="005058A9">
        <w:rPr>
          <w:rFonts w:ascii="宋体" w:eastAsia="宋体" w:hAnsi="宋体" w:hint="eastAsia"/>
          <w:color w:val="000000" w:themeColor="text1"/>
        </w:rPr>
        <w:t>。产品经理制度刚刚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p>
    <w:p w14:paraId="491CD277" w14:textId="7DAC253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营销和技术两个部门的现有资料梳理和负责人访谈，很清晰的发现A公司的产品规划主要停留在公司高层领导层面，在公司战略落实到产品规划时，由于组织、机制以及系统方法的缺失，导致A公司缺乏系统的产品规划思维和方法论。另外技术部门在技术研发方面没有足够的产品规划做输入，技术研发没有明确的技术路线图和技术平台规划。项目研发负责人对公司战略以及产品战略</w:t>
      </w:r>
      <w:del w:id="1246" w:author="User" w:date="2019-09-09T11:23:00Z">
        <w:r w:rsidRPr="005058A9" w:rsidDel="00030D2E">
          <w:rPr>
            <w:rFonts w:ascii="宋体" w:eastAsia="宋体" w:hAnsi="宋体" w:hint="eastAsia"/>
            <w:color w:val="000000" w:themeColor="text1"/>
          </w:rPr>
          <w:delText>只</w:delText>
        </w:r>
      </w:del>
      <w:ins w:id="1247" w:author="User" w:date="2019-09-09T11:23:00Z">
        <w:r w:rsidR="00030D2E">
          <w:rPr>
            <w:rFonts w:ascii="宋体" w:eastAsia="宋体" w:hAnsi="宋体" w:hint="eastAsia"/>
            <w:color w:val="000000" w:themeColor="text1"/>
          </w:rPr>
          <w:t>知</w:t>
        </w:r>
      </w:ins>
      <w:r w:rsidRPr="005058A9">
        <w:rPr>
          <w:rFonts w:ascii="宋体" w:eastAsia="宋体" w:hAnsi="宋体" w:hint="eastAsia"/>
          <w:color w:val="000000" w:themeColor="text1"/>
        </w:rPr>
        <w:t>之甚少，研发环节基本以被动完成任务为主，是一个典型的项目型组织而非产品型组织。另外产品负责人对项目成员没有责权利把控，无法调动其他部门的资源，也从另外一方面说明A公司产品规方面缺少系统性，没有相关的方法和工具做支撑。</w:t>
      </w:r>
    </w:p>
    <w:p w14:paraId="71C2ECB4" w14:textId="56E4E88C" w:rsidR="00DD57C5" w:rsidRPr="005058A9" w:rsidRDefault="00076025">
      <w:pPr>
        <w:spacing w:line="360" w:lineRule="auto"/>
        <w:outlineLvl w:val="0"/>
        <w:rPr>
          <w:rFonts w:ascii="宋体" w:eastAsia="宋体" w:hAnsi="宋体"/>
          <w:b/>
          <w:color w:val="000000" w:themeColor="text1"/>
        </w:rPr>
      </w:pPr>
      <w:commentRangeStart w:id="1248"/>
      <w:r w:rsidRPr="005058A9">
        <w:rPr>
          <w:rFonts w:ascii="宋体" w:eastAsia="宋体" w:hAnsi="宋体" w:hint="eastAsia"/>
          <w:b/>
          <w:color w:val="000000" w:themeColor="text1"/>
        </w:rPr>
        <w:t>第四章 A公司产品</w:t>
      </w:r>
      <w:del w:id="1249" w:author="User" w:date="2019-09-11T15:37:00Z">
        <w:r w:rsidRPr="005058A9" w:rsidDel="00992DE0">
          <w:rPr>
            <w:rFonts w:ascii="宋体" w:eastAsia="宋体" w:hAnsi="宋体" w:hint="eastAsia"/>
            <w:b/>
            <w:color w:val="000000" w:themeColor="text1"/>
          </w:rPr>
          <w:delText>规划管理</w:delText>
        </w:r>
      </w:del>
      <w:ins w:id="1250" w:author="User" w:date="2019-09-11T15:37:00Z">
        <w:r w:rsidR="00992DE0">
          <w:rPr>
            <w:rFonts w:ascii="宋体" w:eastAsia="宋体" w:hAnsi="宋体" w:hint="eastAsia"/>
            <w:b/>
            <w:color w:val="000000" w:themeColor="text1"/>
          </w:rPr>
          <w:t>战略规划</w:t>
        </w:r>
      </w:ins>
      <w:r w:rsidRPr="005058A9">
        <w:rPr>
          <w:rFonts w:ascii="宋体" w:eastAsia="宋体" w:hAnsi="宋体" w:hint="eastAsia"/>
          <w:b/>
          <w:color w:val="000000" w:themeColor="text1"/>
        </w:rPr>
        <w:t>方案设计</w:t>
      </w:r>
      <w:commentRangeEnd w:id="1248"/>
      <w:r w:rsidR="003968E1">
        <w:rPr>
          <w:rStyle w:val="af1"/>
        </w:rPr>
        <w:commentReference w:id="1248"/>
      </w:r>
    </w:p>
    <w:p w14:paraId="633B575D" w14:textId="36BAF7B9" w:rsidR="00862892" w:rsidRDefault="00076025" w:rsidP="0060415D">
      <w:pPr>
        <w:spacing w:line="360" w:lineRule="auto"/>
        <w:outlineLvl w:val="1"/>
        <w:rPr>
          <w:ins w:id="1251" w:author="kimi_zj@sina.com" w:date="2019-09-14T01:29:00Z"/>
          <w:rFonts w:ascii="宋体" w:eastAsia="宋体" w:hAnsi="宋体"/>
          <w:b/>
          <w:color w:val="000000" w:themeColor="text1"/>
        </w:rPr>
      </w:pPr>
      <w:r w:rsidRPr="00B60604">
        <w:rPr>
          <w:rFonts w:ascii="宋体" w:eastAsia="宋体" w:hAnsi="宋体" w:hint="eastAsia"/>
          <w:b/>
          <w:color w:val="000000" w:themeColor="text1"/>
        </w:rPr>
        <w:t xml:space="preserve">4.1 </w:t>
      </w:r>
      <w:r w:rsidR="003D16FE" w:rsidRPr="00B60604">
        <w:rPr>
          <w:rFonts w:ascii="宋体" w:eastAsia="宋体" w:hAnsi="宋体" w:hint="eastAsia"/>
          <w:b/>
          <w:color w:val="000000" w:themeColor="text1"/>
        </w:rPr>
        <w:t>产品</w:t>
      </w:r>
      <w:ins w:id="1252" w:author="User" w:date="2019-09-11T15:37:00Z">
        <w:r w:rsidR="00992DE0">
          <w:rPr>
            <w:rFonts w:ascii="宋体" w:eastAsia="宋体" w:hAnsi="宋体" w:hint="eastAsia"/>
            <w:b/>
            <w:color w:val="000000" w:themeColor="text1"/>
          </w:rPr>
          <w:t>战略</w:t>
        </w:r>
      </w:ins>
      <w:r w:rsidR="003D16FE" w:rsidRPr="00B60604">
        <w:rPr>
          <w:rFonts w:ascii="宋体" w:eastAsia="宋体" w:hAnsi="宋体" w:hint="eastAsia"/>
          <w:b/>
          <w:color w:val="000000" w:themeColor="text1"/>
        </w:rPr>
        <w:t>规划</w:t>
      </w:r>
      <w:del w:id="1253" w:author="User" w:date="2019-09-11T15:37:00Z">
        <w:r w:rsidR="003D16FE" w:rsidRPr="00B60604" w:rsidDel="00992DE0">
          <w:rPr>
            <w:rFonts w:ascii="宋体" w:eastAsia="宋体" w:hAnsi="宋体" w:hint="eastAsia"/>
            <w:b/>
            <w:color w:val="000000" w:themeColor="text1"/>
          </w:rPr>
          <w:delText>管理总体</w:delText>
        </w:r>
      </w:del>
      <w:ins w:id="1254" w:author="User" w:date="2019-09-11T15:37:00Z">
        <w:r w:rsidR="00992DE0">
          <w:rPr>
            <w:rFonts w:ascii="宋体" w:eastAsia="宋体" w:hAnsi="宋体" w:hint="eastAsia"/>
            <w:b/>
            <w:color w:val="000000" w:themeColor="text1"/>
          </w:rPr>
          <w:t>基本</w:t>
        </w:r>
      </w:ins>
      <w:r w:rsidRPr="00B60604">
        <w:rPr>
          <w:rFonts w:ascii="宋体" w:eastAsia="宋体" w:hAnsi="宋体" w:hint="eastAsia"/>
          <w:b/>
          <w:color w:val="000000" w:themeColor="text1"/>
        </w:rPr>
        <w:t>思路</w:t>
      </w:r>
    </w:p>
    <w:p w14:paraId="711C4433" w14:textId="2D9BB10A" w:rsidR="006D6A2C" w:rsidRPr="006D6A2C" w:rsidRDefault="008E1177" w:rsidP="006D6A2C">
      <w:pPr>
        <w:spacing w:line="360" w:lineRule="auto"/>
        <w:ind w:firstLine="420"/>
        <w:rPr>
          <w:ins w:id="1255" w:author="kimi_zj@sina.com" w:date="2019-09-14T10:55:00Z"/>
          <w:rFonts w:ascii="宋体" w:eastAsia="宋体" w:hAnsi="宋体" w:cs="仿宋_GB2312" w:hint="eastAsia"/>
          <w:color w:val="000000" w:themeColor="text1"/>
        </w:rPr>
      </w:pPr>
      <w:ins w:id="1256" w:author="kimi_zj@sina.com" w:date="2019-09-14T10:28:00Z">
        <w:r>
          <w:rPr>
            <w:rFonts w:ascii="宋体" w:eastAsia="宋体" w:hAnsi="宋体" w:hint="eastAsia"/>
            <w:color w:val="000000" w:themeColor="text1"/>
          </w:rPr>
          <w:t>A公司有一个总体的</w:t>
        </w:r>
      </w:ins>
      <w:ins w:id="1257" w:author="kimi_zj@sina.com" w:date="2019-09-14T10:29:00Z">
        <w:r>
          <w:rPr>
            <w:rFonts w:ascii="宋体" w:eastAsia="宋体" w:hAnsi="宋体" w:hint="eastAsia"/>
            <w:color w:val="000000" w:themeColor="text1"/>
          </w:rPr>
          <w:t>产品线战略方向，即</w:t>
        </w:r>
      </w:ins>
      <w:ins w:id="1258" w:author="kimi_zj@sina.com" w:date="2019-09-14T10:30:00Z">
        <w:r>
          <w:rPr>
            <w:rFonts w:ascii="宋体" w:eastAsia="宋体" w:hAnsi="宋体" w:hint="eastAsia"/>
            <w:color w:val="000000" w:themeColor="text1"/>
          </w:rPr>
          <w:t>做强“无限局域网”，做大“无线广域网”</w:t>
        </w:r>
      </w:ins>
      <w:ins w:id="1259" w:author="kimi_zj@sina.com" w:date="2019-09-14T10:31:00Z">
        <w:r>
          <w:rPr>
            <w:rFonts w:ascii="宋体" w:eastAsia="宋体" w:hAnsi="宋体" w:hint="eastAsia"/>
            <w:color w:val="000000" w:themeColor="text1"/>
          </w:rPr>
          <w:t>，做惊“无线感知应用”。</w:t>
        </w:r>
      </w:ins>
      <w:ins w:id="1260" w:author="kimi_zj@sina.com" w:date="2019-09-14T10:28:00Z">
        <w:r>
          <w:rPr>
            <w:rFonts w:ascii="宋体" w:eastAsia="宋体" w:hAnsi="宋体" w:cs="仿宋_GB2312" w:hint="eastAsia"/>
            <w:color w:val="000000" w:themeColor="text1"/>
          </w:rPr>
          <w:t>但是在这三个方向上，并没有明确的战略目</w:t>
        </w:r>
        <w:r>
          <w:rPr>
            <w:rFonts w:ascii="宋体" w:eastAsia="宋体" w:hAnsi="宋体" w:cs="仿宋_GB2312" w:hint="eastAsia"/>
            <w:color w:val="000000" w:themeColor="text1"/>
          </w:rPr>
          <w:lastRenderedPageBreak/>
          <w:t>标、资源分配计划和时间计划。</w:t>
        </w:r>
      </w:ins>
      <w:ins w:id="1261" w:author="kimi_zj@sina.com" w:date="2019-09-14T10:54:00Z">
        <w:r w:rsidR="006D6A2C" w:rsidRPr="006D6A2C">
          <w:rPr>
            <w:rFonts w:ascii="宋体" w:eastAsia="宋体" w:hAnsi="宋体" w:cs="仿宋_GB2312" w:hint="eastAsia"/>
            <w:color w:val="000000" w:themeColor="text1"/>
          </w:rPr>
          <w:t>产品规划过程其实是一个企业战略管理、市场营销管理、产品管理中有机的一个部分，而现有的产品规划过程并没有能够解决好这个问题。</w:t>
        </w:r>
      </w:ins>
      <w:ins w:id="1262" w:author="kimi_zj@sina.com" w:date="2019-09-14T10:58:00Z">
        <w:r w:rsidR="00D82E80">
          <w:rPr>
            <w:rFonts w:ascii="宋体" w:eastAsia="宋体" w:hAnsi="宋体" w:cs="仿宋_GB2312" w:hint="eastAsia"/>
            <w:color w:val="000000" w:themeColor="text1"/>
          </w:rPr>
          <w:t>因此A公司的产品战略规划主要</w:t>
        </w:r>
      </w:ins>
      <w:ins w:id="1263" w:author="kimi_zj@sina.com" w:date="2019-09-14T10:59:00Z">
        <w:r w:rsidR="00D82E80">
          <w:rPr>
            <w:rFonts w:ascii="宋体" w:eastAsia="宋体" w:hAnsi="宋体" w:cs="仿宋_GB2312" w:hint="eastAsia"/>
            <w:color w:val="000000" w:themeColor="text1"/>
          </w:rPr>
          <w:t>分成下</w:t>
        </w:r>
      </w:ins>
      <w:ins w:id="1264" w:author="kimi_zj@sina.com" w:date="2019-09-14T10:56:00Z">
        <w:r w:rsidR="006D6A2C">
          <w:rPr>
            <w:rFonts w:ascii="宋体" w:eastAsia="宋体" w:hAnsi="宋体" w:cs="仿宋_GB2312" w:hint="eastAsia"/>
            <w:color w:val="000000" w:themeColor="text1"/>
          </w:rPr>
          <w:t>面</w:t>
        </w:r>
      </w:ins>
      <w:ins w:id="1265" w:author="kimi_zj@sina.com" w:date="2019-09-14T10:55:00Z">
        <w:r w:rsidR="006D6A2C" w:rsidRPr="006D6A2C">
          <w:rPr>
            <w:rFonts w:ascii="宋体" w:eastAsia="宋体" w:hAnsi="宋体" w:cs="仿宋_GB2312" w:hint="eastAsia"/>
            <w:color w:val="000000" w:themeColor="text1"/>
          </w:rPr>
          <w:t>三个主要阶段</w:t>
        </w:r>
      </w:ins>
      <w:ins w:id="1266" w:author="kimi_zj@sina.com" w:date="2019-09-14T10:59:00Z">
        <w:r w:rsidR="00D82E80">
          <w:rPr>
            <w:rFonts w:ascii="宋体" w:eastAsia="宋体" w:hAnsi="宋体" w:cs="仿宋_GB2312" w:hint="eastAsia"/>
            <w:color w:val="000000" w:themeColor="text1"/>
          </w:rPr>
          <w:t>进行</w:t>
        </w:r>
      </w:ins>
      <w:ins w:id="1267" w:author="kimi_zj@sina.com" w:date="2019-09-14T10:56:00Z">
        <w:r w:rsidR="006D6A2C">
          <w:rPr>
            <w:rFonts w:ascii="宋体" w:eastAsia="宋体" w:hAnsi="宋体" w:cs="仿宋_GB2312" w:hint="eastAsia"/>
            <w:color w:val="000000" w:themeColor="text1"/>
          </w:rPr>
          <w:t>：</w:t>
        </w:r>
      </w:ins>
    </w:p>
    <w:p w14:paraId="64715D99" w14:textId="5CE50F02" w:rsidR="006D6A2C" w:rsidRPr="006D6A2C" w:rsidRDefault="006D6A2C" w:rsidP="006D6A2C">
      <w:pPr>
        <w:spacing w:line="360" w:lineRule="auto"/>
        <w:ind w:firstLine="420"/>
        <w:rPr>
          <w:ins w:id="1268" w:author="kimi_zj@sina.com" w:date="2019-09-14T10:55:00Z"/>
          <w:rFonts w:ascii="宋体" w:eastAsia="宋体" w:hAnsi="宋体" w:cs="仿宋_GB2312" w:hint="eastAsia"/>
          <w:color w:val="000000" w:themeColor="text1"/>
        </w:rPr>
      </w:pPr>
      <w:ins w:id="1269" w:author="kimi_zj@sina.com" w:date="2019-09-14T10:55:00Z">
        <w:r w:rsidRPr="006D6A2C">
          <w:rPr>
            <w:rFonts w:ascii="宋体" w:eastAsia="宋体" w:hAnsi="宋体" w:cs="仿宋_GB2312" w:hint="eastAsia"/>
            <w:color w:val="000000" w:themeColor="text1"/>
          </w:rPr>
          <w:t>1.市场细分及选择:在这个阶段，主要通过市场调研和分析，研究如何细分市场，以及企业如何选择细分市场;最后确定企业对细分市场的战略选择。</w:t>
        </w:r>
      </w:ins>
    </w:p>
    <w:p w14:paraId="6C20A732" w14:textId="7EEF2935" w:rsidR="006D6A2C" w:rsidRPr="006D6A2C" w:rsidRDefault="006D6A2C" w:rsidP="006D6A2C">
      <w:pPr>
        <w:spacing w:line="360" w:lineRule="auto"/>
        <w:ind w:firstLine="420"/>
        <w:rPr>
          <w:ins w:id="1270" w:author="kimi_zj@sina.com" w:date="2019-09-14T10:55:00Z"/>
          <w:rFonts w:ascii="宋体" w:eastAsia="宋体" w:hAnsi="宋体" w:cs="仿宋_GB2312" w:hint="eastAsia"/>
          <w:color w:val="000000" w:themeColor="text1"/>
        </w:rPr>
      </w:pPr>
      <w:ins w:id="1271" w:author="kimi_zj@sina.com" w:date="2019-09-14T10:55:00Z">
        <w:r w:rsidRPr="006D6A2C">
          <w:rPr>
            <w:rFonts w:ascii="宋体" w:eastAsia="宋体" w:hAnsi="宋体" w:cs="仿宋_GB2312" w:hint="eastAsia"/>
            <w:color w:val="000000" w:themeColor="text1"/>
          </w:rPr>
          <w:t>2.定义新产品概念:对某个细分市场，收集其需求的主要内容，包括客户需求、竞争需求及企业内部需求，并确定企业在该细分市场的产品定位，然后寻找和定义新产品概念</w:t>
        </w:r>
      </w:ins>
    </w:p>
    <w:p w14:paraId="3BBB2997" w14:textId="2CBB38FA" w:rsidR="006D6A2C" w:rsidRPr="006D6A2C" w:rsidRDefault="006D6A2C" w:rsidP="006D6A2C">
      <w:pPr>
        <w:spacing w:line="360" w:lineRule="auto"/>
        <w:ind w:firstLine="420"/>
        <w:rPr>
          <w:ins w:id="1272" w:author="kimi_zj@sina.com" w:date="2019-09-14T10:55:00Z"/>
          <w:rFonts w:ascii="宋体" w:eastAsia="宋体" w:hAnsi="宋体" w:cs="仿宋_GB2312" w:hint="eastAsia"/>
          <w:color w:val="000000" w:themeColor="text1"/>
        </w:rPr>
      </w:pPr>
      <w:ins w:id="1273" w:author="kimi_zj@sina.com" w:date="2019-09-14T10:55:00Z">
        <w:r w:rsidRPr="006D6A2C">
          <w:rPr>
            <w:rFonts w:ascii="宋体" w:eastAsia="宋体" w:hAnsi="宋体" w:cs="仿宋_GB2312" w:hint="eastAsia"/>
            <w:color w:val="000000" w:themeColor="text1"/>
          </w:rPr>
          <w:t>3.确定产品规划:从技术层面分析新产品属于哪个产品族及其开发路径，并根据公司的战略/策略确定新产品开发的优先顺序和组合策略，然后依据企业资源状况，制定新产品开发的时间计划</w:t>
        </w:r>
      </w:ins>
    </w:p>
    <w:p w14:paraId="16376C96" w14:textId="1136A066" w:rsidR="006D6A2C" w:rsidRPr="006D6A2C" w:rsidRDefault="006D6A2C" w:rsidP="006D6A2C">
      <w:pPr>
        <w:spacing w:line="360" w:lineRule="auto"/>
        <w:ind w:firstLine="420"/>
        <w:rPr>
          <w:ins w:id="1274" w:author="kimi_zj@sina.com" w:date="2019-09-14T10:55:00Z"/>
          <w:rFonts w:ascii="宋体" w:eastAsia="宋体" w:hAnsi="宋体" w:cs="仿宋_GB2312" w:hint="eastAsia"/>
          <w:color w:val="000000" w:themeColor="text1"/>
        </w:rPr>
      </w:pPr>
      <w:ins w:id="1275" w:author="kimi_zj@sina.com" w:date="2019-09-14T10:55:00Z">
        <w:r w:rsidRPr="006D6A2C">
          <w:rPr>
            <w:rFonts w:ascii="宋体" w:eastAsia="宋体" w:hAnsi="宋体" w:cs="仿宋_GB2312" w:hint="eastAsia"/>
            <w:color w:val="000000" w:themeColor="text1"/>
          </w:rPr>
          <w:t>虽然产品规划过程可以划分为上述三个主要阶段，但这三个阶段是相互影响的。不仅前面的阶段确定了下一个阶段，如细分市场的选择必然确定了需求收集的目标市场;而且后面的阶段也会影响和修正前面阶段的结果，如企业的技术和资源状况可能会影响产品的定位，甚至影响细分市场的选择，细分市场需求的进一步收集和分析可能会修正已经做出的细分市场选择的结果等。所以一方面三个阶段是缺一不可的，每个阶段应该有明确的输出结果，另一方面，这三个阶段是相互影响的，应该注重有机的结合。</w:t>
        </w:r>
      </w:ins>
    </w:p>
    <w:p w14:paraId="77435835" w14:textId="60ADFB2D" w:rsidR="007C6ED0" w:rsidRPr="006D6A2C" w:rsidRDefault="006D6A2C" w:rsidP="006D6A2C">
      <w:pPr>
        <w:spacing w:line="360" w:lineRule="auto"/>
        <w:ind w:firstLine="420"/>
        <w:rPr>
          <w:ins w:id="1276" w:author="kimi_zj@sina.com" w:date="2019-09-14T01:27:00Z"/>
          <w:rFonts w:ascii="宋体" w:eastAsia="宋体" w:hAnsi="宋体" w:cs="仿宋_GB2312" w:hint="eastAsia"/>
          <w:color w:val="000000" w:themeColor="text1"/>
          <w:rPrChange w:id="1277" w:author="kimi_zj@sina.com" w:date="2019-09-14T10:57:00Z">
            <w:rPr>
              <w:ins w:id="1278" w:author="kimi_zj@sina.com" w:date="2019-09-14T01:27:00Z"/>
              <w:rFonts w:ascii="宋体" w:eastAsia="宋体" w:hAnsi="宋体"/>
              <w:b/>
              <w:color w:val="000000" w:themeColor="text1"/>
            </w:rPr>
          </w:rPrChange>
        </w:rPr>
        <w:pPrChange w:id="1279" w:author="kimi_zj@sina.com" w:date="2019-09-14T10:57:00Z">
          <w:pPr>
            <w:spacing w:line="360" w:lineRule="auto"/>
            <w:outlineLvl w:val="1"/>
          </w:pPr>
        </w:pPrChange>
      </w:pPr>
      <w:ins w:id="1280" w:author="kimi_zj@sina.com" w:date="2019-09-14T10:55:00Z">
        <w:r w:rsidRPr="006D6A2C">
          <w:rPr>
            <w:rFonts w:ascii="宋体" w:eastAsia="宋体" w:hAnsi="宋体" w:cs="仿宋_GB2312" w:hint="eastAsia"/>
            <w:color w:val="000000" w:themeColor="text1"/>
          </w:rPr>
          <w:t>产品规划并不是单次的工作，应该是不断循环、持续的工作，随着外部和内部情况的变化而不断的修正。一般产品规划工作应该一定周期内，如一个季度，或半年/一年，进行更新。如果遇到突发的变化，或规划已经缺乏指导意义时，更应该及时更新。而每次更新，不一定会重复产品规划整个过程的所有工作，可</w:t>
        </w:r>
        <w:r w:rsidRPr="006D6A2C">
          <w:rPr>
            <w:rFonts w:ascii="宋体" w:eastAsia="宋体" w:hAnsi="宋体" w:cs="仿宋_GB2312" w:hint="eastAsia"/>
            <w:color w:val="000000" w:themeColor="text1"/>
          </w:rPr>
          <w:lastRenderedPageBreak/>
          <w:t>能只是部分工作的更新。如内、外部情况的变化并不足以影响市场的细分和选择，则这部分工作就不需要更新。</w:t>
        </w:r>
      </w:ins>
    </w:p>
    <w:p w14:paraId="5E159B57" w14:textId="23EDC347" w:rsidR="003E3E44" w:rsidRPr="003473B5" w:rsidRDefault="006B090D" w:rsidP="003473B5">
      <w:pPr>
        <w:spacing w:line="360" w:lineRule="auto"/>
        <w:outlineLvl w:val="1"/>
        <w:rPr>
          <w:ins w:id="1281" w:author="kimi_zj@sina.com" w:date="2019-09-14T01:32:00Z"/>
          <w:rFonts w:ascii="宋体" w:eastAsia="宋体" w:hAnsi="宋体" w:hint="eastAsia"/>
          <w:b/>
          <w:color w:val="000000" w:themeColor="text1"/>
          <w:rPrChange w:id="1282" w:author="kimi_zj@sina.com" w:date="2019-09-14T11:13:00Z">
            <w:rPr>
              <w:ins w:id="1283" w:author="kimi_zj@sina.com" w:date="2019-09-14T01:32:00Z"/>
              <w:rFonts w:ascii="宋体" w:eastAsia="宋体" w:hAnsi="宋体" w:hint="eastAsia"/>
              <w:color w:val="000000" w:themeColor="text1"/>
            </w:rPr>
          </w:rPrChange>
        </w:rPr>
        <w:pPrChange w:id="1284" w:author="kimi_zj@sina.com" w:date="2019-09-14T11:13:00Z">
          <w:pPr>
            <w:spacing w:line="360" w:lineRule="auto"/>
            <w:ind w:firstLine="420"/>
          </w:pPr>
        </w:pPrChange>
      </w:pPr>
      <w:ins w:id="1285" w:author="kimi_zj@sina.com" w:date="2019-09-14T01:27:00Z">
        <w:r>
          <w:rPr>
            <w:rFonts w:ascii="宋体" w:eastAsia="宋体" w:hAnsi="宋体" w:hint="eastAsia"/>
            <w:b/>
            <w:color w:val="000000" w:themeColor="text1"/>
          </w:rPr>
          <w:t>4.2 产品线战略</w:t>
        </w:r>
      </w:ins>
    </w:p>
    <w:p w14:paraId="095AE204" w14:textId="5A8041BA" w:rsidR="007725E6" w:rsidRPr="005058A9" w:rsidRDefault="007725E6" w:rsidP="007725E6">
      <w:pPr>
        <w:spacing w:line="360" w:lineRule="auto"/>
        <w:ind w:firstLine="420"/>
        <w:rPr>
          <w:rFonts w:ascii="宋体" w:eastAsia="宋体" w:hAnsi="宋体"/>
          <w:color w:val="000000" w:themeColor="text1"/>
        </w:rPr>
      </w:pPr>
      <w:moveToRangeStart w:id="1286" w:author="kimi_zj@sina.com" w:date="2019-09-14T01:31:00Z" w:name="move19317109"/>
      <w:moveTo w:id="1287" w:author="kimi_zj@sina.com" w:date="2019-09-14T01:31:00Z">
        <w:r w:rsidRPr="005058A9">
          <w:rPr>
            <w:rFonts w:ascii="宋体" w:eastAsia="宋体" w:hAnsi="宋体" w:hint="eastAsia"/>
            <w:color w:val="000000" w:themeColor="text1"/>
          </w:rPr>
          <w:t>A公司目前主要以无线局域网模组、无线广域网模组以及物联网感知应用终端三条产品线构成。具体产品组合分布如</w:t>
        </w:r>
        <w:del w:id="1288" w:author="kimi_zj@sina.com" w:date="2019-09-14T01:31:00Z">
          <w:r w:rsidRPr="005058A9" w:rsidDel="001054C7">
            <w:rPr>
              <w:rFonts w:ascii="宋体" w:eastAsia="宋体" w:hAnsi="宋体" w:hint="eastAsia"/>
              <w:color w:val="000000" w:themeColor="text1"/>
            </w:rPr>
            <w:delText>下</w:delText>
          </w:r>
        </w:del>
        <w:r w:rsidRPr="005058A9">
          <w:rPr>
            <w:rFonts w:ascii="宋体" w:eastAsia="宋体" w:hAnsi="宋体" w:hint="eastAsia"/>
            <w:color w:val="000000" w:themeColor="text1"/>
          </w:rPr>
          <w:t>图</w:t>
        </w:r>
      </w:moveTo>
      <w:ins w:id="1289" w:author="kimi_zj@sina.com" w:date="2019-09-14T01:31:00Z">
        <w:r w:rsidR="001054C7">
          <w:rPr>
            <w:rFonts w:ascii="宋体" w:eastAsia="宋体" w:hAnsi="宋体" w:hint="eastAsia"/>
            <w:color w:val="000000" w:themeColor="text1"/>
          </w:rPr>
          <w:t>4-1</w:t>
        </w:r>
      </w:ins>
      <w:moveTo w:id="1290" w:author="kimi_zj@sina.com" w:date="2019-09-14T01:31:00Z">
        <w:r w:rsidRPr="005058A9">
          <w:rPr>
            <w:rFonts w:ascii="宋体" w:eastAsia="宋体" w:hAnsi="宋体" w:hint="eastAsia"/>
            <w:color w:val="000000" w:themeColor="text1"/>
          </w:rPr>
          <w:t>：</w:t>
        </w:r>
      </w:moveTo>
    </w:p>
    <w:p w14:paraId="05666300" w14:textId="5CDCEB17" w:rsidR="001054C7" w:rsidRDefault="005A76ED" w:rsidP="007725E6">
      <w:pPr>
        <w:spacing w:line="360" w:lineRule="auto"/>
        <w:ind w:firstLine="420"/>
        <w:rPr>
          <w:ins w:id="1291" w:author="kimi_zj@sina.com" w:date="2019-09-14T01:31:00Z"/>
          <w:rFonts w:ascii="宋体" w:eastAsia="宋体" w:hAnsi="宋体"/>
          <w:color w:val="000000" w:themeColor="text1"/>
        </w:rPr>
      </w:pPr>
      <w:ins w:id="1292" w:author="kimi_zj@sina.com" w:date="2019-09-14T14:02:00Z">
        <w:r w:rsidRPr="005A76ED">
          <w:rPr>
            <w:rFonts w:ascii="宋体" w:eastAsia="宋体" w:hAnsi="宋体"/>
            <w:color w:val="000000" w:themeColor="text1"/>
          </w:rPr>
          <w:drawing>
            <wp:inline distT="0" distB="0" distL="0" distR="0" wp14:anchorId="2233BBC1" wp14:editId="3E7E1D11">
              <wp:extent cx="5270500" cy="3185160"/>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185160"/>
                      </a:xfrm>
                      <a:prstGeom prst="rect">
                        <a:avLst/>
                      </a:prstGeom>
                    </pic:spPr>
                  </pic:pic>
                </a:graphicData>
              </a:graphic>
            </wp:inline>
          </w:drawing>
        </w:r>
      </w:ins>
      <w:moveTo w:id="1293" w:author="kimi_zj@sina.com" w:date="2019-09-14T01:31:00Z">
        <w:del w:id="1294" w:author="kimi_zj@sina.com" w:date="2019-09-14T11:27:00Z">
          <w:r w:rsidR="007725E6" w:rsidRPr="005058A9" w:rsidDel="00763CFC">
            <w:rPr>
              <w:rFonts w:ascii="宋体" w:eastAsia="宋体" w:hAnsi="宋体"/>
              <w:noProof/>
              <w:color w:val="000000" w:themeColor="text1"/>
              <w:rPrChange w:id="1295" w:author="Unknown">
                <w:rPr>
                  <w:noProof/>
                </w:rPr>
              </w:rPrChange>
            </w:rPr>
            <w:drawing>
              <wp:inline distT="0" distB="0" distL="0" distR="0" wp14:anchorId="24107B99" wp14:editId="3E5F6AC0">
                <wp:extent cx="5270500" cy="3347720"/>
                <wp:effectExtent l="0" t="0" r="1270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347720"/>
                        </a:xfrm>
                        <a:prstGeom prst="rect">
                          <a:avLst/>
                        </a:prstGeom>
                      </pic:spPr>
                    </pic:pic>
                  </a:graphicData>
                </a:graphic>
              </wp:inline>
            </w:drawing>
          </w:r>
        </w:del>
      </w:moveTo>
    </w:p>
    <w:p w14:paraId="7E9D71CA" w14:textId="27BE58A5" w:rsidR="007725E6" w:rsidRPr="005058A9" w:rsidRDefault="001054C7">
      <w:pPr>
        <w:spacing w:line="360" w:lineRule="auto"/>
        <w:ind w:firstLine="420"/>
        <w:jc w:val="center"/>
        <w:rPr>
          <w:rFonts w:ascii="宋体" w:eastAsia="宋体" w:hAnsi="宋体"/>
          <w:color w:val="000000" w:themeColor="text1"/>
        </w:rPr>
        <w:pPrChange w:id="1296" w:author="kimi_zj@sina.com" w:date="2019-09-14T01:32:00Z">
          <w:pPr>
            <w:spacing w:line="360" w:lineRule="auto"/>
            <w:ind w:firstLine="420"/>
          </w:pPr>
        </w:pPrChange>
      </w:pPr>
      <w:ins w:id="1297" w:author="kimi_zj@sina.com" w:date="2019-09-14T01:32:00Z">
        <w:r>
          <w:rPr>
            <w:rFonts w:ascii="宋体" w:eastAsia="宋体" w:hAnsi="宋体" w:hint="eastAsia"/>
            <w:color w:val="000000" w:themeColor="text1"/>
          </w:rPr>
          <w:t>图4-1 A公司产品线</w:t>
        </w:r>
        <w:r w:rsidR="00677CD7">
          <w:rPr>
            <w:rFonts w:ascii="宋体" w:eastAsia="宋体" w:hAnsi="宋体" w:hint="eastAsia"/>
            <w:color w:val="000000" w:themeColor="text1"/>
          </w:rPr>
          <w:t>结构</w:t>
        </w:r>
      </w:ins>
    </w:p>
    <w:p w14:paraId="57E44775" w14:textId="394EC4BE" w:rsidR="004A0B66" w:rsidRDefault="0029731F" w:rsidP="0098142E">
      <w:pPr>
        <w:spacing w:line="360" w:lineRule="auto"/>
        <w:ind w:firstLine="420"/>
        <w:rPr>
          <w:ins w:id="1298" w:author="kimi_zj@sina.com" w:date="2019-09-14T12:05:00Z"/>
          <w:rFonts w:ascii="宋体" w:eastAsia="宋体" w:hAnsi="宋体" w:hint="eastAsia"/>
          <w:color w:val="000000" w:themeColor="text1"/>
        </w:rPr>
      </w:pPr>
      <w:ins w:id="1299" w:author="kimi_zj@sina.com" w:date="2019-09-14T11:15:00Z">
        <w:r>
          <w:rPr>
            <w:rFonts w:ascii="宋体" w:eastAsia="宋体" w:hAnsi="宋体" w:hint="eastAsia"/>
            <w:color w:val="000000" w:themeColor="text1"/>
          </w:rPr>
          <w:t>根据A公司内部资料显示，</w:t>
        </w:r>
        <w:r w:rsidRPr="0029731F">
          <w:rPr>
            <w:rFonts w:ascii="宋体" w:eastAsia="宋体" w:hAnsi="宋体" w:hint="eastAsia"/>
            <w:color w:val="000000" w:themeColor="text1"/>
          </w:rPr>
          <w:t>2017年，</w:t>
        </w:r>
        <w:r>
          <w:rPr>
            <w:rFonts w:ascii="宋体" w:eastAsia="宋体" w:hAnsi="宋体" w:hint="eastAsia"/>
            <w:color w:val="000000" w:themeColor="text1"/>
          </w:rPr>
          <w:t>A</w:t>
        </w:r>
        <w:r w:rsidRPr="0029731F">
          <w:rPr>
            <w:rFonts w:ascii="宋体" w:eastAsia="宋体" w:hAnsi="宋体" w:hint="eastAsia"/>
            <w:color w:val="000000" w:themeColor="text1"/>
          </w:rPr>
          <w:t>公司无线局域网模组产能已达到650万只/</w:t>
        </w:r>
        <w:r>
          <w:rPr>
            <w:rFonts w:ascii="宋体" w:eastAsia="宋体" w:hAnsi="宋体" w:hint="eastAsia"/>
            <w:color w:val="000000" w:themeColor="text1"/>
          </w:rPr>
          <w:t>月，出货规模达到物联网行业大陆第一；</w:t>
        </w:r>
        <w:r w:rsidRPr="0029731F">
          <w:rPr>
            <w:rFonts w:ascii="宋体" w:eastAsia="宋体" w:hAnsi="宋体" w:hint="eastAsia"/>
            <w:color w:val="000000" w:themeColor="text1"/>
          </w:rPr>
          <w:t>2018年，无线局域网模组出货达到1亿只/</w:t>
        </w:r>
        <w:r w:rsidR="00A96A83">
          <w:rPr>
            <w:rFonts w:ascii="宋体" w:eastAsia="宋体" w:hAnsi="宋体" w:hint="eastAsia"/>
            <w:color w:val="000000" w:themeColor="text1"/>
          </w:rPr>
          <w:t>年，</w:t>
        </w:r>
        <w:r w:rsidRPr="0029731F">
          <w:rPr>
            <w:rFonts w:ascii="宋体" w:eastAsia="宋体" w:hAnsi="宋体" w:hint="eastAsia"/>
            <w:color w:val="000000" w:themeColor="text1"/>
          </w:rPr>
          <w:t>技术指标及质量指标均居行业前列。</w:t>
        </w:r>
      </w:ins>
      <w:ins w:id="1300" w:author="kimi_zj@sina.com" w:date="2019-09-14T11:16:00Z">
        <w:r>
          <w:rPr>
            <w:rFonts w:ascii="宋体" w:eastAsia="宋体" w:hAnsi="宋体" w:hint="eastAsia"/>
            <w:color w:val="000000" w:themeColor="text1"/>
          </w:rPr>
          <w:t>A公司在无线局域网</w:t>
        </w:r>
      </w:ins>
      <w:ins w:id="1301" w:author="kimi_zj@sina.com" w:date="2019-09-14T11:49:00Z">
        <w:r w:rsidR="00994D2B">
          <w:rPr>
            <w:rFonts w:ascii="宋体" w:eastAsia="宋体" w:hAnsi="宋体" w:hint="eastAsia"/>
            <w:color w:val="000000" w:themeColor="text1"/>
          </w:rPr>
          <w:t>产品线的产品包括</w:t>
        </w:r>
      </w:ins>
      <w:ins w:id="1302" w:author="kimi_zj@sina.com" w:date="2019-09-14T11:17:00Z">
        <w:r w:rsidR="002841E0">
          <w:rPr>
            <w:rFonts w:ascii="宋体" w:eastAsia="宋体" w:hAnsi="宋体" w:hint="eastAsia"/>
            <w:color w:val="000000" w:themeColor="text1"/>
          </w:rPr>
          <w:t>IOT模组、WI-FI模组</w:t>
        </w:r>
      </w:ins>
      <w:ins w:id="1303" w:author="kimi_zj@sina.com" w:date="2019-09-14T11:18:00Z">
        <w:r w:rsidR="002841E0">
          <w:rPr>
            <w:rFonts w:ascii="宋体" w:eastAsia="宋体" w:hAnsi="宋体" w:hint="eastAsia"/>
            <w:color w:val="000000" w:themeColor="text1"/>
          </w:rPr>
          <w:t>、蓝牙模组等</w:t>
        </w:r>
      </w:ins>
      <w:ins w:id="1304" w:author="kimi_zj@sina.com" w:date="2019-09-14T11:28:00Z">
        <w:r w:rsidR="00266505">
          <w:rPr>
            <w:rFonts w:ascii="宋体" w:eastAsia="宋体" w:hAnsi="宋体" w:hint="eastAsia"/>
            <w:color w:val="000000" w:themeColor="text1"/>
          </w:rPr>
          <w:t>。</w:t>
        </w:r>
      </w:ins>
      <w:ins w:id="1305" w:author="kimi_zj@sina.com" w:date="2019-09-14T11:54:00Z">
        <w:r w:rsidR="00994D2B">
          <w:rPr>
            <w:rFonts w:ascii="宋体" w:eastAsia="宋体" w:hAnsi="宋体" w:hint="eastAsia"/>
            <w:color w:val="000000" w:themeColor="text1"/>
          </w:rPr>
          <w:t>其中WI-FI模组、蓝牙模组产品</w:t>
        </w:r>
      </w:ins>
      <w:ins w:id="1306" w:author="kimi_zj@sina.com" w:date="2019-09-14T11:55:00Z">
        <w:r w:rsidR="004821B9">
          <w:rPr>
            <w:rFonts w:ascii="宋体" w:eastAsia="宋体" w:hAnsi="宋体" w:hint="eastAsia"/>
            <w:color w:val="000000" w:themeColor="text1"/>
          </w:rPr>
          <w:t>给A公司带来了大量的</w:t>
        </w:r>
      </w:ins>
      <w:ins w:id="1307" w:author="kimi_zj@sina.com" w:date="2019-09-14T11:56:00Z">
        <w:r w:rsidR="004821B9">
          <w:rPr>
            <w:rFonts w:ascii="宋体" w:eastAsia="宋体" w:hAnsi="宋体" w:hint="eastAsia"/>
            <w:color w:val="000000" w:themeColor="text1"/>
          </w:rPr>
          <w:t>现金来源且市场相对稳定，属于典型的“奶牛型”业务，适合采用稳定性</w:t>
        </w:r>
      </w:ins>
      <w:ins w:id="1308" w:author="kimi_zj@sina.com" w:date="2019-09-14T11:57:00Z">
        <w:r w:rsidR="004821B9">
          <w:rPr>
            <w:rFonts w:ascii="宋体" w:eastAsia="宋体" w:hAnsi="宋体" w:hint="eastAsia"/>
            <w:color w:val="000000" w:themeColor="text1"/>
          </w:rPr>
          <w:t>战略。</w:t>
        </w:r>
      </w:ins>
      <w:ins w:id="1309" w:author="kimi_zj@sina.com" w:date="2019-09-14T12:11:00Z">
        <w:r w:rsidR="004F3A2D">
          <w:rPr>
            <w:rFonts w:ascii="宋体" w:eastAsia="宋体" w:hAnsi="宋体" w:hint="eastAsia"/>
            <w:color w:val="000000" w:themeColor="text1"/>
          </w:rPr>
          <w:t>基于现有的产线和规模优势，不断提升生产效率和市场运营效率，</w:t>
        </w:r>
      </w:ins>
      <w:ins w:id="1310" w:author="kimi_zj@sina.com" w:date="2019-09-14T12:12:00Z">
        <w:r w:rsidR="004F3A2D">
          <w:rPr>
            <w:rFonts w:ascii="宋体" w:eastAsia="宋体" w:hAnsi="宋体" w:hint="eastAsia"/>
            <w:color w:val="000000" w:themeColor="text1"/>
          </w:rPr>
          <w:t>做到市场规模和财务现金流收入的双重成功。</w:t>
        </w:r>
      </w:ins>
      <w:ins w:id="1311" w:author="kimi_zj@sina.com" w:date="2019-09-14T11:57:00Z">
        <w:r w:rsidR="0014571F">
          <w:rPr>
            <w:rFonts w:ascii="宋体" w:eastAsia="宋体" w:hAnsi="宋体" w:hint="eastAsia"/>
            <w:color w:val="000000" w:themeColor="text1"/>
          </w:rPr>
          <w:t>无线局域网中的</w:t>
        </w:r>
      </w:ins>
      <w:ins w:id="1312" w:author="kimi_zj@sina.com" w:date="2019-09-14T11:31:00Z">
        <w:r w:rsidR="00266505">
          <w:rPr>
            <w:rFonts w:ascii="宋体" w:eastAsia="宋体" w:hAnsi="宋体" w:hint="eastAsia"/>
            <w:color w:val="000000" w:themeColor="text1"/>
          </w:rPr>
          <w:t>IOT模组</w:t>
        </w:r>
        <w:r w:rsidR="00266505">
          <w:rPr>
            <w:rFonts w:ascii="宋体" w:eastAsia="宋体" w:hAnsi="宋体" w:hint="eastAsia"/>
            <w:color w:val="000000" w:themeColor="text1"/>
          </w:rPr>
          <w:lastRenderedPageBreak/>
          <w:t>产品</w:t>
        </w:r>
      </w:ins>
      <w:ins w:id="1313" w:author="kimi_zj@sina.com" w:date="2019-09-14T11:50:00Z">
        <w:r w:rsidR="00994D2B">
          <w:rPr>
            <w:rFonts w:ascii="宋体" w:eastAsia="宋体" w:hAnsi="宋体" w:hint="eastAsia"/>
            <w:color w:val="000000" w:themeColor="text1"/>
          </w:rPr>
          <w:t>从销售数据来看，</w:t>
        </w:r>
      </w:ins>
      <w:ins w:id="1314" w:author="kimi_zj@sina.com" w:date="2019-09-14T11:57:00Z">
        <w:r w:rsidR="0014571F">
          <w:rPr>
            <w:rFonts w:ascii="宋体" w:eastAsia="宋体" w:hAnsi="宋体" w:hint="eastAsia"/>
            <w:color w:val="000000" w:themeColor="text1"/>
          </w:rPr>
          <w:t>也给A公司带来了大量的收入和利润，</w:t>
        </w:r>
      </w:ins>
      <w:ins w:id="1315" w:author="kimi_zj@sina.com" w:date="2019-09-14T11:58:00Z">
        <w:r w:rsidR="0014571F">
          <w:rPr>
            <w:rFonts w:ascii="宋体" w:eastAsia="宋体" w:hAnsi="宋体" w:hint="eastAsia"/>
            <w:color w:val="000000" w:themeColor="text1"/>
          </w:rPr>
          <w:t>但是市场仍在高速增长</w:t>
        </w:r>
      </w:ins>
      <w:ins w:id="1316" w:author="kimi_zj@sina.com" w:date="2019-09-14T11:50:00Z">
        <w:r w:rsidR="00994D2B">
          <w:rPr>
            <w:rFonts w:ascii="宋体" w:eastAsia="宋体" w:hAnsi="宋体" w:hint="eastAsia"/>
            <w:color w:val="000000" w:themeColor="text1"/>
          </w:rPr>
          <w:t>，</w:t>
        </w:r>
      </w:ins>
      <w:ins w:id="1317" w:author="kimi_zj@sina.com" w:date="2019-09-14T11:31:00Z">
        <w:r w:rsidR="00266505">
          <w:rPr>
            <w:rFonts w:ascii="宋体" w:eastAsia="宋体" w:hAnsi="宋体" w:hint="eastAsia"/>
            <w:color w:val="000000" w:themeColor="text1"/>
          </w:rPr>
          <w:t>属于A公司的“明星型”业务</w:t>
        </w:r>
      </w:ins>
      <w:ins w:id="1318" w:author="kimi_zj@sina.com" w:date="2019-09-14T11:59:00Z">
        <w:r w:rsidR="00111EB0">
          <w:rPr>
            <w:rFonts w:ascii="宋体" w:eastAsia="宋体" w:hAnsi="宋体" w:hint="eastAsia"/>
            <w:color w:val="000000" w:themeColor="text1"/>
          </w:rPr>
          <w:t>，从战略来看应采取增长战略</w:t>
        </w:r>
      </w:ins>
      <w:ins w:id="1319" w:author="kimi_zj@sina.com" w:date="2019-09-14T12:00:00Z">
        <w:r w:rsidR="00111EB0">
          <w:rPr>
            <w:rFonts w:ascii="宋体" w:eastAsia="宋体" w:hAnsi="宋体" w:hint="eastAsia"/>
            <w:color w:val="000000" w:themeColor="text1"/>
          </w:rPr>
          <w:t>。应该对产品进行持续改进和升级，增加产线和设备，扩大产能。</w:t>
        </w:r>
      </w:ins>
      <w:ins w:id="1320" w:author="kimi_zj@sina.com" w:date="2019-09-14T12:01:00Z">
        <w:r w:rsidR="00111EB0">
          <w:rPr>
            <w:rFonts w:ascii="宋体" w:eastAsia="宋体" w:hAnsi="宋体" w:hint="eastAsia"/>
            <w:color w:val="000000" w:themeColor="text1"/>
          </w:rPr>
          <w:t>但是</w:t>
        </w:r>
      </w:ins>
      <w:ins w:id="1321" w:author="kimi_zj@sina.com" w:date="2019-09-14T11:36:00Z">
        <w:r w:rsidR="00861E15">
          <w:rPr>
            <w:rFonts w:ascii="宋体" w:eastAsia="宋体" w:hAnsi="宋体" w:hint="eastAsia"/>
            <w:color w:val="000000" w:themeColor="text1"/>
          </w:rPr>
          <w:t>该类型业务</w:t>
        </w:r>
      </w:ins>
      <w:ins w:id="1322" w:author="kimi_zj@sina.com" w:date="2019-09-14T11:58:00Z">
        <w:r w:rsidR="00111EB0">
          <w:rPr>
            <w:rFonts w:ascii="宋体" w:eastAsia="宋体" w:hAnsi="宋体" w:hint="eastAsia"/>
            <w:color w:val="000000" w:themeColor="text1"/>
          </w:rPr>
          <w:t>的市场高速增长主要是传统电器厂商的</w:t>
        </w:r>
      </w:ins>
      <w:ins w:id="1323" w:author="kimi_zj@sina.com" w:date="2019-09-14T11:59:00Z">
        <w:r w:rsidR="00111EB0">
          <w:rPr>
            <w:rFonts w:ascii="宋体" w:eastAsia="宋体" w:hAnsi="宋体" w:hint="eastAsia"/>
            <w:color w:val="000000" w:themeColor="text1"/>
          </w:rPr>
          <w:t>产品升级更新换代对IOT模组的需求，</w:t>
        </w:r>
      </w:ins>
      <w:ins w:id="1324" w:author="kimi_zj@sina.com" w:date="2019-09-14T12:01:00Z">
        <w:r w:rsidR="00111EB0">
          <w:rPr>
            <w:rFonts w:ascii="宋体" w:eastAsia="宋体" w:hAnsi="宋体" w:hint="eastAsia"/>
            <w:color w:val="000000" w:themeColor="text1"/>
          </w:rPr>
          <w:t>由于A公司的历史积累，在该领域</w:t>
        </w:r>
      </w:ins>
      <w:ins w:id="1325" w:author="kimi_zj@sina.com" w:date="2019-09-14T11:36:00Z">
        <w:r w:rsidR="00861E15">
          <w:rPr>
            <w:rFonts w:ascii="宋体" w:eastAsia="宋体" w:hAnsi="宋体" w:hint="eastAsia"/>
            <w:color w:val="000000" w:themeColor="text1"/>
          </w:rPr>
          <w:t>技术成熟的相对较高，产品成熟的非常高</w:t>
        </w:r>
      </w:ins>
      <w:ins w:id="1326" w:author="kimi_zj@sina.com" w:date="2019-09-14T11:51:00Z">
        <w:r w:rsidR="00994D2B">
          <w:rPr>
            <w:rFonts w:ascii="宋体" w:eastAsia="宋体" w:hAnsi="宋体" w:hint="eastAsia"/>
            <w:color w:val="000000" w:themeColor="text1"/>
          </w:rPr>
          <w:t>。</w:t>
        </w:r>
      </w:ins>
      <w:ins w:id="1327" w:author="kimi_zj@sina.com" w:date="2019-09-14T11:52:00Z">
        <w:r w:rsidR="00994D2B">
          <w:rPr>
            <w:rFonts w:ascii="宋体" w:eastAsia="宋体" w:hAnsi="宋体" w:hint="eastAsia"/>
            <w:color w:val="000000" w:themeColor="text1"/>
          </w:rPr>
          <w:t>因此</w:t>
        </w:r>
      </w:ins>
      <w:ins w:id="1328" w:author="kimi_zj@sina.com" w:date="2019-09-14T12:01:00Z">
        <w:r w:rsidR="00111EB0">
          <w:rPr>
            <w:rFonts w:ascii="宋体" w:eastAsia="宋体" w:hAnsi="宋体" w:hint="eastAsia"/>
            <w:color w:val="000000" w:themeColor="text1"/>
          </w:rPr>
          <w:t>对于IOT模组产品的增长战略</w:t>
        </w:r>
      </w:ins>
      <w:ins w:id="1329" w:author="kimi_zj@sina.com" w:date="2019-09-14T12:02:00Z">
        <w:r w:rsidR="00111EB0">
          <w:rPr>
            <w:rFonts w:ascii="宋体" w:eastAsia="宋体" w:hAnsi="宋体" w:hint="eastAsia"/>
            <w:color w:val="000000" w:themeColor="text1"/>
          </w:rPr>
          <w:t>主要体现在扩大产能，新增产线和设备，从而不断扩大市场份额</w:t>
        </w:r>
        <w:r w:rsidR="00F97306">
          <w:rPr>
            <w:rFonts w:ascii="宋体" w:eastAsia="宋体" w:hAnsi="宋体" w:hint="eastAsia"/>
            <w:color w:val="000000" w:themeColor="text1"/>
          </w:rPr>
          <w:t>，</w:t>
        </w:r>
      </w:ins>
      <w:ins w:id="1330" w:author="kimi_zj@sina.com" w:date="2019-09-14T12:03:00Z">
        <w:r w:rsidR="00F97306">
          <w:rPr>
            <w:rFonts w:ascii="宋体" w:eastAsia="宋体" w:hAnsi="宋体" w:hint="eastAsia"/>
            <w:color w:val="000000" w:themeColor="text1"/>
          </w:rPr>
          <w:t>成为行业领导者。</w:t>
        </w:r>
      </w:ins>
    </w:p>
    <w:p w14:paraId="54B477F6" w14:textId="10D99322" w:rsidR="0098142E" w:rsidRDefault="0098142E" w:rsidP="007725E6">
      <w:pPr>
        <w:spacing w:line="360" w:lineRule="auto"/>
        <w:ind w:firstLine="420"/>
        <w:rPr>
          <w:ins w:id="1331" w:author="kimi_zj@sina.com" w:date="2019-09-14T11:06:00Z"/>
          <w:rFonts w:ascii="宋体" w:eastAsia="宋体" w:hAnsi="宋体" w:hint="eastAsia"/>
          <w:color w:val="000000" w:themeColor="text1"/>
        </w:rPr>
      </w:pPr>
      <w:ins w:id="1332" w:author="kimi_zj@sina.com" w:date="2019-09-14T12:05:00Z">
        <w:r>
          <w:rPr>
            <w:rFonts w:ascii="宋体" w:eastAsia="宋体" w:hAnsi="宋体" w:hint="eastAsia"/>
            <w:color w:val="000000" w:themeColor="text1"/>
          </w:rPr>
          <w:t>另外从波士顿矩阵来看，同属于“明星型”产品的</w:t>
        </w:r>
      </w:ins>
      <w:ins w:id="1333" w:author="kimi_zj@sina.com" w:date="2019-09-14T12:06:00Z">
        <w:r>
          <w:rPr>
            <w:rFonts w:ascii="宋体" w:eastAsia="宋体" w:hAnsi="宋体" w:hint="eastAsia"/>
            <w:color w:val="000000" w:themeColor="text1"/>
          </w:rPr>
          <w:t>还有</w:t>
        </w:r>
      </w:ins>
      <w:ins w:id="1334" w:author="kimi_zj@sina.com" w:date="2019-09-14T12:08:00Z">
        <w:r w:rsidR="0068439C">
          <w:rPr>
            <w:rFonts w:ascii="宋体" w:eastAsia="宋体" w:hAnsi="宋体" w:hint="eastAsia"/>
            <w:color w:val="000000" w:themeColor="text1"/>
          </w:rPr>
          <w:t>无线广域网产品线的</w:t>
        </w:r>
      </w:ins>
      <w:ins w:id="1335" w:author="kimi_zj@sina.com" w:date="2019-09-14T12:06:00Z">
        <w:r>
          <w:rPr>
            <w:rFonts w:ascii="宋体" w:eastAsia="宋体" w:hAnsi="宋体" w:hint="eastAsia"/>
            <w:color w:val="000000" w:themeColor="text1"/>
          </w:rPr>
          <w:t>NB-IOT和4G模组产品，</w:t>
        </w:r>
        <w:r w:rsidR="0068439C">
          <w:rPr>
            <w:rFonts w:ascii="宋体" w:eastAsia="宋体" w:hAnsi="宋体" w:hint="eastAsia"/>
            <w:color w:val="000000" w:themeColor="text1"/>
          </w:rPr>
          <w:t>这两个产品</w:t>
        </w:r>
      </w:ins>
      <w:ins w:id="1336" w:author="kimi_zj@sina.com" w:date="2019-09-14T12:07:00Z">
        <w:r w:rsidR="0068439C">
          <w:rPr>
            <w:rFonts w:ascii="宋体" w:eastAsia="宋体" w:hAnsi="宋体" w:hint="eastAsia"/>
            <w:color w:val="000000" w:themeColor="text1"/>
          </w:rPr>
          <w:t>目前在A公司的销售收入保持一定增长，尤其是NB-IOT属于新型物联网领域的</w:t>
        </w:r>
      </w:ins>
      <w:ins w:id="1337" w:author="kimi_zj@sina.com" w:date="2019-09-14T12:08:00Z">
        <w:r w:rsidR="0068439C">
          <w:rPr>
            <w:rFonts w:ascii="宋体" w:eastAsia="宋体" w:hAnsi="宋体" w:hint="eastAsia"/>
            <w:color w:val="000000" w:themeColor="text1"/>
          </w:rPr>
          <w:t>代表技术，主要应用于智能水表、电表、智能垃圾桶等领域</w:t>
        </w:r>
      </w:ins>
      <w:ins w:id="1338" w:author="kimi_zj@sina.com" w:date="2019-09-14T12:09:00Z">
        <w:r w:rsidR="0068439C">
          <w:rPr>
            <w:rFonts w:ascii="宋体" w:eastAsia="宋体" w:hAnsi="宋体" w:hint="eastAsia"/>
            <w:color w:val="000000" w:themeColor="text1"/>
          </w:rPr>
          <w:t>。</w:t>
        </w:r>
        <w:r w:rsidR="0073548E">
          <w:rPr>
            <w:rFonts w:ascii="宋体" w:eastAsia="宋体" w:hAnsi="宋体" w:hint="eastAsia"/>
            <w:color w:val="000000" w:themeColor="text1"/>
          </w:rPr>
          <w:t>对于NB-IOT和4G模组产品，A公司应保持增长战略，不断加强产品规划和技术创新</w:t>
        </w:r>
      </w:ins>
      <w:ins w:id="1339" w:author="kimi_zj@sina.com" w:date="2019-09-14T12:10:00Z">
        <w:r w:rsidR="0073548E">
          <w:rPr>
            <w:rFonts w:ascii="宋体" w:eastAsia="宋体" w:hAnsi="宋体" w:hint="eastAsia"/>
            <w:color w:val="000000" w:themeColor="text1"/>
          </w:rPr>
          <w:t>，同时结合行业增长曲线适时新增产能，扩大市场份额。</w:t>
        </w:r>
      </w:ins>
    </w:p>
    <w:p w14:paraId="0D457363" w14:textId="57FFCB60" w:rsidR="00605785" w:rsidRPr="00605785" w:rsidRDefault="00972A37" w:rsidP="00605785">
      <w:pPr>
        <w:spacing w:line="360" w:lineRule="auto"/>
        <w:ind w:firstLine="420"/>
        <w:jc w:val="both"/>
        <w:rPr>
          <w:ins w:id="1340" w:author="kimi_zj@sina.com" w:date="2019-09-14T13:56:00Z"/>
          <w:rFonts w:ascii="宋体" w:eastAsia="宋体" w:hAnsi="宋体" w:hint="eastAsia"/>
          <w:color w:val="000000" w:themeColor="text1"/>
        </w:rPr>
        <w:pPrChange w:id="1341" w:author="kimi_zj@sina.com" w:date="2019-09-14T14:14:00Z">
          <w:pPr>
            <w:spacing w:line="360" w:lineRule="auto"/>
            <w:ind w:firstLine="420"/>
          </w:pPr>
        </w:pPrChange>
      </w:pPr>
      <w:ins w:id="1342" w:author="kimi_zj@sina.com" w:date="2019-09-14T13:56:00Z">
        <w:r>
          <w:rPr>
            <w:rFonts w:ascii="宋体" w:eastAsia="宋体" w:hAnsi="宋体" w:hint="eastAsia"/>
            <w:color w:val="000000" w:themeColor="text1"/>
          </w:rPr>
          <w:t>图4-1中</w:t>
        </w:r>
      </w:ins>
      <w:ins w:id="1343" w:author="kimi_zj@sina.com" w:date="2019-09-14T13:58:00Z">
        <w:r>
          <w:rPr>
            <w:rFonts w:ascii="宋体" w:eastAsia="宋体" w:hAnsi="宋体" w:hint="eastAsia"/>
            <w:color w:val="000000" w:themeColor="text1"/>
          </w:rPr>
          <w:t>红色圈3标记的产品</w:t>
        </w:r>
      </w:ins>
      <w:ins w:id="1344" w:author="kimi_zj@sina.com" w:date="2019-09-14T13:59:00Z">
        <w:r>
          <w:rPr>
            <w:rFonts w:ascii="宋体" w:eastAsia="宋体" w:hAnsi="宋体" w:hint="eastAsia"/>
            <w:color w:val="000000" w:themeColor="text1"/>
          </w:rPr>
          <w:t>如</w:t>
        </w:r>
      </w:ins>
      <w:ins w:id="1345" w:author="kimi_zj@sina.com" w:date="2019-09-14T14:08:00Z">
        <w:r w:rsidR="004E58AC">
          <w:rPr>
            <w:rFonts w:ascii="宋体" w:eastAsia="宋体" w:hAnsi="宋体" w:hint="eastAsia"/>
            <w:color w:val="000000" w:themeColor="text1"/>
          </w:rPr>
          <w:t>无线广域网产品线的</w:t>
        </w:r>
      </w:ins>
      <w:ins w:id="1346" w:author="kimi_zj@sina.com" w:date="2019-09-14T13:59:00Z">
        <w:r>
          <w:rPr>
            <w:rFonts w:ascii="宋体" w:eastAsia="宋体" w:hAnsi="宋体" w:hint="eastAsia"/>
            <w:color w:val="000000" w:themeColor="text1"/>
          </w:rPr>
          <w:t>2G模组</w:t>
        </w:r>
      </w:ins>
      <w:ins w:id="1347" w:author="kimi_zj@sina.com" w:date="2019-09-14T14:08:00Z">
        <w:r w:rsidR="004E58AC">
          <w:rPr>
            <w:rFonts w:ascii="宋体" w:eastAsia="宋体" w:hAnsi="宋体" w:hint="eastAsia"/>
            <w:color w:val="000000" w:themeColor="text1"/>
          </w:rPr>
          <w:t>，根据</w:t>
        </w:r>
      </w:ins>
      <w:ins w:id="1348" w:author="kimi_zj@sina.com" w:date="2019-09-14T14:03:00Z">
        <w:r w:rsidR="005A76ED">
          <w:rPr>
            <w:rFonts w:ascii="宋体" w:eastAsia="宋体" w:hAnsi="宋体" w:hint="eastAsia"/>
            <w:color w:val="000000" w:themeColor="text1"/>
          </w:rPr>
          <w:t>公司销售数据</w:t>
        </w:r>
      </w:ins>
      <w:ins w:id="1349" w:author="kimi_zj@sina.com" w:date="2019-09-14T14:08:00Z">
        <w:r w:rsidR="004E58AC">
          <w:rPr>
            <w:rFonts w:ascii="宋体" w:eastAsia="宋体" w:hAnsi="宋体" w:hint="eastAsia"/>
            <w:color w:val="000000" w:themeColor="text1"/>
          </w:rPr>
          <w:t>以及行业趋势来看，2G模组市场规模将逐渐减少，且该产品公司的市场占有率也</w:t>
        </w:r>
      </w:ins>
      <w:ins w:id="1350" w:author="kimi_zj@sina.com" w:date="2019-09-14T14:12:00Z">
        <w:r w:rsidR="00675664">
          <w:rPr>
            <w:rFonts w:ascii="宋体" w:eastAsia="宋体" w:hAnsi="宋体" w:hint="eastAsia"/>
            <w:color w:val="000000" w:themeColor="text1"/>
          </w:rPr>
          <w:t>较低，属于典型的“瘦狗”</w:t>
        </w:r>
      </w:ins>
      <w:ins w:id="1351" w:author="kimi_zj@sina.com" w:date="2019-09-14T14:13:00Z">
        <w:r w:rsidR="00605785">
          <w:rPr>
            <w:rFonts w:ascii="宋体" w:eastAsia="宋体" w:hAnsi="宋体" w:hint="eastAsia"/>
            <w:color w:val="000000" w:themeColor="text1"/>
          </w:rPr>
          <w:t>，该部分业务应该逐渐</w:t>
        </w:r>
      </w:ins>
      <w:ins w:id="1352" w:author="kimi_zj@sina.com" w:date="2019-09-14T14:14:00Z">
        <w:r w:rsidR="00605785">
          <w:rPr>
            <w:rFonts w:ascii="宋体" w:eastAsia="宋体" w:hAnsi="宋体" w:hint="eastAsia"/>
            <w:color w:val="000000" w:themeColor="text1"/>
          </w:rPr>
          <w:t>收缩，并适时关闭退出。</w:t>
        </w:r>
      </w:ins>
    </w:p>
    <w:p w14:paraId="0DDD9C35" w14:textId="14165FAD" w:rsidR="00F23BC1" w:rsidRDefault="007725E6" w:rsidP="008F5B5A">
      <w:pPr>
        <w:spacing w:line="360" w:lineRule="auto"/>
        <w:ind w:firstLine="420"/>
        <w:jc w:val="both"/>
        <w:rPr>
          <w:ins w:id="1353" w:author="kimi_zj@sina.com" w:date="2019-09-14T14:34:00Z"/>
          <w:rFonts w:ascii="宋体" w:eastAsia="宋体" w:hAnsi="宋体" w:hint="eastAsia"/>
          <w:color w:val="000000" w:themeColor="text1"/>
        </w:rPr>
        <w:pPrChange w:id="1354" w:author="kimi_zj@sina.com" w:date="2019-09-14T12:19:00Z">
          <w:pPr>
            <w:spacing w:line="360" w:lineRule="auto"/>
            <w:ind w:firstLine="420"/>
          </w:pPr>
        </w:pPrChange>
      </w:pPr>
      <w:moveTo w:id="1355" w:author="kimi_zj@sina.com" w:date="2019-09-14T01:31:00Z">
        <w:del w:id="1356" w:author="kimi_zj@sina.com" w:date="2019-09-14T12:13:00Z">
          <w:r w:rsidRPr="005058A9" w:rsidDel="006B4A98">
            <w:rPr>
              <w:rFonts w:ascii="宋体" w:eastAsia="宋体" w:hAnsi="宋体" w:hint="eastAsia"/>
              <w:color w:val="000000" w:themeColor="text1"/>
            </w:rPr>
            <w:delText>根据A公司的产品分布，</w:delText>
          </w:r>
          <w:commentRangeStart w:id="1357"/>
          <w:r w:rsidRPr="005058A9" w:rsidDel="006B4A98">
            <w:rPr>
              <w:rFonts w:ascii="宋体" w:eastAsia="宋体" w:hAnsi="宋体" w:hint="eastAsia"/>
              <w:color w:val="000000" w:themeColor="text1"/>
            </w:rPr>
            <w:delText>处于红色圈1范围内的IOT模组、蓝牙模组、WI-FI模组属于增长率和市场占有率较高的成熟业务区间，但是该类业务毛利率相对偏低且未来随着市场饱和市场增长逐渐放缓，针对这类业务方向研发投入维持稳定，通过增加营销资源进一步扩大市场份额，提升效率保持利润率，</w:delText>
          </w:r>
          <w:commentRangeEnd w:id="1357"/>
          <w:r w:rsidDel="006B4A98">
            <w:rPr>
              <w:rStyle w:val="af1"/>
            </w:rPr>
            <w:commentReference w:id="1357"/>
          </w:r>
          <w:r w:rsidRPr="005058A9" w:rsidDel="006B4A98">
            <w:rPr>
              <w:rFonts w:ascii="宋体" w:eastAsia="宋体" w:hAnsi="宋体" w:hint="eastAsia"/>
              <w:color w:val="000000" w:themeColor="text1"/>
            </w:rPr>
            <w:delText>为公司创造最大的价值，为红色区域2的产品线方向提供支撑。</w:delText>
          </w:r>
        </w:del>
      </w:moveTo>
      <w:ins w:id="1358" w:author="kimi_zj@sina.com" w:date="2019-09-14T12:13:00Z">
        <w:r w:rsidR="006B4A98">
          <w:rPr>
            <w:rFonts w:ascii="宋体" w:eastAsia="宋体" w:hAnsi="宋体" w:hint="eastAsia"/>
            <w:color w:val="000000" w:themeColor="text1"/>
          </w:rPr>
          <w:t>图</w:t>
        </w:r>
        <w:r w:rsidR="00605785">
          <w:rPr>
            <w:rFonts w:ascii="宋体" w:eastAsia="宋体" w:hAnsi="宋体" w:hint="eastAsia"/>
            <w:color w:val="000000" w:themeColor="text1"/>
          </w:rPr>
          <w:t>4-</w:t>
        </w:r>
      </w:ins>
      <w:ins w:id="1359" w:author="kimi_zj@sina.com" w:date="2019-09-14T14:14:00Z">
        <w:r w:rsidR="00605785">
          <w:rPr>
            <w:rFonts w:ascii="宋体" w:eastAsia="宋体" w:hAnsi="宋体" w:hint="eastAsia"/>
            <w:color w:val="000000" w:themeColor="text1"/>
          </w:rPr>
          <w:t>1</w:t>
        </w:r>
      </w:ins>
      <w:ins w:id="1360" w:author="kimi_zj@sina.com" w:date="2019-09-14T12:13:00Z">
        <w:r w:rsidR="006B4A98">
          <w:rPr>
            <w:rFonts w:ascii="宋体" w:eastAsia="宋体" w:hAnsi="宋体" w:hint="eastAsia"/>
            <w:color w:val="000000" w:themeColor="text1"/>
          </w:rPr>
          <w:t>中</w:t>
        </w:r>
      </w:ins>
      <w:commentRangeStart w:id="1361"/>
      <w:moveTo w:id="1362" w:author="kimi_zj@sina.com" w:date="2019-09-14T01:31:00Z">
        <w:del w:id="1363" w:author="kimi_zj@sina.com" w:date="2019-09-14T12:13:00Z">
          <w:r w:rsidRPr="005058A9" w:rsidDel="006B4A98">
            <w:rPr>
              <w:rFonts w:ascii="宋体" w:eastAsia="宋体" w:hAnsi="宋体" w:hint="eastAsia"/>
              <w:color w:val="000000" w:themeColor="text1"/>
            </w:rPr>
            <w:delText>处于</w:delText>
          </w:r>
        </w:del>
        <w:r w:rsidRPr="005058A9">
          <w:rPr>
            <w:rFonts w:ascii="宋体" w:eastAsia="宋体" w:hAnsi="宋体" w:hint="eastAsia"/>
            <w:color w:val="000000" w:themeColor="text1"/>
          </w:rPr>
          <w:t>红色圈2标记的产品线属于</w:t>
        </w:r>
      </w:moveTo>
      <w:ins w:id="1364" w:author="kimi_zj@sina.com" w:date="2019-09-14T14:14:00Z">
        <w:r w:rsidR="00605785">
          <w:rPr>
            <w:rFonts w:ascii="宋体" w:eastAsia="宋体" w:hAnsi="宋体" w:hint="eastAsia"/>
            <w:color w:val="000000" w:themeColor="text1"/>
          </w:rPr>
          <w:t>市场增长率较高</w:t>
        </w:r>
      </w:ins>
      <w:moveTo w:id="1365" w:author="kimi_zj@sina.com" w:date="2019-09-14T01:31:00Z">
        <w:del w:id="1366" w:author="kimi_zj@sina.com" w:date="2019-09-14T14:14:00Z">
          <w:r w:rsidRPr="005058A9" w:rsidDel="00605785">
            <w:rPr>
              <w:rFonts w:ascii="宋体" w:eastAsia="宋体" w:hAnsi="宋体" w:hint="eastAsia"/>
              <w:color w:val="000000" w:themeColor="text1"/>
            </w:rPr>
            <w:delText>高速增长的业务</w:delText>
          </w:r>
        </w:del>
        <w:r w:rsidRPr="005058A9">
          <w:rPr>
            <w:rFonts w:ascii="宋体" w:eastAsia="宋体" w:hAnsi="宋体" w:hint="eastAsia"/>
            <w:color w:val="000000" w:themeColor="text1"/>
          </w:rPr>
          <w:t>，但是市场占有率相对较低。</w:t>
        </w:r>
      </w:moveTo>
      <w:ins w:id="1367" w:author="kimi_zj@sina.com" w:date="2019-09-14T14:15:00Z">
        <w:r w:rsidR="00605785">
          <w:rPr>
            <w:rFonts w:ascii="宋体" w:eastAsia="宋体" w:hAnsi="宋体" w:hint="eastAsia"/>
            <w:color w:val="000000" w:themeColor="text1"/>
          </w:rPr>
          <w:t>基本都属于无线感知应用终端产品线的</w:t>
        </w:r>
      </w:ins>
      <w:ins w:id="1368" w:author="kimi_zj@sina.com" w:date="2019-09-14T14:16:00Z">
        <w:r w:rsidR="00605785">
          <w:rPr>
            <w:rFonts w:ascii="宋体" w:eastAsia="宋体" w:hAnsi="宋体" w:hint="eastAsia"/>
            <w:color w:val="000000" w:themeColor="text1"/>
          </w:rPr>
          <w:t>产品，如智能路由器、智能插座</w:t>
        </w:r>
      </w:ins>
      <w:ins w:id="1369" w:author="kimi_zj@sina.com" w:date="2019-09-14T14:17:00Z">
        <w:r w:rsidR="00605785">
          <w:rPr>
            <w:rFonts w:ascii="宋体" w:eastAsia="宋体" w:hAnsi="宋体" w:hint="eastAsia"/>
            <w:color w:val="000000" w:themeColor="text1"/>
          </w:rPr>
          <w:t>、智能学生卡、老年卡等智能定位相关产品。</w:t>
        </w:r>
      </w:ins>
      <w:ins w:id="1370" w:author="kimi_zj@sina.com" w:date="2019-09-14T14:22:00Z">
        <w:r w:rsidR="00AF095F">
          <w:rPr>
            <w:rFonts w:ascii="宋体" w:eastAsia="宋体" w:hAnsi="宋体" w:hint="eastAsia"/>
            <w:color w:val="000000" w:themeColor="text1"/>
          </w:rPr>
          <w:t>这类产品中分为两类，一是智能</w:t>
        </w:r>
      </w:ins>
      <w:ins w:id="1371" w:author="kimi_zj@sina.com" w:date="2019-09-14T14:23:00Z">
        <w:r w:rsidR="00AF095F">
          <w:rPr>
            <w:rFonts w:ascii="宋体" w:eastAsia="宋体" w:hAnsi="宋体" w:hint="eastAsia"/>
            <w:color w:val="000000" w:themeColor="text1"/>
          </w:rPr>
          <w:t>路由器和智能插座两个产品，</w:t>
        </w:r>
        <w:r w:rsidR="00FE4839">
          <w:rPr>
            <w:rFonts w:ascii="宋体" w:eastAsia="宋体" w:hAnsi="宋体" w:hint="eastAsia"/>
            <w:color w:val="000000" w:themeColor="text1"/>
          </w:rPr>
          <w:t>这两个产品公司成立之初就推出了这两个产品，而且</w:t>
        </w:r>
      </w:ins>
      <w:ins w:id="1372" w:author="kimi_zj@sina.com" w:date="2019-09-14T14:24:00Z">
        <w:r w:rsidR="00FE4839">
          <w:rPr>
            <w:rFonts w:ascii="宋体" w:eastAsia="宋体" w:hAnsi="宋体" w:hint="eastAsia"/>
            <w:color w:val="000000" w:themeColor="text1"/>
          </w:rPr>
          <w:t>这两个产品因为智慧家居的不断发展，市场增长率也是比较高的，但是A公司在这两个产品上的销售收入和利润占比均在逐年下滑，</w:t>
        </w:r>
      </w:ins>
      <w:ins w:id="1373" w:author="kimi_zj@sina.com" w:date="2019-09-14T14:25:00Z">
        <w:r w:rsidR="00FE4839">
          <w:rPr>
            <w:rFonts w:ascii="宋体" w:eastAsia="宋体" w:hAnsi="宋体" w:hint="eastAsia"/>
            <w:color w:val="000000" w:themeColor="text1"/>
          </w:rPr>
          <w:t>而且在这两个产品方向上均有</w:t>
        </w:r>
        <w:r w:rsidR="00FE4839">
          <w:rPr>
            <w:rFonts w:ascii="宋体" w:eastAsia="宋体" w:hAnsi="宋体" w:hint="eastAsia"/>
            <w:color w:val="000000" w:themeColor="text1"/>
          </w:rPr>
          <w:lastRenderedPageBreak/>
          <w:t>行业巨头占据较大的市场份额，智能路由器行业的华为、TP-link，智能插座领域的小米系、公牛</w:t>
        </w:r>
      </w:ins>
      <w:ins w:id="1374" w:author="kimi_zj@sina.com" w:date="2019-09-14T14:26:00Z">
        <w:r w:rsidR="00FE4839">
          <w:rPr>
            <w:rFonts w:ascii="宋体" w:eastAsia="宋体" w:hAnsi="宋体" w:hint="eastAsia"/>
            <w:color w:val="000000" w:themeColor="text1"/>
          </w:rPr>
          <w:t>等占据了市场的半壁江山。针对这两个产品A公司应该采取逐步退出，适时关闭的战略。</w:t>
        </w:r>
        <w:r w:rsidR="006E2122">
          <w:rPr>
            <w:rFonts w:ascii="宋体" w:eastAsia="宋体" w:hAnsi="宋体" w:hint="eastAsia"/>
            <w:color w:val="000000" w:themeColor="text1"/>
          </w:rPr>
          <w:t>另外一</w:t>
        </w:r>
      </w:ins>
      <w:ins w:id="1375" w:author="kimi_zj@sina.com" w:date="2019-09-14T14:27:00Z">
        <w:r w:rsidR="006E2122">
          <w:rPr>
            <w:rFonts w:ascii="宋体" w:eastAsia="宋体" w:hAnsi="宋体" w:hint="eastAsia"/>
            <w:color w:val="000000" w:themeColor="text1"/>
          </w:rPr>
          <w:t>部分是如智能校园卡、老人卡等以定位功能为主的智能卡片。</w:t>
        </w:r>
      </w:ins>
      <w:ins w:id="1376" w:author="kimi_zj@sina.com" w:date="2019-09-14T14:28:00Z">
        <w:r w:rsidR="00F23BC1">
          <w:rPr>
            <w:rFonts w:ascii="宋体" w:eastAsia="宋体" w:hAnsi="宋体" w:hint="eastAsia"/>
            <w:color w:val="000000" w:themeColor="text1"/>
          </w:rPr>
          <w:t>这部分产品通过安索夫矩阵分析，</w:t>
        </w:r>
      </w:ins>
      <w:ins w:id="1377" w:author="kimi_zj@sina.com" w:date="2019-09-14T14:33:00Z">
        <w:r w:rsidR="007378DC">
          <w:rPr>
            <w:rFonts w:ascii="宋体" w:eastAsia="宋体" w:hAnsi="宋体" w:hint="eastAsia"/>
            <w:color w:val="000000" w:themeColor="text1"/>
          </w:rPr>
          <w:t>如表4-1：</w:t>
        </w:r>
      </w:ins>
    </w:p>
    <w:p w14:paraId="4D5A4AD8" w14:textId="7051ECA5" w:rsidR="007378DC" w:rsidRDefault="007378DC" w:rsidP="007378DC">
      <w:pPr>
        <w:spacing w:line="360" w:lineRule="auto"/>
        <w:ind w:firstLine="420"/>
        <w:jc w:val="center"/>
        <w:rPr>
          <w:ins w:id="1378" w:author="kimi_zj@sina.com" w:date="2019-09-14T14:33:00Z"/>
          <w:rFonts w:ascii="宋体" w:eastAsia="宋体" w:hAnsi="宋体" w:hint="eastAsia"/>
          <w:color w:val="000000" w:themeColor="text1"/>
        </w:rPr>
        <w:pPrChange w:id="1379" w:author="kimi_zj@sina.com" w:date="2019-09-14T14:34:00Z">
          <w:pPr>
            <w:spacing w:line="360" w:lineRule="auto"/>
            <w:ind w:firstLine="420"/>
          </w:pPr>
        </w:pPrChange>
      </w:pPr>
      <w:ins w:id="1380" w:author="kimi_zj@sina.com" w:date="2019-09-14T14:34:00Z">
        <w:r>
          <w:rPr>
            <w:rFonts w:ascii="宋体" w:eastAsia="宋体" w:hAnsi="宋体" w:hint="eastAsia"/>
            <w:color w:val="000000" w:themeColor="text1"/>
          </w:rPr>
          <w:t>表4-1 基于ANSOFF矩阵的产品线战略</w:t>
        </w:r>
      </w:ins>
    </w:p>
    <w:p w14:paraId="6104E6C8" w14:textId="47F84711" w:rsidR="007378DC" w:rsidRDefault="007378DC" w:rsidP="008F5B5A">
      <w:pPr>
        <w:spacing w:line="360" w:lineRule="auto"/>
        <w:ind w:firstLine="420"/>
        <w:jc w:val="both"/>
        <w:rPr>
          <w:ins w:id="1381" w:author="kimi_zj@sina.com" w:date="2019-09-14T14:28:00Z"/>
          <w:rFonts w:ascii="宋体" w:eastAsia="宋体" w:hAnsi="宋体" w:hint="eastAsia"/>
          <w:color w:val="000000" w:themeColor="text1"/>
        </w:rPr>
        <w:pPrChange w:id="1382" w:author="kimi_zj@sina.com" w:date="2019-09-14T12:19:00Z">
          <w:pPr>
            <w:spacing w:line="360" w:lineRule="auto"/>
            <w:ind w:firstLine="420"/>
          </w:pPr>
        </w:pPrChange>
      </w:pPr>
      <w:ins w:id="1383" w:author="kimi_zj@sina.com" w:date="2019-09-14T14:33:00Z">
        <w:r w:rsidRPr="007378DC">
          <w:rPr>
            <w:rFonts w:ascii="宋体" w:eastAsia="宋体" w:hAnsi="宋体"/>
            <w:color w:val="000000" w:themeColor="text1"/>
          </w:rPr>
          <w:drawing>
            <wp:inline distT="0" distB="0" distL="0" distR="0" wp14:anchorId="1ACB3477" wp14:editId="7456AD66">
              <wp:extent cx="5270500" cy="1663065"/>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63065"/>
                      </a:xfrm>
                      <a:prstGeom prst="rect">
                        <a:avLst/>
                      </a:prstGeom>
                    </pic:spPr>
                  </pic:pic>
                </a:graphicData>
              </a:graphic>
            </wp:inline>
          </w:drawing>
        </w:r>
      </w:ins>
    </w:p>
    <w:p w14:paraId="79235761" w14:textId="27137A09" w:rsidR="007725E6" w:rsidRPr="005058A9" w:rsidRDefault="007378DC" w:rsidP="008F5B5A">
      <w:pPr>
        <w:spacing w:line="360" w:lineRule="auto"/>
        <w:ind w:firstLine="420"/>
        <w:jc w:val="both"/>
        <w:rPr>
          <w:rFonts w:ascii="宋体" w:eastAsia="宋体" w:hAnsi="宋体"/>
          <w:color w:val="000000" w:themeColor="text1"/>
        </w:rPr>
        <w:pPrChange w:id="1384" w:author="kimi_zj@sina.com" w:date="2019-09-14T12:19:00Z">
          <w:pPr>
            <w:spacing w:line="360" w:lineRule="auto"/>
            <w:ind w:firstLine="420"/>
          </w:pPr>
        </w:pPrChange>
      </w:pPr>
      <w:ins w:id="1385" w:author="kimi_zj@sina.com" w:date="2019-09-14T14:34:00Z">
        <w:r>
          <w:rPr>
            <w:rFonts w:ascii="宋体" w:eastAsia="宋体" w:hAnsi="宋体" w:hint="eastAsia"/>
            <w:color w:val="000000" w:themeColor="text1"/>
          </w:rPr>
          <w:t>对于</w:t>
        </w:r>
      </w:ins>
      <w:ins w:id="1386" w:author="kimi_zj@sina.com" w:date="2019-09-14T14:35:00Z">
        <w:r w:rsidR="00F041C7">
          <w:rPr>
            <w:rFonts w:ascii="宋体" w:eastAsia="宋体" w:hAnsi="宋体" w:hint="eastAsia"/>
            <w:color w:val="000000" w:themeColor="text1"/>
          </w:rPr>
          <w:t>属于新渠道、老市场、老技术的智慧物流定位卡和资产保全定位卡，面临行业激励的竞争，行业中有</w:t>
        </w:r>
      </w:ins>
      <w:ins w:id="1387" w:author="kimi_zj@sina.com" w:date="2019-09-14T14:36:00Z">
        <w:r w:rsidR="00F041C7">
          <w:rPr>
            <w:rFonts w:ascii="宋体" w:eastAsia="宋体" w:hAnsi="宋体" w:hint="eastAsia"/>
            <w:color w:val="000000" w:themeColor="text1"/>
          </w:rPr>
          <w:t>大的头部企业领导着市场，不建议进入这个方向。对于新渠道、新市场以及新技术方向的智能航空无陪伴儿童卡，因为市场和渠道都相对较新，</w:t>
        </w:r>
      </w:ins>
      <w:ins w:id="1388" w:author="kimi_zj@sina.com" w:date="2019-09-14T14:37:00Z">
        <w:r w:rsidR="00F041C7">
          <w:rPr>
            <w:rFonts w:ascii="宋体" w:eastAsia="宋体" w:hAnsi="宋体" w:hint="eastAsia"/>
            <w:color w:val="000000" w:themeColor="text1"/>
          </w:rPr>
          <w:t>因此该领域的竞争激励程度较低，都是新企业进入，没有头部企业，但是针对这类产品，往往属于生命周期的</w:t>
        </w:r>
      </w:ins>
      <w:ins w:id="1389" w:author="kimi_zj@sina.com" w:date="2019-09-14T14:38:00Z">
        <w:r w:rsidR="00F041C7">
          <w:rPr>
            <w:rFonts w:ascii="宋体" w:eastAsia="宋体" w:hAnsi="宋体" w:hint="eastAsia"/>
            <w:color w:val="000000" w:themeColor="text1"/>
          </w:rPr>
          <w:t>孵化阶段，整体市场规模和增长率的预测需要仔细评估，是否进入到这个产品方向。最后</w:t>
        </w:r>
      </w:ins>
      <w:ins w:id="1390" w:author="kimi_zj@sina.com" w:date="2019-09-14T14:39:00Z">
        <w:r w:rsidR="00F041C7">
          <w:rPr>
            <w:rFonts w:ascii="宋体" w:eastAsia="宋体" w:hAnsi="宋体" w:hint="eastAsia"/>
            <w:color w:val="000000" w:themeColor="text1"/>
          </w:rPr>
          <w:t>老年卡和智能学生卡这个方向属于</w:t>
        </w:r>
        <w:r w:rsidR="00DE4838">
          <w:rPr>
            <w:rFonts w:ascii="宋体" w:eastAsia="宋体" w:hAnsi="宋体" w:hint="eastAsia"/>
            <w:color w:val="000000" w:themeColor="text1"/>
          </w:rPr>
          <w:t>老渠道、的新技术新产品，</w:t>
        </w:r>
      </w:ins>
      <w:ins w:id="1391" w:author="kimi_zj@sina.com" w:date="2019-09-14T14:40:00Z">
        <w:r w:rsidR="00DE4838">
          <w:rPr>
            <w:rFonts w:ascii="宋体" w:eastAsia="宋体" w:hAnsi="宋体" w:hint="eastAsia"/>
            <w:color w:val="000000" w:themeColor="text1"/>
          </w:rPr>
          <w:t>可以作为A公司的新兴业务发展方向</w:t>
        </w:r>
      </w:ins>
      <w:ins w:id="1392" w:author="kimi_zj@sina.com" w:date="2019-09-14T14:41:00Z">
        <w:r w:rsidR="00DE4838">
          <w:rPr>
            <w:rFonts w:ascii="宋体" w:eastAsia="宋体" w:hAnsi="宋体" w:hint="eastAsia"/>
            <w:color w:val="000000" w:themeColor="text1"/>
          </w:rPr>
          <w:t>，采用增长策略，</w:t>
        </w:r>
      </w:ins>
      <w:ins w:id="1393" w:author="kimi_zj@sina.com" w:date="2019-09-14T14:40:00Z">
        <w:r w:rsidR="00DE4838">
          <w:rPr>
            <w:rFonts w:ascii="宋体" w:eastAsia="宋体" w:hAnsi="宋体" w:hint="eastAsia"/>
            <w:color w:val="000000" w:themeColor="text1"/>
          </w:rPr>
          <w:t>重点投入资源</w:t>
        </w:r>
      </w:ins>
      <w:ins w:id="1394" w:author="kimi_zj@sina.com" w:date="2019-09-14T14:41:00Z">
        <w:r w:rsidR="00DE4838">
          <w:rPr>
            <w:rFonts w:ascii="宋体" w:eastAsia="宋体" w:hAnsi="宋体" w:hint="eastAsia"/>
            <w:color w:val="000000" w:themeColor="text1"/>
          </w:rPr>
          <w:t>到产品规划、研发和生产制造，争取快速占领市场，梳理行业领导地位，从而成为</w:t>
        </w:r>
      </w:ins>
      <w:ins w:id="1395" w:author="kimi_zj@sina.com" w:date="2019-09-14T14:42:00Z">
        <w:r w:rsidR="00DE4838">
          <w:rPr>
            <w:rFonts w:ascii="宋体" w:eastAsia="宋体" w:hAnsi="宋体" w:hint="eastAsia"/>
            <w:color w:val="000000" w:themeColor="text1"/>
          </w:rPr>
          <w:t>产品线的“明星”。</w:t>
        </w:r>
      </w:ins>
      <w:moveTo w:id="1396" w:author="kimi_zj@sina.com" w:date="2019-09-14T01:31:00Z">
        <w:del w:id="1397" w:author="kimi_zj@sina.com" w:date="2019-09-14T14:42:00Z">
          <w:r w:rsidR="007725E6" w:rsidRPr="005058A9" w:rsidDel="00DE4838">
            <w:rPr>
              <w:rFonts w:ascii="宋体" w:eastAsia="宋体" w:hAnsi="宋体" w:hint="eastAsia"/>
              <w:color w:val="000000" w:themeColor="text1"/>
            </w:rPr>
            <w:delText>针对这类产品线，应加大产品、研发和营销的投入，尤其是在产品研发上尽最大可能为市场提供有独特价值的产品，以通过差异化战略或者聚焦战略迅速战略市场，以争取向1区域转移，成为公司的“金牛”。</w:delText>
          </w:r>
          <w:commentRangeEnd w:id="1361"/>
          <w:r w:rsidR="007725E6" w:rsidDel="00DE4838">
            <w:rPr>
              <w:rStyle w:val="af1"/>
            </w:rPr>
            <w:commentReference w:id="1361"/>
          </w:r>
          <w:r w:rsidR="007725E6" w:rsidRPr="005058A9" w:rsidDel="00DE4838">
            <w:rPr>
              <w:rFonts w:ascii="宋体" w:eastAsia="宋体" w:hAnsi="宋体" w:hint="eastAsia"/>
              <w:color w:val="000000" w:themeColor="text1"/>
            </w:rPr>
            <w:delText>对于区域3内的产品方向，在公司未来业务策略中应该减少研发投入，逐渐收缩甚至退出，将资源聚焦到1、2区域。因此公司在产品规划方面应重点关注区域2下的感知应用终端类产品的产品规划。</w:delText>
          </w:r>
        </w:del>
      </w:moveTo>
    </w:p>
    <w:p w14:paraId="5BDC0DF6" w14:textId="06A17506" w:rsidR="007725E6" w:rsidRPr="005058A9" w:rsidDel="00427DF4" w:rsidRDefault="007725E6" w:rsidP="007725E6">
      <w:pPr>
        <w:spacing w:line="360" w:lineRule="auto"/>
        <w:ind w:firstLine="420"/>
        <w:rPr>
          <w:del w:id="1398" w:author="kimi_zj@sina.com" w:date="2019-09-14T01:33:00Z"/>
          <w:rFonts w:ascii="宋体" w:eastAsia="宋体" w:hAnsi="宋体"/>
          <w:color w:val="000000" w:themeColor="text1"/>
        </w:rPr>
      </w:pPr>
      <w:moveTo w:id="1399" w:author="kimi_zj@sina.com" w:date="2019-09-14T01:31:00Z">
        <w:del w:id="1400" w:author="kimi_zj@sina.com" w:date="2019-09-14T14:44:00Z">
          <w:r w:rsidRPr="005058A9" w:rsidDel="001F48FC">
            <w:rPr>
              <w:rFonts w:ascii="宋体" w:eastAsia="宋体" w:hAnsi="宋体" w:hint="eastAsia"/>
              <w:color w:val="000000" w:themeColor="text1"/>
            </w:rPr>
            <w:delText>因此本章后续内容具体选择以A公司感知应用终端产品线下的智能定位卡产品为例提出A公司在产品规划管理方面的思路和方法。智能定位卡融合了“定位器、室内定位、户外定位、用户管理”等多种方式，为人员、动物、车辆、物品等提供了便捷的通用化解决方案。基于智能定位卡的位置物联网解决方案，可以提供GPS定位器、北斗定位器、NB-IOT定位器、防丢器、急救报警器、儿童定位器、老人定位器、女性定位器、汽车定位器、定位手表、定位手环、室内定位、校园定位卡学生卡、智能工卡、智能环卫卡、智能工牌等一系列的产品。客户可以根据需求自由选择组合配置或定制。</w:delText>
          </w:r>
        </w:del>
      </w:moveTo>
    </w:p>
    <w:moveToRangeEnd w:id="1286"/>
    <w:p w14:paraId="081F08B2" w14:textId="0DC93396" w:rsidR="00206C1B" w:rsidRDefault="001F48FC">
      <w:pPr>
        <w:spacing w:line="360" w:lineRule="auto"/>
        <w:ind w:firstLine="420"/>
        <w:rPr>
          <w:ins w:id="1401" w:author="kimi_zj@sina.com" w:date="2019-09-14T01:27:00Z"/>
          <w:rFonts w:ascii="宋体" w:eastAsia="宋体" w:hAnsi="宋体" w:hint="eastAsia"/>
          <w:b/>
          <w:color w:val="000000" w:themeColor="text1"/>
        </w:rPr>
        <w:pPrChange w:id="1402" w:author="kimi_zj@sina.com" w:date="2019-09-14T01:33:00Z">
          <w:pPr>
            <w:spacing w:line="360" w:lineRule="auto"/>
            <w:outlineLvl w:val="1"/>
          </w:pPr>
        </w:pPrChange>
      </w:pPr>
      <w:ins w:id="1403" w:author="kimi_zj@sina.com" w:date="2019-09-14T14:44:00Z">
        <w:r>
          <w:rPr>
            <w:rFonts w:ascii="宋体" w:eastAsia="宋体" w:hAnsi="宋体" w:hint="eastAsia"/>
            <w:b/>
            <w:color w:val="000000" w:themeColor="text1"/>
          </w:rPr>
          <w:t>综上，通过波士顿矩阵和安索夫矩阵对A公司的产品线战略做了具体的分析</w:t>
        </w:r>
      </w:ins>
      <w:ins w:id="1404" w:author="kimi_zj@sina.com" w:date="2019-09-14T14:45:00Z">
        <w:r>
          <w:rPr>
            <w:rFonts w:ascii="宋体" w:eastAsia="宋体" w:hAnsi="宋体" w:hint="eastAsia"/>
            <w:b/>
            <w:color w:val="000000" w:themeColor="text1"/>
          </w:rPr>
          <w:t>，并提出了三条产品线方向的产品优化思路</w:t>
        </w:r>
      </w:ins>
    </w:p>
    <w:p w14:paraId="6F964D49" w14:textId="1AF15AEB" w:rsidR="00F24785" w:rsidRDefault="00F24785" w:rsidP="0060415D">
      <w:pPr>
        <w:spacing w:line="360" w:lineRule="auto"/>
        <w:outlineLvl w:val="1"/>
        <w:rPr>
          <w:ins w:id="1405" w:author="kimi_zj@sina.com" w:date="2019-09-14T01:28:00Z"/>
          <w:rFonts w:ascii="宋体" w:eastAsia="宋体" w:hAnsi="宋体"/>
          <w:b/>
          <w:color w:val="000000" w:themeColor="text1"/>
        </w:rPr>
      </w:pPr>
      <w:ins w:id="1406" w:author="kimi_zj@sina.com" w:date="2019-09-14T01:27:00Z">
        <w:r>
          <w:rPr>
            <w:rFonts w:ascii="宋体" w:eastAsia="宋体" w:hAnsi="宋体" w:hint="eastAsia"/>
            <w:b/>
            <w:color w:val="000000" w:themeColor="text1"/>
          </w:rPr>
          <w:t xml:space="preserve">4.3 </w:t>
        </w:r>
      </w:ins>
      <w:ins w:id="1407" w:author="kimi_zj@sina.com" w:date="2019-09-14T01:28:00Z">
        <w:r>
          <w:rPr>
            <w:rFonts w:ascii="宋体" w:eastAsia="宋体" w:hAnsi="宋体" w:hint="eastAsia"/>
            <w:b/>
            <w:color w:val="000000" w:themeColor="text1"/>
          </w:rPr>
          <w:t>产品规划方案</w:t>
        </w:r>
      </w:ins>
    </w:p>
    <w:p w14:paraId="7BB886F9" w14:textId="4EC3C94B" w:rsidR="007C6ED0" w:rsidRPr="005058A9" w:rsidRDefault="007C6ED0" w:rsidP="007C6ED0">
      <w:pPr>
        <w:spacing w:line="360" w:lineRule="auto"/>
        <w:ind w:firstLine="420"/>
        <w:rPr>
          <w:ins w:id="1408" w:author="kimi_zj@sina.com" w:date="2019-09-14T01:29:00Z"/>
          <w:rFonts w:ascii="宋体" w:eastAsia="宋体" w:hAnsi="宋体"/>
          <w:color w:val="000000" w:themeColor="text1"/>
        </w:rPr>
      </w:pPr>
      <w:ins w:id="1409" w:author="kimi_zj@sina.com" w:date="2019-09-14T01:29:00Z">
        <w:r w:rsidRPr="005058A9">
          <w:rPr>
            <w:rFonts w:ascii="宋体" w:eastAsia="宋体" w:hAnsi="宋体" w:hint="eastAsia"/>
            <w:color w:val="000000" w:themeColor="text1"/>
          </w:rPr>
          <w:lastRenderedPageBreak/>
          <w:t>产品管理是一项从产品诞生之前到产品退市的整个生命周期里面的一系列活动。如图</w:t>
        </w:r>
      </w:ins>
      <w:ins w:id="1410" w:author="kimi_zj@sina.com" w:date="2019-09-14T01:33:00Z">
        <w:r w:rsidR="000838FC">
          <w:rPr>
            <w:rFonts w:ascii="宋体" w:eastAsia="宋体" w:hAnsi="宋体" w:hint="eastAsia"/>
            <w:color w:val="000000" w:themeColor="text1"/>
          </w:rPr>
          <w:t>4-2</w:t>
        </w:r>
      </w:ins>
      <w:ins w:id="1411" w:author="kimi_zj@sina.com" w:date="2019-09-14T01:29:00Z">
        <w:r w:rsidRPr="005058A9">
          <w:rPr>
            <w:rFonts w:ascii="宋体" w:eastAsia="宋体" w:hAnsi="宋体" w:hint="eastAsia"/>
            <w:color w:val="000000" w:themeColor="text1"/>
          </w:rPr>
          <w:t>所示，它包括市场定位、产品定位、客户需求分析、产品路线规划、产品研发和产品上市运营等活动。</w:t>
        </w:r>
      </w:ins>
    </w:p>
    <w:p w14:paraId="711EE7F4" w14:textId="77777777" w:rsidR="007C6ED0" w:rsidRDefault="007C6ED0" w:rsidP="007C6ED0">
      <w:pPr>
        <w:spacing w:line="360" w:lineRule="auto"/>
        <w:rPr>
          <w:ins w:id="1412" w:author="kimi_zj@sina.com" w:date="2019-09-14T01:33:00Z"/>
          <w:rFonts w:ascii="宋体" w:eastAsia="宋体" w:hAnsi="宋体"/>
          <w:color w:val="000000" w:themeColor="text1"/>
        </w:rPr>
      </w:pPr>
      <w:ins w:id="1413" w:author="kimi_zj@sina.com" w:date="2019-09-14T01:29:00Z">
        <w:r w:rsidRPr="005058A9">
          <w:rPr>
            <w:rFonts w:ascii="宋体" w:eastAsia="宋体" w:hAnsi="宋体"/>
            <w:noProof/>
            <w:color w:val="000000" w:themeColor="text1"/>
            <w:rPrChange w:id="1414" w:author="Unknown">
              <w:rPr>
                <w:noProof/>
              </w:rPr>
            </w:rPrChange>
          </w:rPr>
          <w:drawing>
            <wp:inline distT="0" distB="0" distL="0" distR="0" wp14:anchorId="2C32F304" wp14:editId="39A19F52">
              <wp:extent cx="5270500" cy="1948180"/>
              <wp:effectExtent l="0" t="0" r="1270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948180"/>
                      </a:xfrm>
                      <a:prstGeom prst="rect">
                        <a:avLst/>
                      </a:prstGeom>
                    </pic:spPr>
                  </pic:pic>
                </a:graphicData>
              </a:graphic>
            </wp:inline>
          </w:drawing>
        </w:r>
      </w:ins>
    </w:p>
    <w:p w14:paraId="62A4665D" w14:textId="079BB2B2" w:rsidR="00A54B92" w:rsidRPr="005058A9" w:rsidRDefault="00A73CFA">
      <w:pPr>
        <w:spacing w:line="360" w:lineRule="auto"/>
        <w:jc w:val="center"/>
        <w:rPr>
          <w:ins w:id="1415" w:author="kimi_zj@sina.com" w:date="2019-09-14T01:29:00Z"/>
          <w:rFonts w:ascii="宋体" w:eastAsia="宋体" w:hAnsi="宋体"/>
          <w:color w:val="000000" w:themeColor="text1"/>
        </w:rPr>
        <w:pPrChange w:id="1416" w:author="kimi_zj@sina.com" w:date="2019-09-14T01:33:00Z">
          <w:pPr>
            <w:spacing w:line="360" w:lineRule="auto"/>
          </w:pPr>
        </w:pPrChange>
      </w:pPr>
      <w:ins w:id="1417" w:author="kimi_zj@sina.com" w:date="2019-09-14T01:33:00Z">
        <w:r>
          <w:rPr>
            <w:rFonts w:ascii="宋体" w:eastAsia="宋体" w:hAnsi="宋体" w:hint="eastAsia"/>
            <w:color w:val="000000" w:themeColor="text1"/>
          </w:rPr>
          <w:t>图4-2 A公司产品管理活动</w:t>
        </w:r>
      </w:ins>
    </w:p>
    <w:p w14:paraId="49B57240" w14:textId="77777777" w:rsidR="007C6ED0" w:rsidRPr="005058A9" w:rsidRDefault="007C6ED0" w:rsidP="007C6ED0">
      <w:pPr>
        <w:spacing w:line="360" w:lineRule="auto"/>
        <w:ind w:firstLine="420"/>
        <w:rPr>
          <w:ins w:id="1418" w:author="kimi_zj@sina.com" w:date="2019-09-14T01:29:00Z"/>
          <w:rFonts w:ascii="宋体" w:eastAsia="宋体" w:hAnsi="宋体"/>
          <w:color w:val="000000" w:themeColor="text1"/>
        </w:rPr>
      </w:pPr>
      <w:ins w:id="1419" w:author="kimi_zj@sina.com" w:date="2019-09-14T01:29:00Z">
        <w:r w:rsidRPr="005058A9">
          <w:rPr>
            <w:rFonts w:ascii="宋体" w:eastAsia="宋体" w:hAnsi="宋体" w:hint="eastAsia"/>
            <w:color w:val="000000" w:themeColor="text1"/>
          </w:rPr>
          <w:t>产品管理是一项复杂的系统工程，其中产品规划（上图虚线框内活动）是产品管理工作的核心。产品规划涉及到市场调研、竞争分析、公司战略与业务能力评估、客户需求分析与归纳、产品周期管理以及产品技术路线规划等工作。好的产品规划能让企业根据自身战略作出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要做好产品规划需要对企业所处的行业趋势、竞争环境、自身内部业务能力以及客户需求有充分的认识和理解，发挥企业自身的优势，避开企业的短板，选择最适合公司发展的目标市场。</w:t>
        </w:r>
      </w:ins>
    </w:p>
    <w:p w14:paraId="50ECEFC5" w14:textId="416DF54A" w:rsidR="007C6ED0" w:rsidRPr="005058A9" w:rsidRDefault="007C6ED0" w:rsidP="007C6ED0">
      <w:pPr>
        <w:spacing w:line="360" w:lineRule="auto"/>
        <w:ind w:firstLine="420"/>
        <w:rPr>
          <w:ins w:id="1420" w:author="kimi_zj@sina.com" w:date="2019-09-14T01:29:00Z"/>
          <w:rFonts w:ascii="宋体" w:eastAsia="宋体" w:hAnsi="宋体"/>
          <w:color w:val="000000" w:themeColor="text1"/>
        </w:rPr>
      </w:pPr>
      <w:ins w:id="1421" w:author="kimi_zj@sina.com" w:date="2019-09-14T01:29:00Z">
        <w:r w:rsidRPr="005058A9">
          <w:rPr>
            <w:rFonts w:ascii="宋体" w:eastAsia="宋体" w:hAnsi="宋体" w:hint="eastAsia"/>
            <w:color w:val="000000" w:themeColor="text1"/>
          </w:rPr>
          <w:t>本</w:t>
        </w:r>
        <w:r>
          <w:rPr>
            <w:rFonts w:ascii="宋体" w:eastAsia="宋体" w:hAnsi="宋体" w:hint="eastAsia"/>
            <w:color w:val="000000" w:themeColor="text1"/>
          </w:rPr>
          <w:t>文</w:t>
        </w:r>
        <w:r w:rsidRPr="005058A9">
          <w:rPr>
            <w:rFonts w:ascii="宋体" w:eastAsia="宋体" w:hAnsi="宋体" w:hint="eastAsia"/>
            <w:color w:val="000000" w:themeColor="text1"/>
          </w:rPr>
          <w:t>第二章对产品管理以及产品规划的理论和文献做了详尽的分析和回顾，根据过往文献在已有其他行业的研究成果和经验，结合A公司的具体实际情况，</w:t>
        </w:r>
        <w:r w:rsidRPr="005058A9">
          <w:rPr>
            <w:rFonts w:ascii="宋体" w:eastAsia="宋体" w:hAnsi="宋体" w:hint="eastAsia"/>
            <w:color w:val="000000" w:themeColor="text1"/>
          </w:rPr>
          <w:lastRenderedPageBreak/>
          <w:t>本文提出了A公司产品规划的一种具体可行的思路：基于A公司的公司战略，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t>
        </w:r>
        <w:r w:rsidR="001E7774">
          <w:rPr>
            <w:rFonts w:ascii="宋体" w:eastAsia="宋体" w:hAnsi="宋体" w:hint="eastAsia"/>
            <w:color w:val="000000" w:themeColor="text1"/>
          </w:rPr>
          <w:t>。具体的产品规划思路和流程逻辑见</w:t>
        </w:r>
        <w:r w:rsidRPr="005058A9">
          <w:rPr>
            <w:rFonts w:ascii="宋体" w:eastAsia="宋体" w:hAnsi="宋体" w:hint="eastAsia"/>
            <w:color w:val="000000" w:themeColor="text1"/>
          </w:rPr>
          <w:t>图</w:t>
        </w:r>
      </w:ins>
      <w:ins w:id="1422" w:author="kimi_zj@sina.com" w:date="2019-09-14T01:34:00Z">
        <w:r w:rsidR="001E7774">
          <w:rPr>
            <w:rFonts w:ascii="宋体" w:eastAsia="宋体" w:hAnsi="宋体" w:hint="eastAsia"/>
            <w:color w:val="000000" w:themeColor="text1"/>
          </w:rPr>
          <w:t>4-3</w:t>
        </w:r>
      </w:ins>
      <w:ins w:id="1423" w:author="kimi_zj@sina.com" w:date="2019-09-14T01:29:00Z">
        <w:r w:rsidRPr="005058A9">
          <w:rPr>
            <w:rFonts w:ascii="宋体" w:eastAsia="宋体" w:hAnsi="宋体" w:hint="eastAsia"/>
            <w:color w:val="000000" w:themeColor="text1"/>
          </w:rPr>
          <w:t>：</w:t>
        </w:r>
      </w:ins>
    </w:p>
    <w:p w14:paraId="2CB72F56" w14:textId="77777777" w:rsidR="007C6ED0" w:rsidRDefault="007C6ED0" w:rsidP="007C6ED0">
      <w:pPr>
        <w:spacing w:line="360" w:lineRule="auto"/>
        <w:rPr>
          <w:ins w:id="1424" w:author="kimi_zj@sina.com" w:date="2019-09-14T01:34:00Z"/>
          <w:rFonts w:ascii="宋体" w:eastAsia="宋体" w:hAnsi="宋体"/>
          <w:color w:val="000000" w:themeColor="text1"/>
        </w:rPr>
      </w:pPr>
      <w:ins w:id="1425" w:author="kimi_zj@sina.com" w:date="2019-09-14T01:29:00Z">
        <w:r w:rsidRPr="005058A9">
          <w:rPr>
            <w:rFonts w:ascii="宋体" w:eastAsia="宋体" w:hAnsi="宋体"/>
            <w:noProof/>
            <w:color w:val="000000" w:themeColor="text1"/>
            <w:rPrChange w:id="1426" w:author="Unknown">
              <w:rPr>
                <w:noProof/>
              </w:rPr>
            </w:rPrChange>
          </w:rPr>
          <w:drawing>
            <wp:inline distT="0" distB="0" distL="0" distR="0" wp14:anchorId="0869CF7B" wp14:editId="5E49481F">
              <wp:extent cx="5270500" cy="2385060"/>
              <wp:effectExtent l="0" t="0" r="1270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385060"/>
                      </a:xfrm>
                      <a:prstGeom prst="rect">
                        <a:avLst/>
                      </a:prstGeom>
                    </pic:spPr>
                  </pic:pic>
                </a:graphicData>
              </a:graphic>
            </wp:inline>
          </w:drawing>
        </w:r>
      </w:ins>
    </w:p>
    <w:p w14:paraId="086B39EF" w14:textId="55B3566E" w:rsidR="00A73CFA" w:rsidRPr="005058A9" w:rsidRDefault="00A73CFA" w:rsidP="00A73CFA">
      <w:pPr>
        <w:spacing w:line="360" w:lineRule="auto"/>
        <w:jc w:val="center"/>
        <w:rPr>
          <w:ins w:id="1427" w:author="kimi_zj@sina.com" w:date="2019-09-14T01:34:00Z"/>
          <w:rFonts w:ascii="宋体" w:eastAsia="宋体" w:hAnsi="宋体"/>
          <w:color w:val="000000" w:themeColor="text1"/>
        </w:rPr>
      </w:pPr>
      <w:ins w:id="1428" w:author="kimi_zj@sina.com" w:date="2019-09-14T01:34:00Z">
        <w:r>
          <w:rPr>
            <w:rFonts w:ascii="宋体" w:eastAsia="宋体" w:hAnsi="宋体" w:hint="eastAsia"/>
            <w:color w:val="000000" w:themeColor="text1"/>
          </w:rPr>
          <w:t>图</w:t>
        </w:r>
        <w:r w:rsidR="001E7774">
          <w:rPr>
            <w:rFonts w:ascii="宋体" w:eastAsia="宋体" w:hAnsi="宋体" w:hint="eastAsia"/>
            <w:color w:val="000000" w:themeColor="text1"/>
          </w:rPr>
          <w:t>4-3</w:t>
        </w:r>
        <w:r>
          <w:rPr>
            <w:rFonts w:ascii="宋体" w:eastAsia="宋体" w:hAnsi="宋体" w:hint="eastAsia"/>
            <w:color w:val="000000" w:themeColor="text1"/>
          </w:rPr>
          <w:t xml:space="preserve"> A公司产品规划整体思路</w:t>
        </w:r>
      </w:ins>
    </w:p>
    <w:p w14:paraId="00A6572E" w14:textId="77777777" w:rsidR="00A73CFA" w:rsidRPr="001E7774" w:rsidRDefault="00A73CFA" w:rsidP="007C6ED0">
      <w:pPr>
        <w:spacing w:line="360" w:lineRule="auto"/>
        <w:rPr>
          <w:ins w:id="1429" w:author="kimi_zj@sina.com" w:date="2019-09-14T01:29:00Z"/>
          <w:rFonts w:ascii="宋体" w:eastAsia="宋体" w:hAnsi="宋体"/>
          <w:color w:val="000000" w:themeColor="text1"/>
        </w:rPr>
      </w:pPr>
    </w:p>
    <w:p w14:paraId="32800694" w14:textId="4392EA91" w:rsidR="007C6ED0" w:rsidRPr="007725E6" w:rsidDel="007725E6" w:rsidRDefault="007C6ED0" w:rsidP="0060415D">
      <w:pPr>
        <w:spacing w:line="360" w:lineRule="auto"/>
        <w:outlineLvl w:val="1"/>
        <w:rPr>
          <w:del w:id="1430" w:author="kimi_zj@sina.com" w:date="2019-09-14T01:31:00Z"/>
          <w:rFonts w:ascii="宋体" w:eastAsia="宋体" w:hAnsi="宋体"/>
          <w:color w:val="000000" w:themeColor="text1"/>
          <w:rPrChange w:id="1431" w:author="kimi_zj@sina.com" w:date="2019-09-14T01:31:00Z">
            <w:rPr>
              <w:del w:id="1432" w:author="kimi_zj@sina.com" w:date="2019-09-14T01:31:00Z"/>
              <w:rFonts w:ascii="宋体" w:eastAsia="宋体" w:hAnsi="宋体"/>
              <w:b/>
              <w:color w:val="000000" w:themeColor="text1"/>
            </w:rPr>
          </w:rPrChange>
        </w:rPr>
      </w:pPr>
      <w:ins w:id="1433" w:author="kimi_zj@sina.com" w:date="2019-09-14T01:29:00Z">
        <w:r w:rsidRPr="005058A9">
          <w:rPr>
            <w:rFonts w:ascii="宋体" w:eastAsia="宋体" w:hAnsi="宋体" w:hint="eastAsia"/>
            <w:color w:val="000000" w:themeColor="text1"/>
          </w:rPr>
          <w:t>明确了产品管理和产品规划的相关流程和方法以后，下面章节就以智能定位卡产品为例，通过STP理论、生命周期理论、波士顿矩阵、安索夫矩阵以及技术路线图等工具进行产品规划的具体阐述。</w:t>
        </w:r>
      </w:ins>
    </w:p>
    <w:p w14:paraId="49CEC4E6" w14:textId="2A29DCF4" w:rsidR="003D16FE" w:rsidRPr="00B60604" w:rsidDel="007725E6" w:rsidRDefault="003D16FE" w:rsidP="007725E6">
      <w:pPr>
        <w:spacing w:line="360" w:lineRule="auto"/>
        <w:outlineLvl w:val="2"/>
        <w:rPr>
          <w:del w:id="1434" w:author="kimi_zj@sina.com" w:date="2019-09-14T01:31:00Z"/>
          <w:rFonts w:ascii="宋体" w:eastAsia="宋体" w:hAnsi="宋体"/>
          <w:b/>
          <w:color w:val="000000" w:themeColor="text1"/>
        </w:rPr>
      </w:pPr>
      <w:del w:id="1435" w:author="kimi_zj@sina.com" w:date="2019-09-14T01:31:00Z">
        <w:r w:rsidRPr="00B60604" w:rsidDel="007725E6">
          <w:rPr>
            <w:rFonts w:ascii="宋体" w:eastAsia="宋体" w:hAnsi="宋体" w:hint="eastAsia"/>
            <w:b/>
            <w:color w:val="000000" w:themeColor="text1"/>
          </w:rPr>
          <w:delText>4.1.1产品组合策略</w:delText>
        </w:r>
      </w:del>
      <w:ins w:id="1436" w:author="User" w:date="2019-09-11T15:38:00Z">
        <w:del w:id="1437" w:author="kimi_zj@sina.com" w:date="2019-09-14T01:31:00Z">
          <w:r w:rsidR="00992DE0" w:rsidDel="007725E6">
            <w:rPr>
              <w:rFonts w:ascii="宋体" w:eastAsia="宋体" w:hAnsi="宋体" w:hint="eastAsia"/>
              <w:b/>
              <w:color w:val="000000" w:themeColor="text1"/>
            </w:rPr>
            <w:delText>（产品线</w:delText>
          </w:r>
        </w:del>
      </w:ins>
      <w:ins w:id="1438" w:author="User" w:date="2019-09-11T15:39:00Z">
        <w:del w:id="1439" w:author="kimi_zj@sina.com" w:date="2019-09-14T01:31:00Z">
          <w:r w:rsidR="00992DE0" w:rsidDel="007725E6">
            <w:rPr>
              <w:rFonts w:ascii="宋体" w:eastAsia="宋体" w:hAnsi="宋体" w:hint="eastAsia"/>
              <w:b/>
              <w:color w:val="000000" w:themeColor="text1"/>
            </w:rPr>
            <w:delText>优化</w:delText>
          </w:r>
        </w:del>
      </w:ins>
      <w:ins w:id="1440" w:author="User" w:date="2019-09-11T15:38:00Z">
        <w:del w:id="1441" w:author="kimi_zj@sina.com" w:date="2019-09-14T01:31:00Z">
          <w:r w:rsidR="00992DE0" w:rsidDel="007725E6">
            <w:rPr>
              <w:rFonts w:ascii="宋体" w:eastAsia="宋体" w:hAnsi="宋体" w:hint="eastAsia"/>
              <w:b/>
              <w:color w:val="000000" w:themeColor="text1"/>
            </w:rPr>
            <w:delText>）</w:delText>
          </w:r>
        </w:del>
      </w:ins>
    </w:p>
    <w:p w14:paraId="50374548" w14:textId="230E3B95" w:rsidR="00EE474D" w:rsidRPr="005058A9" w:rsidDel="007725E6" w:rsidRDefault="000D0E03">
      <w:pPr>
        <w:spacing w:line="360" w:lineRule="auto"/>
        <w:rPr>
          <w:rFonts w:ascii="宋体" w:eastAsia="宋体" w:hAnsi="宋体"/>
          <w:color w:val="000000" w:themeColor="text1"/>
        </w:rPr>
        <w:pPrChange w:id="1442" w:author="kimi_zj@sina.com" w:date="2019-09-14T01:31:00Z">
          <w:pPr>
            <w:spacing w:line="360" w:lineRule="auto"/>
            <w:ind w:firstLine="420"/>
          </w:pPr>
        </w:pPrChange>
      </w:pPr>
      <w:del w:id="1443" w:author="kimi_zj@sina.com" w:date="2019-09-14T01:31:00Z">
        <w:r w:rsidRPr="005058A9" w:rsidDel="007725E6">
          <w:rPr>
            <w:rFonts w:ascii="宋体" w:eastAsia="宋体" w:hAnsi="宋体" w:hint="eastAsia"/>
            <w:color w:val="000000" w:themeColor="text1"/>
          </w:rPr>
          <w:delText xml:space="preserve"> </w:delText>
        </w:r>
      </w:del>
      <w:moveFromRangeStart w:id="1444" w:author="kimi_zj@sina.com" w:date="2019-09-14T01:31:00Z" w:name="move19317109"/>
      <w:moveFrom w:id="1445" w:author="kimi_zj@sina.com" w:date="2019-09-14T01:31:00Z">
        <w:r w:rsidR="004940A4" w:rsidRPr="005058A9" w:rsidDel="007725E6">
          <w:rPr>
            <w:rFonts w:ascii="宋体" w:eastAsia="宋体" w:hAnsi="宋体" w:hint="eastAsia"/>
            <w:color w:val="000000" w:themeColor="text1"/>
          </w:rPr>
          <w:t>A公司目前主要以无线局域网模组、无线广域网模组以及物联网感知应用终端三条产品线</w:t>
        </w:r>
        <w:r w:rsidR="00E76604" w:rsidRPr="005058A9" w:rsidDel="007725E6">
          <w:rPr>
            <w:rFonts w:ascii="宋体" w:eastAsia="宋体" w:hAnsi="宋体" w:hint="eastAsia"/>
            <w:color w:val="000000" w:themeColor="text1"/>
          </w:rPr>
          <w:t>构成。</w:t>
        </w:r>
        <w:r w:rsidR="00EE474D" w:rsidRPr="005058A9" w:rsidDel="007725E6">
          <w:rPr>
            <w:rFonts w:ascii="宋体" w:eastAsia="宋体" w:hAnsi="宋体" w:hint="eastAsia"/>
            <w:color w:val="000000" w:themeColor="text1"/>
          </w:rPr>
          <w:t>具体产品组合分布如下图：</w:t>
        </w:r>
      </w:moveFrom>
    </w:p>
    <w:p w14:paraId="6A9A7873" w14:textId="47FFBB96" w:rsidR="00EB3BF2" w:rsidRPr="005058A9" w:rsidDel="007725E6" w:rsidRDefault="00EE474D">
      <w:pPr>
        <w:spacing w:line="360" w:lineRule="auto"/>
        <w:rPr>
          <w:rFonts w:ascii="宋体" w:eastAsia="宋体" w:hAnsi="宋体"/>
          <w:color w:val="000000" w:themeColor="text1"/>
        </w:rPr>
        <w:pPrChange w:id="1446" w:author="kimi_zj@sina.com" w:date="2019-09-14T01:31:00Z">
          <w:pPr>
            <w:spacing w:line="360" w:lineRule="auto"/>
            <w:ind w:firstLine="420"/>
          </w:pPr>
        </w:pPrChange>
      </w:pPr>
      <w:moveFrom w:id="1447" w:author="kimi_zj@sina.com" w:date="2019-09-14T01:31:00Z">
        <w:r w:rsidRPr="005058A9" w:rsidDel="007725E6">
          <w:rPr>
            <w:rFonts w:ascii="宋体" w:eastAsia="宋体" w:hAnsi="宋体"/>
            <w:noProof/>
            <w:color w:val="000000" w:themeColor="text1"/>
            <w:rPrChange w:id="1448" w:author="Unknown">
              <w:rPr>
                <w:noProof/>
              </w:rPr>
            </w:rPrChange>
          </w:rPr>
          <w:drawing>
            <wp:inline distT="0" distB="0" distL="0" distR="0" wp14:anchorId="1658F7ED" wp14:editId="2EA8D796">
              <wp:extent cx="5270500" cy="3347720"/>
              <wp:effectExtent l="0" t="0" r="1270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347720"/>
                      </a:xfrm>
                      <a:prstGeom prst="rect">
                        <a:avLst/>
                      </a:prstGeom>
                    </pic:spPr>
                  </pic:pic>
                </a:graphicData>
              </a:graphic>
            </wp:inline>
          </w:drawing>
        </w:r>
        <w:r w:rsidRPr="005058A9" w:rsidDel="007725E6">
          <w:rPr>
            <w:rFonts w:ascii="宋体" w:eastAsia="宋体" w:hAnsi="宋体" w:hint="eastAsia"/>
            <w:color w:val="000000" w:themeColor="text1"/>
          </w:rPr>
          <w:t xml:space="preserve"> </w:t>
        </w:r>
      </w:moveFrom>
    </w:p>
    <w:p w14:paraId="012212B0" w14:textId="1AB6050F" w:rsidR="00E76604" w:rsidRPr="005058A9" w:rsidDel="00DD5510" w:rsidRDefault="00EE474D">
      <w:pPr>
        <w:spacing w:line="360" w:lineRule="auto"/>
        <w:rPr>
          <w:del w:id="1449" w:author="kimi_zj@sina.com" w:date="2019-09-14T14:45:00Z"/>
          <w:rFonts w:ascii="宋体" w:eastAsia="宋体" w:hAnsi="宋体"/>
          <w:color w:val="000000" w:themeColor="text1"/>
        </w:rPr>
        <w:pPrChange w:id="1450" w:author="kimi_zj@sina.com" w:date="2019-09-14T01:31:00Z">
          <w:pPr>
            <w:spacing w:line="360" w:lineRule="auto"/>
            <w:ind w:firstLine="420"/>
          </w:pPr>
        </w:pPrChange>
      </w:pPr>
      <w:moveFrom w:id="1451" w:author="kimi_zj@sina.com" w:date="2019-09-14T01:31:00Z">
        <w:r w:rsidRPr="005058A9" w:rsidDel="007725E6">
          <w:rPr>
            <w:rFonts w:ascii="宋体" w:eastAsia="宋体" w:hAnsi="宋体" w:hint="eastAsia"/>
            <w:color w:val="000000" w:themeColor="text1"/>
          </w:rPr>
          <w:t>根据A公司的产品分布，</w:t>
        </w:r>
        <w:commentRangeStart w:id="1452"/>
        <w:r w:rsidRPr="005058A9" w:rsidDel="007725E6">
          <w:rPr>
            <w:rFonts w:ascii="宋体" w:eastAsia="宋体" w:hAnsi="宋体" w:hint="eastAsia"/>
            <w:color w:val="000000" w:themeColor="text1"/>
          </w:rPr>
          <w:t>处于红色圈1范围内的IOT模组、蓝牙模组、WI-FI模组属于增长率和市场占有率较高的成熟业务区间，但是该类业务毛利率相对偏低且未来随着市场饱和市场增长逐渐放缓，针对这类业务方向研发投入维持稳定，通过增加营销资源进一步扩大市场份额，提升效率保持利润率，</w:t>
        </w:r>
        <w:commentRangeEnd w:id="1452"/>
        <w:r w:rsidR="00992DE0" w:rsidDel="007725E6">
          <w:rPr>
            <w:rStyle w:val="af1"/>
          </w:rPr>
          <w:commentReference w:id="1452"/>
        </w:r>
        <w:r w:rsidRPr="005058A9" w:rsidDel="007725E6">
          <w:rPr>
            <w:rFonts w:ascii="宋体" w:eastAsia="宋体" w:hAnsi="宋体" w:hint="eastAsia"/>
            <w:color w:val="000000" w:themeColor="text1"/>
          </w:rPr>
          <w:t>为公司创造最大的价值，为红色区域2的产品线方向提供支撑。</w:t>
        </w:r>
        <w:commentRangeStart w:id="1453"/>
        <w:r w:rsidRPr="005058A9" w:rsidDel="007725E6">
          <w:rPr>
            <w:rFonts w:ascii="宋体" w:eastAsia="宋体" w:hAnsi="宋体" w:hint="eastAsia"/>
            <w:color w:val="000000" w:themeColor="text1"/>
          </w:rPr>
          <w:t>处于红色圈2标记的产品线属于高速增长的业务，但是市场占有率相对较低。针对这类产品线，应加大产品、研发和营销的投入，尤其是在产品研发上尽最大可能为市场提供有独特价值的产品，以通过差异化战略或者聚焦战略迅速战略市场，</w:t>
        </w:r>
        <w:r w:rsidR="003A380D" w:rsidRPr="005058A9" w:rsidDel="007725E6">
          <w:rPr>
            <w:rFonts w:ascii="宋体" w:eastAsia="宋体" w:hAnsi="宋体" w:hint="eastAsia"/>
            <w:color w:val="000000" w:themeColor="text1"/>
          </w:rPr>
          <w:t>以争取向1区域转移，成为公司的“</w:t>
        </w:r>
        <w:r w:rsidR="004874A4" w:rsidRPr="005058A9" w:rsidDel="007725E6">
          <w:rPr>
            <w:rFonts w:ascii="宋体" w:eastAsia="宋体" w:hAnsi="宋体" w:hint="eastAsia"/>
            <w:color w:val="000000" w:themeColor="text1"/>
          </w:rPr>
          <w:t>金牛</w:t>
        </w:r>
        <w:r w:rsidR="003A380D" w:rsidRPr="005058A9" w:rsidDel="007725E6">
          <w:rPr>
            <w:rFonts w:ascii="宋体" w:eastAsia="宋体" w:hAnsi="宋体" w:hint="eastAsia"/>
            <w:color w:val="000000" w:themeColor="text1"/>
          </w:rPr>
          <w:t>”</w:t>
        </w:r>
        <w:r w:rsidR="004874A4" w:rsidRPr="005058A9" w:rsidDel="007725E6">
          <w:rPr>
            <w:rFonts w:ascii="宋体" w:eastAsia="宋体" w:hAnsi="宋体" w:hint="eastAsia"/>
            <w:color w:val="000000" w:themeColor="text1"/>
          </w:rPr>
          <w:t>。</w:t>
        </w:r>
        <w:commentRangeEnd w:id="1453"/>
        <w:r w:rsidR="00D92991" w:rsidDel="007725E6">
          <w:rPr>
            <w:rStyle w:val="af1"/>
          </w:rPr>
          <w:commentReference w:id="1453"/>
        </w:r>
        <w:r w:rsidR="004874A4" w:rsidRPr="005058A9" w:rsidDel="007725E6">
          <w:rPr>
            <w:rFonts w:ascii="宋体" w:eastAsia="宋体" w:hAnsi="宋体" w:hint="eastAsia"/>
            <w:color w:val="000000" w:themeColor="text1"/>
          </w:rPr>
          <w:t>对于区域3内的产品方向，在公司未来业务策略中应该减少研发投入，逐渐收缩甚至退出，将资源聚焦到1、2区域。</w:t>
        </w:r>
        <w:r w:rsidR="007A3AF5" w:rsidRPr="005058A9" w:rsidDel="007725E6">
          <w:rPr>
            <w:rFonts w:ascii="宋体" w:eastAsia="宋体" w:hAnsi="宋体" w:hint="eastAsia"/>
            <w:color w:val="000000" w:themeColor="text1"/>
          </w:rPr>
          <w:t>因此公司在产品规划方面应重点关注区域2下的感知应用终端类产品的产品</w:t>
        </w:r>
        <w:del w:id="1454" w:author="kimi_zj@sina.com" w:date="2019-09-14T14:45:00Z">
          <w:r w:rsidR="007A3AF5" w:rsidRPr="005058A9" w:rsidDel="00DD5510">
            <w:rPr>
              <w:rFonts w:ascii="宋体" w:eastAsia="宋体" w:hAnsi="宋体" w:hint="eastAsia"/>
              <w:color w:val="000000" w:themeColor="text1"/>
            </w:rPr>
            <w:delText>规划。</w:delText>
          </w:r>
        </w:del>
      </w:moveFrom>
    </w:p>
    <w:p w14:paraId="09940F73" w14:textId="20A43CEA" w:rsidR="003D16FE" w:rsidRPr="005058A9" w:rsidDel="007725E6" w:rsidRDefault="007A3AF5">
      <w:pPr>
        <w:spacing w:line="360" w:lineRule="auto"/>
        <w:rPr>
          <w:del w:id="1455" w:author="kimi_zj@sina.com" w:date="2019-09-14T01:31:00Z"/>
          <w:rFonts w:ascii="宋体" w:eastAsia="宋体" w:hAnsi="宋体"/>
          <w:color w:val="000000" w:themeColor="text1"/>
        </w:rPr>
        <w:pPrChange w:id="1456" w:author="kimi_zj@sina.com" w:date="2019-09-14T01:31:00Z">
          <w:pPr>
            <w:spacing w:line="360" w:lineRule="auto"/>
            <w:ind w:firstLine="420"/>
          </w:pPr>
        </w:pPrChange>
      </w:pPr>
      <w:moveFrom w:id="1457" w:author="kimi_zj@sina.com" w:date="2019-09-14T01:31:00Z">
        <w:r w:rsidRPr="005058A9" w:rsidDel="007725E6">
          <w:rPr>
            <w:rFonts w:ascii="宋体" w:eastAsia="宋体" w:hAnsi="宋体" w:hint="eastAsia"/>
            <w:color w:val="000000" w:themeColor="text1"/>
          </w:rPr>
          <w:t>因此本章后续</w:t>
        </w:r>
        <w:r w:rsidR="004940A4" w:rsidRPr="005058A9" w:rsidDel="007725E6">
          <w:rPr>
            <w:rFonts w:ascii="宋体" w:eastAsia="宋体" w:hAnsi="宋体" w:hint="eastAsia"/>
            <w:color w:val="000000" w:themeColor="text1"/>
          </w:rPr>
          <w:t>内容具体选择以A公司感知应用终端产品线</w:t>
        </w:r>
        <w:r w:rsidR="000A354A" w:rsidRPr="005058A9" w:rsidDel="007725E6">
          <w:rPr>
            <w:rFonts w:ascii="宋体" w:eastAsia="宋体" w:hAnsi="宋体" w:hint="eastAsia"/>
            <w:color w:val="000000" w:themeColor="text1"/>
          </w:rPr>
          <w:t>下</w:t>
        </w:r>
        <w:r w:rsidR="004940A4" w:rsidRPr="005058A9" w:rsidDel="007725E6">
          <w:rPr>
            <w:rFonts w:ascii="宋体" w:eastAsia="宋体" w:hAnsi="宋体" w:hint="eastAsia"/>
            <w:color w:val="000000" w:themeColor="text1"/>
          </w:rPr>
          <w:t>的智能定位卡产品为例提出A公司在产品规划管理方面的思路和方法。智能定位卡融合了“定位器、室内定位、户外定位、用户管理”等多种方式，为人员、动物、车辆、物品等提供了便捷的通用化解决方案。基于智能定位卡的位置物联网解决方案，可以提供GPS定位器、北斗定位器、NB-IOT定位器、防丢器、急救报警器、儿童定位器、老人定位器、女性定位器、汽车定位器、定位手表、定位手环、室内定位、校园定位卡学生卡、智能工卡、智能环卫卡、智能工牌等一系列的产品。客户可以根据需求自由选择组合配置或定制。</w:t>
        </w:r>
      </w:moveFrom>
      <w:moveFromRangeEnd w:id="1444"/>
    </w:p>
    <w:p w14:paraId="0288BA14" w14:textId="2A8F313B" w:rsidR="003D16FE" w:rsidRPr="00B60604" w:rsidRDefault="003D16FE">
      <w:pPr>
        <w:spacing w:line="360" w:lineRule="auto"/>
        <w:rPr>
          <w:rFonts w:ascii="宋体" w:eastAsia="宋体" w:hAnsi="宋体"/>
          <w:b/>
          <w:color w:val="000000" w:themeColor="text1"/>
        </w:rPr>
        <w:pPrChange w:id="1458" w:author="kimi_zj@sina.com" w:date="2019-09-14T01:31:00Z">
          <w:pPr>
            <w:spacing w:line="360" w:lineRule="auto"/>
            <w:outlineLvl w:val="2"/>
          </w:pPr>
        </w:pPrChange>
      </w:pPr>
      <w:del w:id="1459" w:author="kimi_zj@sina.com" w:date="2019-09-14T01:28:00Z">
        <w:r w:rsidRPr="00B60604" w:rsidDel="007C6ED0">
          <w:rPr>
            <w:rFonts w:ascii="宋体" w:eastAsia="宋体" w:hAnsi="宋体" w:hint="eastAsia"/>
            <w:b/>
            <w:color w:val="000000" w:themeColor="text1"/>
          </w:rPr>
          <w:delText>4.1.2 产品规划流程概要</w:delText>
        </w:r>
      </w:del>
      <w:ins w:id="1460" w:author="User" w:date="2019-09-11T15:45:00Z">
        <w:del w:id="1461" w:author="kimi_zj@sina.com" w:date="2019-09-14T01:28:00Z">
          <w:r w:rsidR="00826FF5" w:rsidDel="007C6ED0">
            <w:rPr>
              <w:rFonts w:ascii="宋体" w:eastAsia="宋体" w:hAnsi="宋体" w:hint="eastAsia"/>
              <w:b/>
              <w:color w:val="000000" w:themeColor="text1"/>
            </w:rPr>
            <w:delText>——</w:delText>
          </w:r>
        </w:del>
      </w:ins>
    </w:p>
    <w:p w14:paraId="73875E32" w14:textId="0EDC3498" w:rsidR="006602FB" w:rsidRPr="006602FB" w:rsidRDefault="006602FB">
      <w:pPr>
        <w:spacing w:line="360" w:lineRule="auto"/>
        <w:outlineLvl w:val="0"/>
        <w:rPr>
          <w:ins w:id="1462" w:author="kimi_zj@sina.com" w:date="2019-09-14T01:34:00Z"/>
          <w:rFonts w:ascii="宋体" w:eastAsia="宋体" w:hAnsi="宋体"/>
          <w:b/>
          <w:color w:val="000000" w:themeColor="text1"/>
          <w:rPrChange w:id="1463" w:author="kimi_zj@sina.com" w:date="2019-09-14T01:35:00Z">
            <w:rPr>
              <w:ins w:id="1464" w:author="kimi_zj@sina.com" w:date="2019-09-14T01:34:00Z"/>
              <w:rFonts w:ascii="宋体" w:eastAsia="宋体" w:hAnsi="宋体"/>
              <w:color w:val="000000" w:themeColor="text1"/>
            </w:rPr>
          </w:rPrChange>
        </w:rPr>
        <w:pPrChange w:id="1465" w:author="kimi_zj@sina.com" w:date="2019-09-14T01:35:00Z">
          <w:pPr>
            <w:spacing w:line="360" w:lineRule="auto"/>
            <w:outlineLvl w:val="1"/>
          </w:pPr>
        </w:pPrChange>
      </w:pPr>
      <w:ins w:id="1466" w:author="kimi_zj@sina.com" w:date="2019-09-14T01:34:00Z">
        <w:r w:rsidRPr="006602FB">
          <w:rPr>
            <w:rFonts w:ascii="宋体" w:eastAsia="宋体" w:hAnsi="宋体"/>
            <w:b/>
            <w:color w:val="000000" w:themeColor="text1"/>
            <w:rPrChange w:id="1467" w:author="kimi_zj@sina.com" w:date="2019-09-14T01:35:00Z">
              <w:rPr>
                <w:rFonts w:ascii="MS Mincho" w:eastAsia="MS Mincho" w:hAnsi="MS Mincho" w:cs="MS Mincho"/>
                <w:color w:val="000000"/>
                <w:sz w:val="21"/>
                <w:szCs w:val="21"/>
                <w:shd w:val="clear" w:color="auto" w:fill="FFFFFF"/>
              </w:rPr>
            </w:rPrChange>
          </w:rPr>
          <w:t>第五章  A公司</w:t>
        </w:r>
        <w:r w:rsidRPr="006602FB">
          <w:rPr>
            <w:rFonts w:ascii="宋体" w:eastAsia="宋体" w:hAnsi="宋体" w:hint="eastAsia"/>
            <w:b/>
            <w:color w:val="000000" w:themeColor="text1"/>
            <w:rPrChange w:id="1468" w:author="kimi_zj@sina.com" w:date="2019-09-14T01:35:00Z">
              <w:rPr>
                <w:rFonts w:ascii="MS Mincho" w:eastAsia="MS Mincho" w:hAnsi="MS Mincho" w:cs="MS Mincho" w:hint="eastAsia"/>
                <w:color w:val="000000"/>
                <w:sz w:val="21"/>
                <w:szCs w:val="21"/>
                <w:shd w:val="clear" w:color="auto" w:fill="FFFFFF"/>
              </w:rPr>
            </w:rPrChange>
          </w:rPr>
          <w:t>产品战略规划实施案例分析——以智能卡为例</w:t>
        </w:r>
      </w:ins>
    </w:p>
    <w:p w14:paraId="271F4382" w14:textId="24F74119" w:rsidR="00C50993" w:rsidRDefault="00C50993" w:rsidP="00C50993">
      <w:pPr>
        <w:spacing w:line="360" w:lineRule="auto"/>
        <w:ind w:firstLine="420"/>
        <w:rPr>
          <w:ins w:id="1469" w:author="kimi_zj@sina.com" w:date="2019-09-14T14:46:00Z"/>
          <w:rFonts w:ascii="宋体" w:eastAsia="宋体" w:hAnsi="宋体" w:hint="eastAsia"/>
          <w:color w:val="000000" w:themeColor="text1"/>
        </w:rPr>
      </w:pPr>
      <w:ins w:id="1470" w:author="kimi_zj@sina.com" w:date="2019-09-14T14:46:00Z">
        <w:r>
          <w:rPr>
            <w:rFonts w:ascii="宋体" w:eastAsia="宋体" w:hAnsi="宋体" w:hint="eastAsia"/>
            <w:color w:val="000000" w:themeColor="text1"/>
          </w:rPr>
          <w:t>A公司的感知应用终端产品线中有</w:t>
        </w:r>
      </w:ins>
      <w:ins w:id="1471" w:author="kimi_zj@sina.com" w:date="2019-09-14T14:47:00Z">
        <w:r>
          <w:rPr>
            <w:rFonts w:ascii="宋体" w:eastAsia="宋体" w:hAnsi="宋体" w:hint="eastAsia"/>
            <w:color w:val="000000" w:themeColor="text1"/>
          </w:rPr>
          <w:t>一个系列的产品，如智能学生卡、智慧老年卡、无陪伴儿童卡、智慧物流定位卡以及资产保全定位卡</w:t>
        </w:r>
      </w:ins>
      <w:ins w:id="1472" w:author="kimi_zj@sina.com" w:date="2019-09-14T14:48:00Z">
        <w:r>
          <w:rPr>
            <w:rFonts w:ascii="宋体" w:eastAsia="宋体" w:hAnsi="宋体" w:hint="eastAsia"/>
            <w:color w:val="000000" w:themeColor="text1"/>
          </w:rPr>
          <w:t>等，这类产品主要以</w:t>
        </w:r>
        <w:r>
          <w:rPr>
            <w:rFonts w:ascii="宋体" w:eastAsia="宋体" w:hAnsi="宋体" w:hint="eastAsia"/>
            <w:color w:val="000000" w:themeColor="text1"/>
          </w:rPr>
          <w:lastRenderedPageBreak/>
          <w:t>定位功能为主，卡片</w:t>
        </w:r>
      </w:ins>
      <w:ins w:id="1473" w:author="kimi_zj@sina.com" w:date="2019-09-14T14:46:00Z">
        <w:r w:rsidRPr="005058A9">
          <w:rPr>
            <w:rFonts w:ascii="宋体" w:eastAsia="宋体" w:hAnsi="宋体" w:hint="eastAsia"/>
            <w:color w:val="000000" w:themeColor="text1"/>
          </w:rPr>
          <w:t>融合了“定位器、室内定位、户外定位、用户管理”等多种方式，为人员、动物、车辆、物品等提供了便捷的通用化解决方案。基于智能定位卡的位置物联网解决方案，可以提供GPS定位器、北斗定位器、NB-IOT定位器、防丢器、急救报警器、儿童定位器、老人定位器、女性定位器、汽车定位器、定位手表、定位手环、室内定位、校园定位卡学生卡、智能工卡、智能环卫卡、智能工牌等一系列的产品。客户可以根据需求自由选择组合配置或定制。</w:t>
        </w:r>
      </w:ins>
      <w:ins w:id="1474" w:author="kimi_zj@sina.com" w:date="2019-09-14T14:48:00Z">
        <w:r w:rsidRPr="005058A9">
          <w:rPr>
            <w:rFonts w:ascii="宋体" w:eastAsia="宋体" w:hAnsi="宋体" w:hint="eastAsia"/>
            <w:color w:val="000000" w:themeColor="text1"/>
          </w:rPr>
          <w:t>本章后续内容具体选择以A公司的智能定位卡产品为例提出A公司在产品规划管理方面的思路和方法。</w:t>
        </w:r>
      </w:ins>
    </w:p>
    <w:p w14:paraId="304C6BFF" w14:textId="00B28671" w:rsidR="00C55100" w:rsidRPr="005058A9" w:rsidDel="007C6ED0" w:rsidRDefault="00776943" w:rsidP="00712D20">
      <w:pPr>
        <w:spacing w:line="360" w:lineRule="auto"/>
        <w:ind w:firstLine="420"/>
        <w:rPr>
          <w:del w:id="1475" w:author="kimi_zj@sina.com" w:date="2019-09-14T01:28:00Z"/>
          <w:rFonts w:ascii="宋体" w:eastAsia="宋体" w:hAnsi="宋体"/>
          <w:color w:val="000000" w:themeColor="text1"/>
        </w:rPr>
      </w:pPr>
      <w:del w:id="1476" w:author="kimi_zj@sina.com" w:date="2019-09-14T01:28:00Z">
        <w:r w:rsidRPr="005058A9" w:rsidDel="007C6ED0">
          <w:rPr>
            <w:rFonts w:ascii="宋体" w:eastAsia="宋体" w:hAnsi="宋体" w:hint="eastAsia"/>
            <w:color w:val="000000" w:themeColor="text1"/>
          </w:rPr>
          <w:delText xml:space="preserve"> </w:delText>
        </w:r>
        <w:r w:rsidR="00712D20" w:rsidRPr="005058A9" w:rsidDel="007C6ED0">
          <w:rPr>
            <w:rFonts w:ascii="宋体" w:eastAsia="宋体" w:hAnsi="宋体" w:hint="eastAsia"/>
            <w:color w:val="000000" w:themeColor="text1"/>
          </w:rPr>
          <w:delText>第二章产品管理相关理论和文献介绍里面指出</w:delText>
        </w:r>
        <w:r w:rsidR="00712D20" w:rsidRPr="005058A9" w:rsidDel="007C6ED0">
          <w:rPr>
            <w:rFonts w:ascii="宋体" w:eastAsia="宋体" w:hAnsi="宋体"/>
            <w:color w:val="000000" w:themeColor="text1"/>
          </w:rPr>
          <w:delText>产品管理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w:delText>
        </w:r>
        <w:r w:rsidR="008513E7" w:rsidRPr="005058A9" w:rsidDel="007C6ED0">
          <w:rPr>
            <w:rFonts w:ascii="宋体" w:eastAsia="宋体" w:hAnsi="宋体"/>
            <w:color w:val="000000" w:themeColor="text1"/>
          </w:rPr>
          <w:delText>的进程，贯穿着一个公司所有的业务部门，覆盖着产品全部的生命历程</w:delText>
        </w:r>
        <w:r w:rsidR="00712D20" w:rsidRPr="005058A9" w:rsidDel="007C6ED0">
          <w:rPr>
            <w:rFonts w:ascii="宋体" w:eastAsia="宋体" w:hAnsi="宋体" w:hint="eastAsia"/>
            <w:color w:val="000000" w:themeColor="text1"/>
          </w:rPr>
          <w:delText>。</w:delText>
        </w:r>
        <w:r w:rsidR="008513E7" w:rsidRPr="005058A9" w:rsidDel="007C6ED0">
          <w:rPr>
            <w:rFonts w:ascii="宋体" w:eastAsia="宋体" w:hAnsi="宋体" w:hint="eastAsia"/>
            <w:color w:val="000000" w:themeColor="text1"/>
          </w:rPr>
          <w:delText>简而言之</w:delText>
        </w:r>
        <w:r w:rsidR="00712D20" w:rsidRPr="005058A9" w:rsidDel="007C6ED0">
          <w:rPr>
            <w:rFonts w:ascii="宋体" w:eastAsia="宋体" w:hAnsi="宋体" w:hint="eastAsia"/>
            <w:color w:val="000000" w:themeColor="text1"/>
          </w:rPr>
          <w:delText>产品管理是一项从产品诞生之前到产品退市的</w:delText>
        </w:r>
        <w:r w:rsidR="00C55100" w:rsidRPr="005058A9" w:rsidDel="007C6ED0">
          <w:rPr>
            <w:rFonts w:ascii="宋体" w:eastAsia="宋体" w:hAnsi="宋体" w:hint="eastAsia"/>
            <w:color w:val="000000" w:themeColor="text1"/>
          </w:rPr>
          <w:delText>整个生命周期里面的一系列活动。如图所示，</w:delText>
        </w:r>
        <w:r w:rsidR="008513E7" w:rsidRPr="005058A9" w:rsidDel="007C6ED0">
          <w:rPr>
            <w:rFonts w:ascii="宋体" w:eastAsia="宋体" w:hAnsi="宋体" w:hint="eastAsia"/>
            <w:color w:val="000000" w:themeColor="text1"/>
          </w:rPr>
          <w:delText>它包括市场</w:delText>
        </w:r>
        <w:r w:rsidR="00595143" w:rsidRPr="005058A9" w:rsidDel="007C6ED0">
          <w:rPr>
            <w:rFonts w:ascii="宋体" w:eastAsia="宋体" w:hAnsi="宋体" w:hint="eastAsia"/>
            <w:color w:val="000000" w:themeColor="text1"/>
          </w:rPr>
          <w:delText>定位</w:delText>
        </w:r>
        <w:r w:rsidR="008513E7" w:rsidRPr="005058A9" w:rsidDel="007C6ED0">
          <w:rPr>
            <w:rFonts w:ascii="宋体" w:eastAsia="宋体" w:hAnsi="宋体" w:hint="eastAsia"/>
            <w:color w:val="000000" w:themeColor="text1"/>
          </w:rPr>
          <w:delText>、产品定位、</w:delText>
        </w:r>
        <w:r w:rsidR="00C90FD6" w:rsidRPr="005058A9" w:rsidDel="007C6ED0">
          <w:rPr>
            <w:rFonts w:ascii="宋体" w:eastAsia="宋体" w:hAnsi="宋体" w:hint="eastAsia"/>
            <w:color w:val="000000" w:themeColor="text1"/>
          </w:rPr>
          <w:delText>客户</w:delText>
        </w:r>
        <w:r w:rsidR="00595143" w:rsidRPr="005058A9" w:rsidDel="007C6ED0">
          <w:rPr>
            <w:rFonts w:ascii="宋体" w:eastAsia="宋体" w:hAnsi="宋体" w:hint="eastAsia"/>
            <w:color w:val="000000" w:themeColor="text1"/>
          </w:rPr>
          <w:delText>需求分析、产品路线规划、</w:delText>
        </w:r>
        <w:r w:rsidR="00570802" w:rsidRPr="005058A9" w:rsidDel="007C6ED0">
          <w:rPr>
            <w:rFonts w:ascii="宋体" w:eastAsia="宋体" w:hAnsi="宋体" w:hint="eastAsia"/>
            <w:color w:val="000000" w:themeColor="text1"/>
          </w:rPr>
          <w:delText>产品研发和产品上市运营等活动。</w:delText>
        </w:r>
      </w:del>
    </w:p>
    <w:p w14:paraId="3950AEEF" w14:textId="2B9A58C8" w:rsidR="00C55100" w:rsidRPr="005058A9" w:rsidDel="007C6ED0" w:rsidRDefault="00C90FD6" w:rsidP="005E1B84">
      <w:pPr>
        <w:spacing w:line="360" w:lineRule="auto"/>
        <w:rPr>
          <w:del w:id="1477" w:author="kimi_zj@sina.com" w:date="2019-09-14T01:28:00Z"/>
          <w:rFonts w:ascii="宋体" w:eastAsia="宋体" w:hAnsi="宋体"/>
          <w:color w:val="000000" w:themeColor="text1"/>
        </w:rPr>
      </w:pPr>
      <w:del w:id="1478" w:author="kimi_zj@sina.com" w:date="2019-09-14T01:28:00Z">
        <w:r w:rsidRPr="005058A9" w:rsidDel="007C6ED0">
          <w:rPr>
            <w:rFonts w:ascii="宋体" w:eastAsia="宋体" w:hAnsi="宋体"/>
            <w:noProof/>
            <w:color w:val="000000" w:themeColor="text1"/>
            <w:rPrChange w:id="1479" w:author="Unknown">
              <w:rPr>
                <w:noProof/>
              </w:rPr>
            </w:rPrChange>
          </w:rPr>
          <w:drawing>
            <wp:inline distT="0" distB="0" distL="0" distR="0" wp14:anchorId="38CC0495" wp14:editId="46A9C444">
              <wp:extent cx="5270500" cy="1948180"/>
              <wp:effectExtent l="0" t="0" r="1270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948180"/>
                      </a:xfrm>
                      <a:prstGeom prst="rect">
                        <a:avLst/>
                      </a:prstGeom>
                    </pic:spPr>
                  </pic:pic>
                </a:graphicData>
              </a:graphic>
            </wp:inline>
          </w:drawing>
        </w:r>
      </w:del>
    </w:p>
    <w:p w14:paraId="0FA07E8A" w14:textId="0B264609" w:rsidR="00570802" w:rsidRPr="005058A9" w:rsidDel="007C6ED0" w:rsidRDefault="00570802" w:rsidP="00712D20">
      <w:pPr>
        <w:spacing w:line="360" w:lineRule="auto"/>
        <w:ind w:firstLine="420"/>
        <w:rPr>
          <w:del w:id="1480" w:author="kimi_zj@sina.com" w:date="2019-09-14T01:28:00Z"/>
          <w:rFonts w:ascii="宋体" w:eastAsia="宋体" w:hAnsi="宋体"/>
          <w:color w:val="000000" w:themeColor="text1"/>
        </w:rPr>
      </w:pPr>
      <w:del w:id="1481" w:author="kimi_zj@sina.com" w:date="2019-09-14T01:28:00Z">
        <w:r w:rsidRPr="005058A9" w:rsidDel="007C6ED0">
          <w:rPr>
            <w:rFonts w:ascii="宋体" w:eastAsia="宋体" w:hAnsi="宋体" w:hint="eastAsia"/>
            <w:color w:val="000000" w:themeColor="text1"/>
          </w:rPr>
          <w:delText>产品管理</w:delText>
        </w:r>
        <w:r w:rsidR="007212B0" w:rsidRPr="005058A9" w:rsidDel="007C6ED0">
          <w:rPr>
            <w:rFonts w:ascii="宋体" w:eastAsia="宋体" w:hAnsi="宋体" w:hint="eastAsia"/>
            <w:color w:val="000000" w:themeColor="text1"/>
          </w:rPr>
          <w:delText>是一项复杂的系统工程，</w:delText>
        </w:r>
        <w:r w:rsidRPr="005058A9" w:rsidDel="007C6ED0">
          <w:rPr>
            <w:rFonts w:ascii="宋体" w:eastAsia="宋体" w:hAnsi="宋体" w:hint="eastAsia"/>
            <w:color w:val="000000" w:themeColor="text1"/>
          </w:rPr>
          <w:delText>其中产品规划（上图虚线框内活动）</w:delText>
        </w:r>
        <w:r w:rsidR="007212B0" w:rsidRPr="005058A9" w:rsidDel="007C6ED0">
          <w:rPr>
            <w:rFonts w:ascii="宋体" w:eastAsia="宋体" w:hAnsi="宋体" w:hint="eastAsia"/>
            <w:color w:val="000000" w:themeColor="text1"/>
          </w:rPr>
          <w:delText>是产品管理工作的核心。产品规划涉及到市场调研、竞争分析、公司战略与业务能力评估、客户需求分析与归纳、产品产品周期管理以及产品技术路线规划等工作。好的产品规划能让</w:delText>
        </w:r>
        <w:r w:rsidRPr="005058A9" w:rsidDel="007C6ED0">
          <w:rPr>
            <w:rFonts w:ascii="宋体" w:eastAsia="宋体" w:hAnsi="宋体" w:hint="eastAsia"/>
            <w:color w:val="000000" w:themeColor="text1"/>
          </w:rPr>
          <w:delText>企业根据自身战略作出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w:delText>
        </w:r>
        <w:r w:rsidR="004C1066" w:rsidRPr="005058A9" w:rsidDel="007C6ED0">
          <w:rPr>
            <w:rFonts w:ascii="宋体" w:eastAsia="宋体" w:hAnsi="宋体" w:hint="eastAsia"/>
            <w:color w:val="000000" w:themeColor="text1"/>
          </w:rPr>
          <w:delText>要做好产品规划需要对企业所处的行业趋势、竞争环境、自身内部业务能力以及客户需求有充分的认识和理解，发挥企业自身的优势，避开企业的短板，选择最适合公司发展的目标市场。继而在产品规划过程中还需要结合一些理论工具</w:delText>
        </w:r>
        <w:r w:rsidR="008C463C" w:rsidRPr="005058A9" w:rsidDel="007C6ED0">
          <w:rPr>
            <w:rFonts w:ascii="宋体" w:eastAsia="宋体" w:hAnsi="宋体" w:hint="eastAsia"/>
            <w:color w:val="000000" w:themeColor="text1"/>
          </w:rPr>
          <w:delText>，如产品生命周期理论以及波士顿矩阵工具等。</w:delText>
        </w:r>
      </w:del>
    </w:p>
    <w:p w14:paraId="48705757" w14:textId="288435A9" w:rsidR="00BF26CD" w:rsidRPr="005058A9" w:rsidDel="007C6ED0" w:rsidRDefault="00BF26CD" w:rsidP="00BF26CD">
      <w:pPr>
        <w:spacing w:line="360" w:lineRule="auto"/>
        <w:ind w:firstLine="420"/>
        <w:rPr>
          <w:del w:id="1482" w:author="kimi_zj@sina.com" w:date="2019-09-14T01:28:00Z"/>
          <w:rFonts w:ascii="宋体" w:eastAsia="宋体" w:hAnsi="宋体"/>
          <w:color w:val="000000" w:themeColor="text1"/>
        </w:rPr>
      </w:pPr>
      <w:del w:id="1483" w:author="kimi_zj@sina.com" w:date="2019-09-14T01:28:00Z">
        <w:r w:rsidRPr="005058A9" w:rsidDel="007C6ED0">
          <w:rPr>
            <w:rFonts w:ascii="宋体" w:eastAsia="宋体" w:hAnsi="宋体" w:hint="eastAsia"/>
            <w:color w:val="000000" w:themeColor="text1"/>
          </w:rPr>
          <w:delText>本论</w:delText>
        </w:r>
      </w:del>
      <w:ins w:id="1484" w:author="User" w:date="2019-09-09T11:27:00Z">
        <w:del w:id="1485" w:author="kimi_zj@sina.com" w:date="2019-09-14T01:28:00Z">
          <w:r w:rsidR="00030D2E" w:rsidDel="007C6ED0">
            <w:rPr>
              <w:rFonts w:ascii="宋体" w:eastAsia="宋体" w:hAnsi="宋体" w:hint="eastAsia"/>
              <w:color w:val="000000" w:themeColor="text1"/>
            </w:rPr>
            <w:delText>文</w:delText>
          </w:r>
        </w:del>
      </w:ins>
      <w:del w:id="1486" w:author="kimi_zj@sina.com" w:date="2019-09-14T01:28:00Z">
        <w:r w:rsidRPr="005058A9" w:rsidDel="007C6ED0">
          <w:rPr>
            <w:rFonts w:ascii="宋体" w:eastAsia="宋体" w:hAnsi="宋体" w:hint="eastAsia"/>
            <w:color w:val="000000" w:themeColor="text1"/>
          </w:rPr>
          <w:delText>第二章对产品管理以及产品规划的理论和文献做了详尽的分析和回顾，根据过往文献在已有其他行业的研究成果和经验，结合A公司的具体实际情况，本文提出了A公司产品规划的一种具体可行的思路：</w:delText>
        </w:r>
        <w:r w:rsidR="00CE5C70" w:rsidRPr="005058A9" w:rsidDel="007C6ED0">
          <w:rPr>
            <w:rFonts w:ascii="宋体" w:eastAsia="宋体" w:hAnsi="宋体" w:hint="eastAsia"/>
            <w:color w:val="000000" w:themeColor="text1"/>
          </w:rPr>
          <w:delText>基于A公司的公司战略，</w:delText>
        </w:r>
        <w:r w:rsidR="007D26F1" w:rsidRPr="005058A9" w:rsidDel="007C6ED0">
          <w:rPr>
            <w:rFonts w:ascii="宋体" w:eastAsia="宋体" w:hAnsi="宋体" w:hint="eastAsia"/>
            <w:color w:val="000000" w:themeColor="text1"/>
          </w:rPr>
          <w:delText>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delText>
        </w:r>
        <w:r w:rsidR="00DE561D" w:rsidRPr="005058A9" w:rsidDel="007C6ED0">
          <w:rPr>
            <w:rFonts w:ascii="宋体" w:eastAsia="宋体" w:hAnsi="宋体" w:hint="eastAsia"/>
            <w:color w:val="000000" w:themeColor="text1"/>
          </w:rPr>
          <w:delText>。具体的产品规划思路和流程逻辑见下图：</w:delText>
        </w:r>
      </w:del>
    </w:p>
    <w:p w14:paraId="4B49A6BB" w14:textId="13720072" w:rsidR="00DE561D" w:rsidRPr="005058A9" w:rsidDel="007C6ED0" w:rsidRDefault="004C5497" w:rsidP="00CB4109">
      <w:pPr>
        <w:spacing w:line="360" w:lineRule="auto"/>
        <w:rPr>
          <w:del w:id="1487" w:author="kimi_zj@sina.com" w:date="2019-09-14T01:28:00Z"/>
          <w:rFonts w:ascii="宋体" w:eastAsia="宋体" w:hAnsi="宋体"/>
          <w:color w:val="000000" w:themeColor="text1"/>
        </w:rPr>
      </w:pPr>
      <w:del w:id="1488" w:author="kimi_zj@sina.com" w:date="2019-09-14T01:28:00Z">
        <w:r w:rsidRPr="005058A9" w:rsidDel="007C6ED0">
          <w:rPr>
            <w:rFonts w:ascii="宋体" w:eastAsia="宋体" w:hAnsi="宋体"/>
            <w:noProof/>
            <w:color w:val="000000" w:themeColor="text1"/>
            <w:rPrChange w:id="1489" w:author="Unknown">
              <w:rPr>
                <w:noProof/>
              </w:rPr>
            </w:rPrChange>
          </w:rPr>
          <w:drawing>
            <wp:inline distT="0" distB="0" distL="0" distR="0" wp14:anchorId="7AC97828" wp14:editId="386832FE">
              <wp:extent cx="5270500" cy="2385060"/>
              <wp:effectExtent l="0" t="0" r="1270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385060"/>
                      </a:xfrm>
                      <a:prstGeom prst="rect">
                        <a:avLst/>
                      </a:prstGeom>
                    </pic:spPr>
                  </pic:pic>
                </a:graphicData>
              </a:graphic>
            </wp:inline>
          </w:drawing>
        </w:r>
      </w:del>
    </w:p>
    <w:p w14:paraId="2F3FD584" w14:textId="33D20DAB" w:rsidR="008D348C" w:rsidRPr="005058A9" w:rsidDel="007C6ED0" w:rsidRDefault="00AD021F" w:rsidP="00CB4109">
      <w:pPr>
        <w:spacing w:line="360" w:lineRule="auto"/>
        <w:rPr>
          <w:del w:id="1490" w:author="kimi_zj@sina.com" w:date="2019-09-14T01:28:00Z"/>
          <w:rFonts w:ascii="宋体" w:eastAsia="宋体" w:hAnsi="宋体"/>
          <w:color w:val="000000" w:themeColor="text1"/>
        </w:rPr>
      </w:pPr>
      <w:del w:id="1491" w:author="kimi_zj@sina.com" w:date="2019-09-14T01:28:00Z">
        <w:r w:rsidRPr="005058A9" w:rsidDel="007C6ED0">
          <w:rPr>
            <w:rFonts w:ascii="宋体" w:eastAsia="宋体" w:hAnsi="宋体" w:hint="eastAsia"/>
            <w:color w:val="000000" w:themeColor="text1"/>
          </w:rPr>
          <w:delText>明确了产品管理和产品规划的相关流程和方法以后，</w:delText>
        </w:r>
        <w:r w:rsidR="008D348C" w:rsidRPr="005058A9" w:rsidDel="007C6ED0">
          <w:rPr>
            <w:rFonts w:ascii="宋体" w:eastAsia="宋体" w:hAnsi="宋体" w:hint="eastAsia"/>
            <w:color w:val="000000" w:themeColor="text1"/>
          </w:rPr>
          <w:delText>下面章节就以智能定位卡产品</w:delText>
        </w:r>
        <w:r w:rsidRPr="005058A9" w:rsidDel="007C6ED0">
          <w:rPr>
            <w:rFonts w:ascii="宋体" w:eastAsia="宋体" w:hAnsi="宋体" w:hint="eastAsia"/>
            <w:color w:val="000000" w:themeColor="text1"/>
          </w:rPr>
          <w:delText>为例，通过STP理论、生命周期理论、波士顿矩阵、安索夫矩阵以及技术路线图等工具进行产品规划的具体阐述。</w:delText>
        </w:r>
      </w:del>
    </w:p>
    <w:p w14:paraId="22D6F90A" w14:textId="1761F715" w:rsidR="00DD57C5" w:rsidRPr="00776A99" w:rsidDel="00F54F28" w:rsidRDefault="00076025">
      <w:pPr>
        <w:spacing w:line="360" w:lineRule="auto"/>
        <w:outlineLvl w:val="1"/>
        <w:rPr>
          <w:del w:id="1492" w:author="kimi_zj@sina.com" w:date="2019-09-14T01:36:00Z"/>
          <w:rFonts w:ascii="宋体" w:eastAsia="宋体" w:hAnsi="宋体"/>
          <w:b/>
          <w:color w:val="000000" w:themeColor="text1"/>
        </w:rPr>
      </w:pPr>
      <w:del w:id="1493" w:author="kimi_zj@sina.com" w:date="2019-09-14T01:36:00Z">
        <w:r w:rsidRPr="00776A99" w:rsidDel="00F54F28">
          <w:rPr>
            <w:rFonts w:ascii="宋体" w:eastAsia="宋体" w:hAnsi="宋体" w:hint="eastAsia"/>
            <w:b/>
            <w:color w:val="000000" w:themeColor="text1"/>
          </w:rPr>
          <w:delText xml:space="preserve">4.2 </w:delText>
        </w:r>
      </w:del>
      <w:ins w:id="1494" w:author="User" w:date="2019-09-11T15:49:00Z">
        <w:del w:id="1495" w:author="kimi_zj@sina.com" w:date="2019-09-14T01:36:00Z">
          <w:r w:rsidR="00826FF5" w:rsidDel="00F54F28">
            <w:rPr>
              <w:rFonts w:ascii="宋体" w:eastAsia="宋体" w:hAnsi="宋体" w:hint="eastAsia"/>
              <w:b/>
              <w:color w:val="000000" w:themeColor="text1"/>
            </w:rPr>
            <w:delText>A公司产品规划案例——</w:delText>
          </w:r>
        </w:del>
      </w:ins>
      <w:del w:id="1496" w:author="kimi_zj@sina.com" w:date="2019-09-14T01:36:00Z">
        <w:r w:rsidR="00ED6D72" w:rsidRPr="00776A99" w:rsidDel="00F54F28">
          <w:rPr>
            <w:rFonts w:ascii="宋体" w:eastAsia="宋体" w:hAnsi="宋体" w:hint="eastAsia"/>
            <w:b/>
            <w:color w:val="000000" w:themeColor="text1"/>
          </w:rPr>
          <w:delText>智能定位卡</w:delText>
        </w:r>
        <w:r w:rsidR="00935482" w:rsidRPr="00776A99" w:rsidDel="00F54F28">
          <w:rPr>
            <w:rFonts w:ascii="宋体" w:eastAsia="宋体" w:hAnsi="宋体" w:hint="eastAsia"/>
            <w:b/>
            <w:color w:val="000000" w:themeColor="text1"/>
          </w:rPr>
          <w:delText>市场定位</w:delText>
        </w:r>
      </w:del>
    </w:p>
    <w:p w14:paraId="38A8799B" w14:textId="693DC84F" w:rsidR="0035672D" w:rsidRPr="005058A9" w:rsidRDefault="0035672D" w:rsidP="0035672D">
      <w:pPr>
        <w:spacing w:line="360" w:lineRule="auto"/>
        <w:ind w:firstLine="420"/>
        <w:rPr>
          <w:rFonts w:ascii="宋体" w:eastAsia="宋体" w:hAnsi="宋体"/>
          <w:color w:val="000000" w:themeColor="text1"/>
        </w:rPr>
      </w:pPr>
      <w:r w:rsidRPr="005058A9">
        <w:rPr>
          <w:rFonts w:ascii="宋体" w:eastAsia="宋体" w:hAnsi="宋体"/>
          <w:color w:val="000000" w:themeColor="text1"/>
        </w:rPr>
        <w:t>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w:t>
      </w:r>
      <w:r w:rsidR="006234B0" w:rsidRPr="005058A9">
        <w:rPr>
          <w:rFonts w:ascii="宋体" w:eastAsia="宋体" w:hAnsi="宋体" w:hint="eastAsia"/>
          <w:color w:val="000000" w:themeColor="text1"/>
        </w:rPr>
        <w:t>在本章的最开始已明确以A公司智能定位卡产品为例进行产品规划管理的研究。对于智能定位卡</w:t>
      </w:r>
      <w:r w:rsidR="00B94881" w:rsidRPr="005058A9">
        <w:rPr>
          <w:rFonts w:ascii="宋体" w:eastAsia="宋体" w:hAnsi="宋体" w:hint="eastAsia"/>
          <w:color w:val="000000" w:themeColor="text1"/>
        </w:rPr>
        <w:t>而言</w:t>
      </w:r>
      <w:r w:rsidR="004D55FF" w:rsidRPr="005058A9">
        <w:rPr>
          <w:rFonts w:ascii="宋体" w:eastAsia="宋体" w:hAnsi="宋体" w:hint="eastAsia"/>
          <w:color w:val="000000" w:themeColor="text1"/>
        </w:rPr>
        <w:t>可以</w:t>
      </w:r>
      <w:r w:rsidR="00B94881" w:rsidRPr="005058A9">
        <w:rPr>
          <w:rFonts w:ascii="宋体" w:eastAsia="宋体" w:hAnsi="宋体" w:hint="eastAsia"/>
          <w:color w:val="000000" w:themeColor="text1"/>
        </w:rPr>
        <w:t>应用于很多领域，包括教育、养老、金融、农业、零售、物流等方方面面，但是就A公司而言不可能一开始就占领智能定位卡的整个市场，因此有必要对智能定位卡市场进行细分，然后选择最符合A公司当前发展的子市场。</w:t>
      </w:r>
    </w:p>
    <w:p w14:paraId="578B1D9E" w14:textId="63E567E7" w:rsidR="00935482" w:rsidRPr="00776A99" w:rsidRDefault="00F54F28" w:rsidP="00935482">
      <w:pPr>
        <w:spacing w:line="360" w:lineRule="auto"/>
        <w:outlineLvl w:val="2"/>
        <w:rPr>
          <w:rFonts w:ascii="宋体" w:eastAsia="宋体" w:hAnsi="宋体"/>
          <w:b/>
          <w:color w:val="000000" w:themeColor="text1"/>
        </w:rPr>
      </w:pPr>
      <w:ins w:id="1497" w:author="kimi_zj@sina.com" w:date="2019-09-14T01:36:00Z">
        <w:r>
          <w:rPr>
            <w:rFonts w:ascii="宋体" w:eastAsia="宋体" w:hAnsi="宋体" w:hint="eastAsia"/>
            <w:b/>
            <w:color w:val="000000" w:themeColor="text1"/>
          </w:rPr>
          <w:t>5.</w:t>
        </w:r>
      </w:ins>
      <w:del w:id="1498" w:author="kimi_zj@sina.com" w:date="2019-09-14T01:36:00Z">
        <w:r w:rsidR="00935482" w:rsidRPr="00776A99" w:rsidDel="00F54F28">
          <w:rPr>
            <w:rFonts w:ascii="宋体" w:eastAsia="宋体" w:hAnsi="宋体" w:hint="eastAsia"/>
            <w:b/>
            <w:color w:val="000000" w:themeColor="text1"/>
          </w:rPr>
          <w:delText>4.2.</w:delText>
        </w:r>
      </w:del>
      <w:r w:rsidR="00935482" w:rsidRPr="00776A99">
        <w:rPr>
          <w:rFonts w:ascii="宋体" w:eastAsia="宋体" w:hAnsi="宋体" w:hint="eastAsia"/>
          <w:b/>
          <w:color w:val="000000" w:themeColor="text1"/>
        </w:rPr>
        <w:t xml:space="preserve">1 </w:t>
      </w:r>
      <w:r w:rsidR="00907083" w:rsidRPr="00776A99">
        <w:rPr>
          <w:rFonts w:ascii="宋体" w:eastAsia="宋体" w:hAnsi="宋体" w:hint="eastAsia"/>
          <w:b/>
          <w:color w:val="000000" w:themeColor="text1"/>
        </w:rPr>
        <w:t>智能定位卡的市场细分</w:t>
      </w:r>
    </w:p>
    <w:p w14:paraId="59A6F828" w14:textId="77777777" w:rsidR="00FF215C" w:rsidRPr="005058A9" w:rsidRDefault="00DD3BE8"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B02156" w:rsidRPr="005058A9">
        <w:rPr>
          <w:rFonts w:ascii="宋体" w:eastAsia="宋体" w:hAnsi="宋体" w:hint="eastAsia"/>
          <w:color w:val="000000" w:themeColor="text1"/>
        </w:rPr>
        <w:t>第二章对STP以及细分市场理论和文献进行研究和回顾，我们了解到</w:t>
      </w:r>
      <w:r w:rsidRPr="005058A9">
        <w:rPr>
          <w:rFonts w:ascii="宋体" w:eastAsia="宋体" w:hAnsi="宋体" w:hint="eastAsia"/>
          <w:color w:val="000000" w:themeColor="text1"/>
        </w:rPr>
        <w:t>市场细分的要素和标准很多，</w:t>
      </w:r>
      <w:r w:rsidR="00B02156" w:rsidRPr="005058A9">
        <w:rPr>
          <w:rFonts w:ascii="宋体" w:eastAsia="宋体" w:hAnsi="宋体" w:hint="eastAsia"/>
          <w:color w:val="000000" w:themeColor="text1"/>
        </w:rPr>
        <w:t>对于个人消费类和行业应用类的产品而言细分方法差异非常大。由于A公司在感知应用终端产品方向的战略不仅仅只是提供单一的带有定位功能的传感器或者硬件产品，而是提供以硬件为基础的行业应用服务（行业解</w:t>
      </w:r>
    </w:p>
    <w:p w14:paraId="52C39BB0" w14:textId="54E9FC7A" w:rsidR="00531990" w:rsidRPr="005058A9" w:rsidRDefault="00B02156"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决方案）</w:t>
      </w:r>
      <w:r w:rsidR="009B23A5" w:rsidRPr="005058A9">
        <w:rPr>
          <w:rFonts w:ascii="宋体" w:eastAsia="宋体" w:hAnsi="宋体" w:hint="eastAsia"/>
          <w:color w:val="000000" w:themeColor="text1"/>
        </w:rPr>
        <w:t>，因此</w:t>
      </w:r>
      <w:r w:rsidRPr="005058A9">
        <w:rPr>
          <w:rFonts w:ascii="宋体" w:eastAsia="宋体" w:hAnsi="宋体" w:hint="eastAsia"/>
          <w:color w:val="000000" w:themeColor="text1"/>
        </w:rPr>
        <w:t>本论文根据智能定位卡的行业应用领域不同进行细分</w:t>
      </w:r>
      <w:r w:rsidR="00866537" w:rsidRPr="005058A9">
        <w:rPr>
          <w:rFonts w:ascii="宋体" w:eastAsia="宋体" w:hAnsi="宋体" w:hint="eastAsia"/>
          <w:color w:val="000000" w:themeColor="text1"/>
        </w:rPr>
        <w:t>。</w:t>
      </w:r>
      <w:r w:rsidR="00470087" w:rsidRPr="005058A9">
        <w:rPr>
          <w:rFonts w:ascii="宋体" w:eastAsia="宋体" w:hAnsi="宋体" w:hint="eastAsia"/>
          <w:color w:val="000000" w:themeColor="text1"/>
        </w:rPr>
        <w:t>智能定位卡</w:t>
      </w:r>
      <w:r w:rsidR="00A331AC" w:rsidRPr="005058A9">
        <w:rPr>
          <w:rFonts w:ascii="宋体" w:eastAsia="宋体" w:hAnsi="宋体" w:hint="eastAsia"/>
          <w:color w:val="000000" w:themeColor="text1"/>
        </w:rPr>
        <w:t>产品的市场</w:t>
      </w:r>
      <w:r w:rsidR="00470087" w:rsidRPr="005058A9">
        <w:rPr>
          <w:rFonts w:ascii="宋体" w:eastAsia="宋体" w:hAnsi="宋体" w:hint="eastAsia"/>
          <w:color w:val="000000" w:themeColor="text1"/>
        </w:rPr>
        <w:t>可以</w:t>
      </w:r>
      <w:r w:rsidR="00BC4D04" w:rsidRPr="005058A9">
        <w:rPr>
          <w:rFonts w:ascii="宋体" w:eastAsia="宋体" w:hAnsi="宋体" w:hint="eastAsia"/>
          <w:color w:val="000000" w:themeColor="text1"/>
        </w:rPr>
        <w:t>划分为9个</w:t>
      </w:r>
      <w:r w:rsidR="00B3584A" w:rsidRPr="005058A9">
        <w:rPr>
          <w:rFonts w:ascii="宋体" w:eastAsia="宋体" w:hAnsi="宋体" w:hint="eastAsia"/>
          <w:color w:val="000000" w:themeColor="text1"/>
        </w:rPr>
        <w:t>子</w:t>
      </w:r>
      <w:r w:rsidR="00BC4D04"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w:t>
      </w:r>
      <w:r w:rsidR="0051185C" w:rsidRPr="005058A9">
        <w:rPr>
          <w:rFonts w:ascii="宋体" w:eastAsia="宋体" w:hAnsi="宋体" w:hint="eastAsia"/>
          <w:color w:val="000000" w:themeColor="text1"/>
        </w:rPr>
        <w:t>教育市场</w:t>
      </w:r>
      <w:r w:rsidR="00A331AC" w:rsidRPr="005058A9">
        <w:rPr>
          <w:rFonts w:ascii="宋体" w:eastAsia="宋体" w:hAnsi="宋体" w:hint="eastAsia"/>
          <w:color w:val="000000" w:themeColor="text1"/>
        </w:rPr>
        <w:t>、智慧养老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、智慧物流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w:t>
      </w:r>
      <w:r w:rsidR="0051185C" w:rsidRPr="005058A9">
        <w:rPr>
          <w:rFonts w:ascii="宋体" w:eastAsia="宋体" w:hAnsi="宋体" w:hint="eastAsia"/>
          <w:color w:val="000000" w:themeColor="text1"/>
        </w:rPr>
        <w:t>智能宠物管理市场、智慧农牧市场、智能环卫市场、分销零售市场、智能交通市场、智能资产管理市场等。</w:t>
      </w:r>
    </w:p>
    <w:p w14:paraId="6651979A" w14:textId="1A02EF1E" w:rsidR="00402A75" w:rsidRPr="005058A9" w:rsidRDefault="00531990"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F11867" w:rsidRPr="005058A9">
        <w:rPr>
          <w:rFonts w:ascii="宋体" w:eastAsia="宋体" w:hAnsi="宋体" w:hint="eastAsia"/>
          <w:color w:val="000000" w:themeColor="text1"/>
        </w:rPr>
        <w:t xml:space="preserve"> </w:t>
      </w:r>
      <w:r w:rsidR="00BC4D04" w:rsidRPr="005058A9">
        <w:rPr>
          <w:rFonts w:ascii="宋体" w:eastAsia="宋体" w:hAnsi="宋体" w:hint="eastAsia"/>
          <w:color w:val="000000" w:themeColor="text1"/>
        </w:rPr>
        <w:t>通过</w:t>
      </w:r>
      <w:r w:rsidRPr="005058A9">
        <w:rPr>
          <w:rFonts w:ascii="宋体" w:eastAsia="宋体" w:hAnsi="宋体" w:hint="eastAsia"/>
          <w:color w:val="000000" w:themeColor="text1"/>
        </w:rPr>
        <w:t>市场细分要素对市场进行</w:t>
      </w:r>
      <w:r w:rsidR="009E7394" w:rsidRPr="005058A9">
        <w:rPr>
          <w:rFonts w:ascii="宋体" w:eastAsia="宋体" w:hAnsi="宋体" w:hint="eastAsia"/>
          <w:color w:val="000000" w:themeColor="text1"/>
        </w:rPr>
        <w:t>细分以后，应该对每个子市场</w:t>
      </w:r>
      <w:r w:rsidR="00BC4D04" w:rsidRPr="005058A9">
        <w:rPr>
          <w:rFonts w:ascii="宋体" w:eastAsia="宋体" w:hAnsi="宋体" w:hint="eastAsia"/>
          <w:color w:val="000000" w:themeColor="text1"/>
        </w:rPr>
        <w:t>进行初步的评估，评估维度包括子市场</w:t>
      </w:r>
      <w:r w:rsidR="009E7394" w:rsidRPr="005058A9">
        <w:rPr>
          <w:rFonts w:ascii="宋体" w:eastAsia="宋体" w:hAnsi="宋体" w:hint="eastAsia"/>
          <w:color w:val="000000" w:themeColor="text1"/>
        </w:rPr>
        <w:t>的市场空间和增长率，</w:t>
      </w:r>
      <w:r w:rsidR="005868C8" w:rsidRPr="005058A9">
        <w:rPr>
          <w:rFonts w:ascii="宋体" w:eastAsia="宋体" w:hAnsi="宋体" w:hint="eastAsia"/>
          <w:color w:val="000000" w:themeColor="text1"/>
        </w:rPr>
        <w:t>市场空间决定了该子市场的天花板，增长率决定了该市场当前的生命周期情况</w:t>
      </w:r>
      <w:r w:rsidR="00664815" w:rsidRPr="005058A9">
        <w:rPr>
          <w:rFonts w:ascii="宋体" w:eastAsia="宋体" w:hAnsi="宋体" w:hint="eastAsia"/>
          <w:color w:val="000000" w:themeColor="text1"/>
        </w:rPr>
        <w:t>。市场天花板和增长率都是企业判断是否应该当期进入该市场或指定产品策略的重要依据。</w:t>
      </w:r>
      <w:r w:rsidR="00BC4D04" w:rsidRPr="005058A9">
        <w:rPr>
          <w:rFonts w:ascii="宋体" w:eastAsia="宋体" w:hAnsi="宋体" w:hint="eastAsia"/>
          <w:color w:val="000000" w:themeColor="text1"/>
        </w:rPr>
        <w:t>除了上述评价维度以外，在初步评估市场的时，应该把子市场产品成功的关键要素做一个初步整理，如在教育子市场中，智能定位卡</w:t>
      </w:r>
      <w:r w:rsidR="00B83632"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定位、跟踪、健康监控、打卡、支付、学生考勤管理等、超长续航</w:t>
      </w:r>
      <w:r w:rsidR="00402A75" w:rsidRPr="005058A9">
        <w:rPr>
          <w:rFonts w:ascii="宋体" w:eastAsia="宋体" w:hAnsi="宋体" w:hint="eastAsia"/>
          <w:color w:val="000000" w:themeColor="text1"/>
        </w:rPr>
        <w:t>等方面，而在智慧养老市场，智能定位卡产品需要关注</w:t>
      </w:r>
      <w:r w:rsidR="00402A75" w:rsidRPr="005058A9">
        <w:rPr>
          <w:rFonts w:ascii="宋体" w:eastAsia="宋体" w:hAnsi="宋体"/>
          <w:color w:val="000000" w:themeColor="text1"/>
        </w:rPr>
        <w:t>定位、跟踪、健康监控、跌倒报警、</w:t>
      </w:r>
      <w:r w:rsidR="00402A75" w:rsidRPr="005058A9">
        <w:rPr>
          <w:rFonts w:ascii="宋体" w:eastAsia="宋体" w:hAnsi="宋体" w:hint="eastAsia"/>
          <w:color w:val="000000" w:themeColor="text1"/>
        </w:rPr>
        <w:t>远程求助、</w:t>
      </w:r>
      <w:r w:rsidR="00402A75" w:rsidRPr="005058A9">
        <w:rPr>
          <w:rFonts w:ascii="宋体" w:eastAsia="宋体" w:hAnsi="宋体"/>
          <w:color w:val="000000" w:themeColor="text1"/>
        </w:rPr>
        <w:t>人员管理</w:t>
      </w:r>
      <w:r w:rsidR="00402A75" w:rsidRPr="005058A9">
        <w:rPr>
          <w:rFonts w:ascii="宋体" w:eastAsia="宋体" w:hAnsi="宋体" w:hint="eastAsia"/>
          <w:color w:val="000000" w:themeColor="text1"/>
        </w:rPr>
        <w:t>等功能</w:t>
      </w:r>
      <w:r w:rsidR="00F11867" w:rsidRPr="005058A9">
        <w:rPr>
          <w:rFonts w:ascii="宋体" w:eastAsia="宋体" w:hAnsi="宋体" w:hint="eastAsia"/>
          <w:color w:val="000000" w:themeColor="text1"/>
        </w:rPr>
        <w:t>。</w:t>
      </w:r>
      <w:r w:rsidR="004C039B" w:rsidRPr="005058A9">
        <w:rPr>
          <w:rFonts w:ascii="宋体" w:eastAsia="宋体" w:hAnsi="宋体" w:hint="eastAsia"/>
          <w:color w:val="000000" w:themeColor="text1"/>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Pr="005058A9" w:rsidRDefault="00170AD1"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C6C22" w:rsidRPr="005058A9">
        <w:rPr>
          <w:rFonts w:ascii="宋体" w:eastAsia="宋体" w:hAnsi="宋体" w:hint="eastAsia"/>
          <w:color w:val="000000" w:themeColor="text1"/>
        </w:rPr>
        <w:t>以下对智能定位卡的市场细分进行描述：</w:t>
      </w:r>
    </w:p>
    <w:p w14:paraId="67A8F28C" w14:textId="51D0EAE6" w:rsidR="00DC6C22" w:rsidRPr="005058A9" w:rsidRDefault="00DC6C22"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t>一、智慧教育市场子市场，该子市场根据用户的年龄段又分为幼儿园教育子市场和中小学教育子市场。根据企业自身的资源特点，还可以对上面的孙市场进行划分，如可以划分成私立学校市场和公立学校市场。整个智慧教育子市场的年市场规模超过100亿，目前年增长率超过5%</w:t>
      </w:r>
      <w:r w:rsidR="008874E1" w:rsidRPr="005058A9">
        <w:rPr>
          <w:rFonts w:ascii="宋体" w:eastAsia="宋体" w:hAnsi="宋体" w:hint="eastAsia"/>
          <w:color w:val="000000" w:themeColor="text1"/>
        </w:rPr>
        <w:t>，在该子市场下产品成功的关键要素有以下几个方面：</w:t>
      </w:r>
      <w:r w:rsidR="008874E1" w:rsidRPr="005058A9">
        <w:rPr>
          <w:rFonts w:ascii="宋体" w:eastAsia="宋体" w:hAnsi="宋体"/>
          <w:color w:val="000000" w:themeColor="text1"/>
        </w:rPr>
        <w:t>定位、跟踪、健康监控、打卡、支付、学生考勤管理等、超长续航</w:t>
      </w:r>
      <w:r w:rsidR="008874E1" w:rsidRPr="005058A9">
        <w:rPr>
          <w:rFonts w:ascii="宋体" w:eastAsia="宋体" w:hAnsi="宋体" w:hint="eastAsia"/>
          <w:color w:val="000000" w:themeColor="text1"/>
        </w:rPr>
        <w:t>、双向通话等。</w:t>
      </w:r>
    </w:p>
    <w:p w14:paraId="5C4523D1" w14:textId="213FFCE6" w:rsidR="00B97A55" w:rsidRDefault="00B97A55" w:rsidP="00402A75">
      <w:pPr>
        <w:spacing w:line="360" w:lineRule="auto"/>
        <w:rPr>
          <w:ins w:id="1499" w:author="kimi_zj@sina.com" w:date="2019-09-14T01:38:00Z"/>
          <w:rFonts w:ascii="宋体" w:eastAsia="宋体" w:hAnsi="宋体"/>
          <w:color w:val="000000" w:themeColor="text1"/>
        </w:rPr>
      </w:pPr>
      <w:r w:rsidRPr="005058A9">
        <w:rPr>
          <w:rFonts w:ascii="宋体" w:eastAsia="宋体" w:hAnsi="宋体" w:hint="eastAsia"/>
          <w:color w:val="000000" w:themeColor="text1"/>
        </w:rPr>
        <w:lastRenderedPageBreak/>
        <w:tab/>
        <w:t>二、其他子市场的市场细分描述详情见</w:t>
      </w:r>
      <w:del w:id="1500" w:author="kimi_zj@sina.com" w:date="2019-09-14T01:38:00Z">
        <w:r w:rsidRPr="005058A9" w:rsidDel="0002510E">
          <w:rPr>
            <w:rFonts w:ascii="宋体" w:eastAsia="宋体" w:hAnsi="宋体" w:hint="eastAsia"/>
            <w:color w:val="000000" w:themeColor="text1"/>
          </w:rPr>
          <w:delText>下</w:delText>
        </w:r>
      </w:del>
      <w:r w:rsidRPr="005058A9">
        <w:rPr>
          <w:rFonts w:ascii="宋体" w:eastAsia="宋体" w:hAnsi="宋体" w:hint="eastAsia"/>
          <w:color w:val="000000" w:themeColor="text1"/>
        </w:rPr>
        <w:t>表</w:t>
      </w:r>
      <w:ins w:id="1501" w:author="kimi_zj@sina.com" w:date="2019-09-14T01:38:00Z">
        <w:r w:rsidR="0002510E">
          <w:rPr>
            <w:rFonts w:ascii="宋体" w:eastAsia="宋体" w:hAnsi="宋体" w:hint="eastAsia"/>
            <w:color w:val="000000" w:themeColor="text1"/>
          </w:rPr>
          <w:t>5-1</w:t>
        </w:r>
      </w:ins>
      <w:r w:rsidRPr="005058A9">
        <w:rPr>
          <w:rFonts w:ascii="宋体" w:eastAsia="宋体" w:hAnsi="宋体" w:hint="eastAsia"/>
          <w:color w:val="000000" w:themeColor="text1"/>
        </w:rPr>
        <w:t>：</w:t>
      </w:r>
    </w:p>
    <w:p w14:paraId="7CDFDEDC" w14:textId="3FD13A6D" w:rsidR="008110B5" w:rsidRPr="008110B5" w:rsidRDefault="008110B5">
      <w:pPr>
        <w:spacing w:line="360" w:lineRule="auto"/>
        <w:jc w:val="center"/>
        <w:rPr>
          <w:rFonts w:ascii="宋体" w:eastAsia="宋体" w:hAnsi="宋体"/>
          <w:color w:val="000000" w:themeColor="text1"/>
        </w:rPr>
        <w:pPrChange w:id="1502" w:author="kimi_zj@sina.com" w:date="2019-09-14T01:39:00Z">
          <w:pPr>
            <w:spacing w:line="360" w:lineRule="auto"/>
          </w:pPr>
        </w:pPrChange>
      </w:pPr>
      <w:ins w:id="1503" w:author="kimi_zj@sina.com" w:date="2019-09-14T01:38:00Z">
        <w:r>
          <w:rPr>
            <w:rFonts w:ascii="宋体" w:eastAsia="宋体" w:hAnsi="宋体" w:hint="eastAsia"/>
            <w:color w:val="000000" w:themeColor="text1"/>
          </w:rPr>
          <w:t>表5-1 智能卡产品细分市场画像</w:t>
        </w:r>
      </w:ins>
    </w:p>
    <w:p w14:paraId="13F67E11" w14:textId="43084B22" w:rsidR="00BC4D04" w:rsidRPr="005058A9" w:rsidRDefault="00BC4D04" w:rsidP="000104FF">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0337" cy="6410144"/>
                    </a:xfrm>
                    <a:prstGeom prst="rect">
                      <a:avLst/>
                    </a:prstGeom>
                  </pic:spPr>
                </pic:pic>
              </a:graphicData>
            </a:graphic>
          </wp:inline>
        </w:drawing>
      </w:r>
    </w:p>
    <w:p w14:paraId="7E753716" w14:textId="77777777" w:rsidR="00BC4D04" w:rsidRPr="005058A9" w:rsidRDefault="00BC4D04" w:rsidP="00935482">
      <w:pPr>
        <w:spacing w:line="360" w:lineRule="auto"/>
        <w:rPr>
          <w:rFonts w:ascii="宋体" w:eastAsia="宋体" w:hAnsi="宋体"/>
          <w:color w:val="000000" w:themeColor="text1"/>
        </w:rPr>
      </w:pPr>
    </w:p>
    <w:p w14:paraId="71CF54E7" w14:textId="77777777" w:rsidR="00BC4D04" w:rsidRPr="005058A9" w:rsidRDefault="00BC4D04" w:rsidP="00935482">
      <w:pPr>
        <w:spacing w:line="360" w:lineRule="auto"/>
        <w:rPr>
          <w:rFonts w:ascii="宋体" w:eastAsia="宋体" w:hAnsi="宋体"/>
          <w:color w:val="000000" w:themeColor="text1"/>
        </w:rPr>
      </w:pPr>
    </w:p>
    <w:p w14:paraId="39F92352" w14:textId="77777777" w:rsidR="00BC4D04" w:rsidRPr="005058A9" w:rsidRDefault="00BC4D04" w:rsidP="00935482">
      <w:pPr>
        <w:spacing w:line="360" w:lineRule="auto"/>
        <w:rPr>
          <w:rFonts w:ascii="宋体" w:eastAsia="宋体" w:hAnsi="宋体"/>
          <w:color w:val="000000" w:themeColor="text1"/>
        </w:rPr>
      </w:pPr>
    </w:p>
    <w:p w14:paraId="3D2BB856" w14:textId="77777777" w:rsidR="00BC4D04" w:rsidRPr="005058A9" w:rsidRDefault="00BC4D04" w:rsidP="00935482">
      <w:pPr>
        <w:spacing w:line="360" w:lineRule="auto"/>
        <w:rPr>
          <w:rFonts w:ascii="宋体" w:eastAsia="宋体" w:hAnsi="宋体"/>
          <w:color w:val="000000" w:themeColor="text1"/>
        </w:rPr>
      </w:pPr>
    </w:p>
    <w:p w14:paraId="514B8B57" w14:textId="77777777" w:rsidR="00BC4D04" w:rsidRPr="005058A9" w:rsidRDefault="00BC4D04" w:rsidP="00935482">
      <w:pPr>
        <w:spacing w:line="360" w:lineRule="auto"/>
        <w:rPr>
          <w:rFonts w:ascii="宋体" w:eastAsia="宋体" w:hAnsi="宋体"/>
          <w:color w:val="000000" w:themeColor="text1"/>
        </w:rPr>
      </w:pPr>
    </w:p>
    <w:p w14:paraId="5A2D691D" w14:textId="77777777" w:rsidR="00BC4D04" w:rsidRPr="005058A9" w:rsidRDefault="00BC4D04" w:rsidP="00935482">
      <w:pPr>
        <w:spacing w:line="360" w:lineRule="auto"/>
        <w:rPr>
          <w:rFonts w:ascii="宋体" w:eastAsia="宋体" w:hAnsi="宋体"/>
          <w:color w:val="000000" w:themeColor="text1"/>
        </w:rPr>
      </w:pPr>
    </w:p>
    <w:p w14:paraId="25CCCEF1" w14:textId="0BE5BAA0" w:rsidR="00BC4D04" w:rsidRDefault="00BC4D04" w:rsidP="00935482">
      <w:pPr>
        <w:spacing w:line="360" w:lineRule="auto"/>
        <w:rPr>
          <w:ins w:id="1504" w:author="kimi_zj@sina.com" w:date="2019-09-14T01:39:00Z"/>
          <w:rFonts w:ascii="宋体" w:eastAsia="宋体" w:hAnsi="宋体"/>
          <w:color w:val="000000" w:themeColor="text1"/>
        </w:rPr>
      </w:pPr>
      <w:r w:rsidRPr="005058A9">
        <w:rPr>
          <w:rFonts w:ascii="宋体" w:eastAsia="宋体" w:hAnsi="宋体" w:hint="eastAsia"/>
          <w:color w:val="000000" w:themeColor="text1"/>
        </w:rPr>
        <w:tab/>
        <w:t>在细分市场画像初步完成以后，需要结合外部环境因素对细分的子市场做进一步评估</w:t>
      </w:r>
      <w:r w:rsidR="00435E05" w:rsidRPr="005058A9">
        <w:rPr>
          <w:rFonts w:ascii="宋体" w:eastAsia="宋体" w:hAnsi="宋体" w:hint="eastAsia"/>
          <w:color w:val="000000" w:themeColor="text1"/>
        </w:rPr>
        <w:t>，从政治、经济、社会、技术等方向，采集相关有效信息来对细分的子市场进一步评估，从而深刻理解该子市场的趋势影响因子和可能的影响结果。在国内市场，尤其需要研究政府法律、文件以及行业协会</w:t>
      </w:r>
      <w:r w:rsidR="000E24EB" w:rsidRPr="005058A9">
        <w:rPr>
          <w:rFonts w:ascii="宋体" w:eastAsia="宋体" w:hAnsi="宋体" w:hint="eastAsia"/>
          <w:color w:val="000000" w:themeColor="text1"/>
        </w:rPr>
        <w:t>出台的相关政策。国家层面关注中央办公厅和国务院颁布的相关文件，相关部门方面关注工信部、教育部、交通部、央行、银保监会、农业部以及各地方政府颁布的相关文件。</w:t>
      </w:r>
      <w:r w:rsidR="00CC25A8" w:rsidRPr="005058A9">
        <w:rPr>
          <w:rFonts w:ascii="宋体" w:eastAsia="宋体" w:hAnsi="宋体" w:hint="eastAsia"/>
          <w:color w:val="000000" w:themeColor="text1"/>
        </w:rPr>
        <w:t>另外社会</w:t>
      </w:r>
      <w:r w:rsidR="00FF50FD" w:rsidRPr="005058A9">
        <w:rPr>
          <w:rFonts w:ascii="宋体" w:eastAsia="宋体" w:hAnsi="宋体" w:hint="eastAsia"/>
          <w:color w:val="000000" w:themeColor="text1"/>
        </w:rPr>
        <w:t>经济</w:t>
      </w:r>
      <w:r w:rsidR="00CC25A8" w:rsidRPr="005058A9">
        <w:rPr>
          <w:rFonts w:ascii="宋体" w:eastAsia="宋体" w:hAnsi="宋体" w:hint="eastAsia"/>
          <w:color w:val="000000" w:themeColor="text1"/>
        </w:rPr>
        <w:t>层</w:t>
      </w:r>
      <w:r w:rsidR="00F43AEF" w:rsidRPr="005058A9">
        <w:rPr>
          <w:rFonts w:ascii="宋体" w:eastAsia="宋体" w:hAnsi="宋体" w:hint="eastAsia"/>
          <w:color w:val="000000" w:themeColor="text1"/>
        </w:rPr>
        <w:t>面关注新生儿出生率、老龄化率</w:t>
      </w:r>
      <w:r w:rsidR="007F4F47" w:rsidRPr="005058A9">
        <w:rPr>
          <w:rFonts w:ascii="宋体" w:eastAsia="宋体" w:hAnsi="宋体" w:hint="eastAsia"/>
          <w:color w:val="000000" w:themeColor="text1"/>
        </w:rPr>
        <w:t>，以及</w:t>
      </w:r>
      <w:r w:rsidR="00F43AEF" w:rsidRPr="005058A9">
        <w:rPr>
          <w:rFonts w:ascii="宋体" w:eastAsia="宋体" w:hAnsi="宋体" w:hint="eastAsia"/>
          <w:color w:val="000000" w:themeColor="text1"/>
        </w:rPr>
        <w:t>居民生活水平等指标，如人均可支配收入以及消费支出结构的变化。</w:t>
      </w:r>
      <w:r w:rsidR="009372F9" w:rsidRPr="005058A9">
        <w:rPr>
          <w:rFonts w:ascii="宋体" w:eastAsia="宋体" w:hAnsi="宋体" w:hint="eastAsia"/>
          <w:color w:val="000000" w:themeColor="text1"/>
        </w:rPr>
        <w:t>在智慧养老市场子市场，由于中国老龄化速度加快，据权威机构数据截止</w:t>
      </w:r>
      <w:r w:rsidR="009372F9" w:rsidRPr="005058A9">
        <w:rPr>
          <w:rFonts w:ascii="宋体" w:eastAsia="宋体" w:hAnsi="宋体"/>
          <w:color w:val="000000" w:themeColor="text1"/>
        </w:rPr>
        <w:t>2018年末，中国60周岁及以上老年人已达2.49亿，占总人口的17.9%，预计本世纪中叶，中国60岁及以上老年人口接近5亿，将占总人口35%左右。</w:t>
      </w:r>
      <w:r w:rsidR="009372F9" w:rsidRPr="005058A9">
        <w:rPr>
          <w:rFonts w:ascii="宋体" w:eastAsia="宋体" w:hAnsi="宋体" w:hint="eastAsia"/>
          <w:color w:val="000000" w:themeColor="text1"/>
        </w:rPr>
        <w:t>由此社会养老负担加重，将加速政府推进集中养老设施的建设，就给智能定位卡在养老市场带来巨大的商机。</w:t>
      </w:r>
      <w:r w:rsidR="00CC25A8" w:rsidRPr="005058A9">
        <w:rPr>
          <w:rFonts w:ascii="宋体" w:eastAsia="宋体" w:hAnsi="宋体" w:hint="eastAsia"/>
          <w:color w:val="000000" w:themeColor="text1"/>
        </w:rPr>
        <w:t>技术层面需要关注相关行业在历史技术背景下渴望解决而又未进行解决的点，因为这可能就是以技术维度刺激产品更新换代的最有力支撑。比如智慧教育市场领域中传统的</w:t>
      </w:r>
      <w:r w:rsidR="00D324CD" w:rsidRPr="005058A9">
        <w:rPr>
          <w:rFonts w:ascii="宋体" w:eastAsia="宋体" w:hAnsi="宋体" w:hint="eastAsia"/>
          <w:color w:val="000000" w:themeColor="text1"/>
        </w:rPr>
        <w:t>一卡通由于电子通信技术的限制，相关功能无法在学校场景很好的满足，如今NB-IOT以及电池通信技术、移动支付技术等可以赋予“校园卡”更多的使命和能量，促使学生卡进入新的一波产品更新换代。</w:t>
      </w:r>
      <w:r w:rsidR="003A31E3" w:rsidRPr="005058A9">
        <w:rPr>
          <w:rFonts w:ascii="宋体" w:eastAsia="宋体" w:hAnsi="宋体" w:hint="eastAsia"/>
          <w:color w:val="000000" w:themeColor="text1"/>
        </w:rPr>
        <w:t>针对上述细分市场画像的趋势影响分析见</w:t>
      </w:r>
      <w:ins w:id="1505" w:author="kimi_zj@sina.com" w:date="2019-09-14T01:39:00Z">
        <w:r w:rsidR="001D6878">
          <w:rPr>
            <w:rFonts w:ascii="宋体" w:eastAsia="宋体" w:hAnsi="宋体" w:hint="eastAsia"/>
            <w:color w:val="000000" w:themeColor="text1"/>
          </w:rPr>
          <w:t>表5-2</w:t>
        </w:r>
      </w:ins>
      <w:del w:id="1506" w:author="kimi_zj@sina.com" w:date="2019-09-14T01:39:00Z">
        <w:r w:rsidR="003A31E3" w:rsidRPr="005058A9" w:rsidDel="001D6878">
          <w:rPr>
            <w:rFonts w:ascii="宋体" w:eastAsia="宋体" w:hAnsi="宋体" w:hint="eastAsia"/>
            <w:color w:val="000000" w:themeColor="text1"/>
          </w:rPr>
          <w:delText>下表</w:delText>
        </w:r>
      </w:del>
      <w:r w:rsidR="003A31E3" w:rsidRPr="005058A9">
        <w:rPr>
          <w:rFonts w:ascii="宋体" w:eastAsia="宋体" w:hAnsi="宋体" w:hint="eastAsia"/>
          <w:color w:val="000000" w:themeColor="text1"/>
        </w:rPr>
        <w:t>：</w:t>
      </w:r>
    </w:p>
    <w:p w14:paraId="07353258" w14:textId="12B63DB9" w:rsidR="00FA262F" w:rsidRPr="005058A9" w:rsidRDefault="00FA262F">
      <w:pPr>
        <w:spacing w:line="360" w:lineRule="auto"/>
        <w:jc w:val="center"/>
        <w:rPr>
          <w:rFonts w:ascii="宋体" w:eastAsia="宋体" w:hAnsi="宋体"/>
          <w:color w:val="000000" w:themeColor="text1"/>
        </w:rPr>
        <w:pPrChange w:id="1507" w:author="kimi_zj@sina.com" w:date="2019-09-14T01:39:00Z">
          <w:pPr>
            <w:spacing w:line="360" w:lineRule="auto"/>
          </w:pPr>
        </w:pPrChange>
      </w:pPr>
      <w:ins w:id="1508" w:author="kimi_zj@sina.com" w:date="2019-09-14T01:39:00Z">
        <w:r>
          <w:rPr>
            <w:rFonts w:ascii="宋体" w:eastAsia="宋体" w:hAnsi="宋体" w:hint="eastAsia"/>
            <w:color w:val="000000" w:themeColor="text1"/>
          </w:rPr>
          <w:t>表5-2 智能卡产品细分市场画像（再评估）</w:t>
        </w:r>
      </w:ins>
    </w:p>
    <w:p w14:paraId="427F7F5A" w14:textId="2BF468DB" w:rsidR="00FF215C" w:rsidRPr="005058A9" w:rsidRDefault="00616FC0" w:rsidP="00935482">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4181" cy="5212865"/>
                    </a:xfrm>
                    <a:prstGeom prst="rect">
                      <a:avLst/>
                    </a:prstGeom>
                  </pic:spPr>
                </pic:pic>
              </a:graphicData>
            </a:graphic>
          </wp:inline>
        </w:drawing>
      </w:r>
    </w:p>
    <w:p w14:paraId="403AB097" w14:textId="7877A081" w:rsidR="00B81B32" w:rsidRPr="00776A99" w:rsidRDefault="00D73C77" w:rsidP="00B81B32">
      <w:pPr>
        <w:spacing w:line="360" w:lineRule="auto"/>
        <w:outlineLvl w:val="2"/>
        <w:rPr>
          <w:rFonts w:ascii="宋体" w:eastAsia="宋体" w:hAnsi="宋体"/>
          <w:b/>
          <w:color w:val="000000" w:themeColor="text1"/>
        </w:rPr>
      </w:pPr>
      <w:ins w:id="1509" w:author="kimi_zj@sina.com" w:date="2019-09-14T01:36:00Z">
        <w:r>
          <w:rPr>
            <w:rFonts w:ascii="宋体" w:eastAsia="宋体" w:hAnsi="宋体" w:hint="eastAsia"/>
            <w:b/>
            <w:color w:val="000000" w:themeColor="text1"/>
          </w:rPr>
          <w:t>5.</w:t>
        </w:r>
      </w:ins>
      <w:del w:id="1510" w:author="kimi_zj@sina.com" w:date="2019-09-14T01:36:00Z">
        <w:r w:rsidR="00B81B32" w:rsidRPr="00776A99" w:rsidDel="00D73C77">
          <w:rPr>
            <w:rFonts w:ascii="宋体" w:eastAsia="宋体" w:hAnsi="宋体" w:hint="eastAsia"/>
            <w:b/>
            <w:color w:val="000000" w:themeColor="text1"/>
          </w:rPr>
          <w:delText>4.2.</w:delText>
        </w:r>
      </w:del>
      <w:r w:rsidR="00B81B32" w:rsidRPr="00776A99">
        <w:rPr>
          <w:rFonts w:ascii="宋体" w:eastAsia="宋体" w:hAnsi="宋体" w:hint="eastAsia"/>
          <w:b/>
          <w:color w:val="000000" w:themeColor="text1"/>
        </w:rPr>
        <w:t>2 智能定位卡竞争环境</w:t>
      </w:r>
      <w:r w:rsidR="00B81B32" w:rsidRPr="00776A99">
        <w:rPr>
          <w:rFonts w:ascii="宋体" w:eastAsia="宋体" w:hAnsi="宋体"/>
          <w:b/>
          <w:color w:val="000000" w:themeColor="text1"/>
        </w:rPr>
        <w:t xml:space="preserve"> </w:t>
      </w:r>
    </w:p>
    <w:p w14:paraId="454B6040" w14:textId="77777777" w:rsidR="003721CF" w:rsidRPr="005058A9" w:rsidRDefault="00A30FF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043C69" w:rsidRPr="005058A9">
        <w:rPr>
          <w:rFonts w:ascii="宋体" w:eastAsia="宋体" w:hAnsi="宋体" w:hint="eastAsia"/>
          <w:color w:val="000000" w:themeColor="text1"/>
        </w:rPr>
        <w:t xml:space="preserve"> </w:t>
      </w:r>
      <w:r w:rsidR="0046178B" w:rsidRPr="005058A9">
        <w:rPr>
          <w:rFonts w:ascii="宋体" w:eastAsia="宋体" w:hAnsi="宋体" w:hint="eastAsia"/>
          <w:color w:val="000000" w:themeColor="text1"/>
        </w:rPr>
        <w:t>对智能定位卡进行市场细分以后，整理出了9个细分子市场，再通过PEST工具从外部环境</w:t>
      </w:r>
      <w:r w:rsidR="00D91E2D" w:rsidRPr="005058A9">
        <w:rPr>
          <w:rFonts w:ascii="宋体" w:eastAsia="宋体" w:hAnsi="宋体" w:hint="eastAsia"/>
          <w:color w:val="000000" w:themeColor="text1"/>
        </w:rPr>
        <w:t>和趋势</w:t>
      </w:r>
      <w:r w:rsidR="0046178B" w:rsidRPr="005058A9">
        <w:rPr>
          <w:rFonts w:ascii="宋体" w:eastAsia="宋体" w:hAnsi="宋体" w:hint="eastAsia"/>
          <w:color w:val="000000" w:themeColor="text1"/>
        </w:rPr>
        <w:t>对9个子市场再次作出评估。</w:t>
      </w:r>
      <w:r w:rsidR="00407FA7" w:rsidRPr="005058A9">
        <w:rPr>
          <w:rFonts w:ascii="宋体" w:eastAsia="宋体" w:hAnsi="宋体" w:hint="eastAsia"/>
          <w:color w:val="000000" w:themeColor="text1"/>
        </w:rPr>
        <w:t>本小节将接着从外部竞争环境的角度对9个子市场作出进一步评估。</w:t>
      </w:r>
    </w:p>
    <w:p w14:paraId="30457F3B" w14:textId="2F22BBC3" w:rsidR="00FF215C" w:rsidRPr="005058A9" w:rsidRDefault="003721CF" w:rsidP="003721C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043C69" w:rsidRPr="005058A9">
        <w:rPr>
          <w:rFonts w:ascii="宋体" w:eastAsia="宋体" w:hAnsi="宋体" w:hint="eastAsia"/>
          <w:color w:val="000000" w:themeColor="text1"/>
        </w:rPr>
        <w:t>对市场上提供定位、跟踪相关产品和服务的厂商进行了检索，</w:t>
      </w:r>
      <w:r w:rsidR="004C1420" w:rsidRPr="005058A9">
        <w:rPr>
          <w:rFonts w:ascii="宋体" w:eastAsia="宋体" w:hAnsi="宋体" w:hint="eastAsia"/>
          <w:color w:val="000000" w:themeColor="text1"/>
        </w:rPr>
        <w:t>根据智能定位卡的应用场景以及</w:t>
      </w:r>
      <w:r w:rsidR="00043C69" w:rsidRPr="005058A9">
        <w:rPr>
          <w:rFonts w:ascii="宋体" w:eastAsia="宋体" w:hAnsi="宋体" w:hint="eastAsia"/>
          <w:color w:val="000000" w:themeColor="text1"/>
        </w:rPr>
        <w:t>现有市场上的厂商能力分析，目前关于智能定位卡产品的潜在竞争对手</w:t>
      </w:r>
      <w:r w:rsidR="00CC5840" w:rsidRPr="005058A9">
        <w:rPr>
          <w:rFonts w:ascii="宋体" w:eastAsia="宋体" w:hAnsi="宋体" w:hint="eastAsia"/>
          <w:color w:val="000000" w:themeColor="text1"/>
        </w:rPr>
        <w:t>主要分成三类</w:t>
      </w:r>
      <w:r w:rsidR="00D83DD2" w:rsidRPr="005058A9">
        <w:rPr>
          <w:rFonts w:ascii="宋体" w:eastAsia="宋体" w:hAnsi="宋体" w:hint="eastAsia"/>
          <w:color w:val="000000" w:themeColor="text1"/>
        </w:rPr>
        <w:t>，如</w:t>
      </w:r>
      <w:del w:id="1511" w:author="kimi_zj@sina.com" w:date="2019-09-14T01:39:00Z">
        <w:r w:rsidR="00D83DD2" w:rsidRPr="005058A9" w:rsidDel="00A24B54">
          <w:rPr>
            <w:rFonts w:ascii="宋体" w:eastAsia="宋体" w:hAnsi="宋体" w:hint="eastAsia"/>
            <w:color w:val="000000" w:themeColor="text1"/>
          </w:rPr>
          <w:delText>下</w:delText>
        </w:r>
      </w:del>
      <w:r w:rsidR="00D83DD2" w:rsidRPr="005058A9">
        <w:rPr>
          <w:rFonts w:ascii="宋体" w:eastAsia="宋体" w:hAnsi="宋体" w:hint="eastAsia"/>
          <w:color w:val="000000" w:themeColor="text1"/>
        </w:rPr>
        <w:t>表</w:t>
      </w:r>
      <w:ins w:id="1512" w:author="kimi_zj@sina.com" w:date="2019-09-14T01:39:00Z">
        <w:r w:rsidR="00870345">
          <w:rPr>
            <w:rFonts w:ascii="宋体" w:eastAsia="宋体" w:hAnsi="宋体" w:hint="eastAsia"/>
            <w:color w:val="000000" w:themeColor="text1"/>
          </w:rPr>
          <w:t>5</w:t>
        </w:r>
        <w:r w:rsidR="00A24B54">
          <w:rPr>
            <w:rFonts w:ascii="宋体" w:eastAsia="宋体" w:hAnsi="宋体" w:hint="eastAsia"/>
            <w:color w:val="000000" w:themeColor="text1"/>
          </w:rPr>
          <w:t>-3</w:t>
        </w:r>
      </w:ins>
      <w:r w:rsidR="00D83DD2" w:rsidRPr="005058A9">
        <w:rPr>
          <w:rFonts w:ascii="宋体" w:eastAsia="宋体" w:hAnsi="宋体" w:hint="eastAsia"/>
          <w:color w:val="000000" w:themeColor="text1"/>
        </w:rPr>
        <w:t>所示：</w:t>
      </w:r>
    </w:p>
    <w:p w14:paraId="1F149A12" w14:textId="5A9F9982" w:rsidR="00D83DD2" w:rsidRPr="005058A9" w:rsidRDefault="00870345">
      <w:pPr>
        <w:spacing w:line="360" w:lineRule="auto"/>
        <w:jc w:val="center"/>
        <w:rPr>
          <w:rFonts w:ascii="宋体" w:eastAsia="宋体" w:hAnsi="宋体"/>
          <w:color w:val="000000" w:themeColor="text1"/>
        </w:rPr>
        <w:pPrChange w:id="1513" w:author="kimi_zj@sina.com" w:date="2019-09-14T01:40:00Z">
          <w:pPr>
            <w:spacing w:line="360" w:lineRule="auto"/>
          </w:pPr>
        </w:pPrChange>
      </w:pPr>
      <w:ins w:id="1514" w:author="kimi_zj@sina.com" w:date="2019-09-14T01:40:00Z">
        <w:r>
          <w:rPr>
            <w:rFonts w:ascii="宋体" w:eastAsia="宋体" w:hAnsi="宋体" w:hint="eastAsia"/>
            <w:color w:val="000000" w:themeColor="text1"/>
          </w:rPr>
          <w:lastRenderedPageBreak/>
          <w:t>表5-3 智能定位卡竞争画像</w:t>
        </w:r>
      </w:ins>
      <w:r w:rsidR="00665D3B" w:rsidRPr="005058A9">
        <w:rPr>
          <w:rFonts w:ascii="宋体" w:eastAsia="宋体" w:hAnsi="宋体"/>
          <w:noProof/>
          <w:color w:val="000000" w:themeColor="text1"/>
        </w:rPr>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298825"/>
                    </a:xfrm>
                    <a:prstGeom prst="rect">
                      <a:avLst/>
                    </a:prstGeom>
                  </pic:spPr>
                </pic:pic>
              </a:graphicData>
            </a:graphic>
          </wp:inline>
        </w:drawing>
      </w:r>
    </w:p>
    <w:p w14:paraId="5E23ABCA" w14:textId="145DFFC0" w:rsidR="00D83DD2" w:rsidRPr="005058A9" w:rsidRDefault="00010DDA" w:rsidP="00010DDA">
      <w:pPr>
        <w:spacing w:line="360" w:lineRule="auto"/>
        <w:ind w:firstLine="420"/>
        <w:rPr>
          <w:rFonts w:ascii="Cambria" w:eastAsia="Cambria" w:hAnsi="Cambria" w:cs="Cambria"/>
          <w:color w:val="000000" w:themeColor="text1"/>
        </w:rPr>
      </w:pPr>
      <w:r w:rsidRPr="005058A9">
        <w:rPr>
          <w:rFonts w:ascii="宋体" w:eastAsia="宋体" w:hAnsi="宋体" w:hint="eastAsia"/>
          <w:color w:val="000000" w:themeColor="text1"/>
        </w:rPr>
        <w:t xml:space="preserve"> </w:t>
      </w:r>
      <w:r w:rsidR="00A470B7" w:rsidRPr="005058A9">
        <w:rPr>
          <w:rFonts w:ascii="宋体" w:eastAsia="宋体" w:hAnsi="宋体" w:hint="eastAsia"/>
          <w:color w:val="000000" w:themeColor="text1"/>
        </w:rPr>
        <w:t>一是传统的定位卡厂商，如康凯斯、得科以及其他深圳从事定位跟踪器的厂商，他们的主要优势是产品定位、跟踪品质可靠，行业耕耘多年，有较固定的客户和市场。此类竞争对手的突出特点就是定位卡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产品形态提供，没有完善的平台应用软件。不过他们也在进行改变，我们在康凯斯的官网上也发现了智能学生卡产品以及应用解决方案，说明这类型厂商也正在从单一硬件厂商向产品及应用服务</w:t>
      </w:r>
      <w:r w:rsidR="00A470B7" w:rsidRPr="005058A9">
        <w:rPr>
          <w:rFonts w:ascii="Cambria" w:eastAsia="Cambria" w:hAnsi="Cambria" w:cs="Cambria" w:hint="eastAsia"/>
          <w:color w:val="000000" w:themeColor="text1"/>
        </w:rPr>
        <w:t>商方向升级转型。</w:t>
      </w:r>
    </w:p>
    <w:p w14:paraId="0C2F3B17" w14:textId="0E493A14" w:rsidR="000D536F" w:rsidRPr="005058A9" w:rsidRDefault="000D536F"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二是智能手表厂商</w:t>
      </w:r>
      <w:r w:rsidR="00665D3B" w:rsidRPr="005058A9">
        <w:rPr>
          <w:rFonts w:ascii="Cambria" w:eastAsia="Cambria" w:hAnsi="Cambria" w:cs="Cambria" w:hint="eastAsia"/>
          <w:color w:val="000000" w:themeColor="text1"/>
        </w:rPr>
        <w:t>（儿童消费品方向）</w:t>
      </w:r>
      <w:r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以儿童关爱市场为主的厂商，比如小天才。</w:t>
      </w:r>
      <w:r w:rsidRPr="005058A9">
        <w:rPr>
          <w:rFonts w:ascii="Cambria" w:eastAsia="Cambria" w:hAnsi="Cambria" w:cs="Cambria" w:hint="eastAsia"/>
          <w:color w:val="000000" w:themeColor="text1"/>
        </w:rPr>
        <w:t>这类厂商</w:t>
      </w:r>
      <w:r w:rsidR="0043566F" w:rsidRPr="005058A9">
        <w:rPr>
          <w:rFonts w:ascii="Cambria" w:eastAsia="Cambria" w:hAnsi="Cambria" w:cs="Cambria" w:hint="eastAsia"/>
          <w:color w:val="000000" w:themeColor="text1"/>
        </w:rPr>
        <w:t>名气大、实力雄厚，技术能力强。其产品主要以个人消费品为</w:t>
      </w:r>
      <w:r w:rsidR="0043566F" w:rsidRPr="005058A9">
        <w:rPr>
          <w:rFonts w:ascii="Cambria" w:eastAsia="Cambria" w:hAnsi="Cambria" w:cs="Cambria" w:hint="eastAsia"/>
          <w:color w:val="000000" w:themeColor="text1"/>
        </w:rPr>
        <w:lastRenderedPageBreak/>
        <w:t>主，且销售渠道主要以线上和线下零售为主，单品价格较高。产品形态</w:t>
      </w:r>
      <w:r w:rsidR="00170F86" w:rsidRPr="005058A9">
        <w:rPr>
          <w:rFonts w:ascii="Cambria" w:eastAsia="Cambria" w:hAnsi="Cambria" w:cs="Cambria" w:hint="eastAsia"/>
          <w:color w:val="000000" w:themeColor="text1"/>
        </w:rPr>
        <w:t>是一个手表形式的电话</w:t>
      </w:r>
      <w:r w:rsidR="0043566F" w:rsidRPr="005058A9">
        <w:rPr>
          <w:rFonts w:ascii="Cambria" w:eastAsia="Cambria" w:hAnsi="Cambria" w:cs="Cambria" w:hint="eastAsia"/>
          <w:color w:val="000000" w:themeColor="text1"/>
        </w:rPr>
        <w:t>，工业设计美观漂亮，深受家长和小朋友喜欢，其核心功能为通话、报警</w:t>
      </w:r>
      <w:r w:rsidR="00325431"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定位跟踪</w:t>
      </w:r>
      <w:r w:rsidR="00325431" w:rsidRPr="005058A9">
        <w:rPr>
          <w:rFonts w:ascii="Cambria" w:eastAsia="Cambria" w:hAnsi="Cambria" w:cs="Cambria" w:hint="eastAsia"/>
          <w:color w:val="000000" w:themeColor="text1"/>
        </w:rPr>
        <w:t>以及防水</w:t>
      </w:r>
      <w:r w:rsidR="0043566F" w:rsidRPr="005058A9">
        <w:rPr>
          <w:rFonts w:ascii="Cambria" w:eastAsia="Cambria" w:hAnsi="Cambria" w:cs="Cambria" w:hint="eastAsia"/>
          <w:color w:val="000000" w:themeColor="text1"/>
        </w:rPr>
        <w:t>等。</w:t>
      </w:r>
      <w:r w:rsidR="00325431" w:rsidRPr="005058A9">
        <w:rPr>
          <w:rFonts w:ascii="Cambria" w:eastAsia="Cambria" w:hAnsi="Cambria" w:cs="Cambria" w:hint="eastAsia"/>
          <w:color w:val="000000" w:themeColor="text1"/>
        </w:rPr>
        <w:t>此类公司战略目标清晰，产品品类单一，基本只做儿童智能手表这一款产品</w:t>
      </w:r>
      <w:r w:rsidR="00170F86" w:rsidRPr="005058A9">
        <w:rPr>
          <w:rFonts w:ascii="Cambria" w:eastAsia="Cambria" w:hAnsi="Cambria" w:cs="Cambria" w:hint="eastAsia"/>
          <w:color w:val="000000" w:themeColor="text1"/>
        </w:rPr>
        <w:t>，该类厂商的核心能力是产品定义和市场营销运营能力。</w:t>
      </w:r>
    </w:p>
    <w:p w14:paraId="4BDFF48F" w14:textId="157F182A" w:rsidR="00170F86" w:rsidRPr="005058A9" w:rsidRDefault="00170F86"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三是垂直领域</w:t>
      </w:r>
      <w:r w:rsidR="00665D3B" w:rsidRPr="005058A9">
        <w:rPr>
          <w:rFonts w:ascii="Cambria" w:eastAsia="Cambria" w:hAnsi="Cambria" w:cs="Cambria" w:hint="eastAsia"/>
          <w:color w:val="000000" w:themeColor="text1"/>
        </w:rPr>
        <w:t>平台运营型</w:t>
      </w:r>
      <w:r w:rsidRPr="005058A9">
        <w:rPr>
          <w:rFonts w:ascii="Cambria" w:eastAsia="Cambria" w:hAnsi="Cambria" w:cs="Cambria" w:hint="eastAsia"/>
          <w:color w:val="000000" w:themeColor="text1"/>
        </w:rPr>
        <w:t>，小牧童以畜牧业智能管理为核心提供硬件加平台的服务</w:t>
      </w:r>
      <w:r w:rsidR="00665D3B" w:rsidRPr="005058A9">
        <w:rPr>
          <w:rFonts w:ascii="Cambria" w:eastAsia="Cambria" w:hAnsi="Cambria" w:cs="Cambria" w:hint="eastAsia"/>
          <w:color w:val="000000" w:themeColor="text1"/>
        </w:rPr>
        <w:t>，陪彼以宠物看护管理为核心提供硬件加平台的服务。这</w:t>
      </w:r>
      <w:r w:rsidRPr="005058A9">
        <w:rPr>
          <w:rFonts w:ascii="Cambria" w:eastAsia="Cambria" w:hAnsi="Cambria" w:cs="Cambria" w:hint="eastAsia"/>
          <w:color w:val="000000" w:themeColor="text1"/>
        </w:rPr>
        <w:t>类企业是典型的</w:t>
      </w:r>
    </w:p>
    <w:p w14:paraId="0A034304" w14:textId="06F2C8FE" w:rsidR="00C31B93"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四</w:t>
      </w:r>
      <w:r w:rsidR="007B317D" w:rsidRPr="005058A9">
        <w:rPr>
          <w:rFonts w:ascii="宋体" w:eastAsia="宋体" w:hAnsi="宋体" w:hint="eastAsia"/>
          <w:color w:val="000000" w:themeColor="text1"/>
        </w:rPr>
        <w:t>是垂直领域平台方案型，面向</w:t>
      </w:r>
      <w:r w:rsidR="00272364" w:rsidRPr="005058A9">
        <w:rPr>
          <w:rFonts w:ascii="宋体" w:eastAsia="宋体" w:hAnsi="宋体" w:hint="eastAsia"/>
          <w:color w:val="000000" w:themeColor="text1"/>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33CB0DBC" w:rsidR="00263AA1" w:rsidRDefault="00263AA1" w:rsidP="00665D3B">
      <w:pPr>
        <w:spacing w:line="360" w:lineRule="auto"/>
        <w:rPr>
          <w:ins w:id="1515" w:author="kimi_zj@sina.com" w:date="2019-09-14T01:40:00Z"/>
          <w:rFonts w:ascii="宋体" w:eastAsia="宋体" w:hAnsi="宋体"/>
          <w:color w:val="000000" w:themeColor="text1"/>
        </w:rPr>
      </w:pPr>
      <w:r w:rsidRPr="005058A9">
        <w:rPr>
          <w:rFonts w:ascii="宋体" w:eastAsia="宋体" w:hAnsi="宋体" w:hint="eastAsia"/>
          <w:color w:val="000000" w:themeColor="text1"/>
        </w:rPr>
        <w:tab/>
        <w:t xml:space="preserve"> </w:t>
      </w:r>
      <w:r w:rsidR="00345CEF" w:rsidRPr="005058A9">
        <w:rPr>
          <w:rFonts w:ascii="宋体" w:eastAsia="宋体" w:hAnsi="宋体" w:hint="eastAsia"/>
          <w:color w:val="000000" w:themeColor="text1"/>
        </w:rPr>
        <w:t>这里根据检索的信息，整理了一个细分市场竞争分析，详情请见</w:t>
      </w:r>
      <w:del w:id="1516" w:author="kimi_zj@sina.com" w:date="2019-09-14T01:40:00Z">
        <w:r w:rsidR="00345CEF" w:rsidRPr="005058A9" w:rsidDel="009A6A81">
          <w:rPr>
            <w:rFonts w:ascii="宋体" w:eastAsia="宋体" w:hAnsi="宋体" w:hint="eastAsia"/>
            <w:color w:val="000000" w:themeColor="text1"/>
          </w:rPr>
          <w:delText>下</w:delText>
        </w:r>
      </w:del>
      <w:r w:rsidR="00345CEF" w:rsidRPr="005058A9">
        <w:rPr>
          <w:rFonts w:ascii="宋体" w:eastAsia="宋体" w:hAnsi="宋体" w:hint="eastAsia"/>
          <w:color w:val="000000" w:themeColor="text1"/>
        </w:rPr>
        <w:t>表</w:t>
      </w:r>
      <w:ins w:id="1517" w:author="kimi_zj@sina.com" w:date="2019-09-14T01:40:00Z">
        <w:r w:rsidR="009A6A81">
          <w:rPr>
            <w:rFonts w:ascii="宋体" w:eastAsia="宋体" w:hAnsi="宋体" w:hint="eastAsia"/>
            <w:color w:val="000000" w:themeColor="text1"/>
          </w:rPr>
          <w:t>5-4</w:t>
        </w:r>
      </w:ins>
      <w:r w:rsidR="00345CEF" w:rsidRPr="005058A9">
        <w:rPr>
          <w:rFonts w:ascii="宋体" w:eastAsia="宋体" w:hAnsi="宋体" w:hint="eastAsia"/>
          <w:color w:val="000000" w:themeColor="text1"/>
        </w:rPr>
        <w:t>：</w:t>
      </w:r>
    </w:p>
    <w:p w14:paraId="2D254DD8" w14:textId="1DAC6D32" w:rsidR="00FE6D61" w:rsidRPr="00FE6D61" w:rsidRDefault="00FE6D61">
      <w:pPr>
        <w:spacing w:line="360" w:lineRule="auto"/>
        <w:jc w:val="center"/>
        <w:rPr>
          <w:rFonts w:ascii="宋体" w:eastAsia="宋体" w:hAnsi="宋体"/>
          <w:color w:val="000000" w:themeColor="text1"/>
        </w:rPr>
        <w:pPrChange w:id="1518" w:author="kimi_zj@sina.com" w:date="2019-09-14T01:41:00Z">
          <w:pPr>
            <w:spacing w:line="360" w:lineRule="auto"/>
          </w:pPr>
        </w:pPrChange>
      </w:pPr>
      <w:ins w:id="1519" w:author="kimi_zj@sina.com" w:date="2019-09-14T01:40:00Z">
        <w:r>
          <w:rPr>
            <w:rFonts w:ascii="宋体" w:eastAsia="宋体" w:hAnsi="宋体" w:hint="eastAsia"/>
            <w:color w:val="000000" w:themeColor="text1"/>
          </w:rPr>
          <w:t>表5-4 结合</w:t>
        </w:r>
      </w:ins>
      <w:ins w:id="1520" w:author="kimi_zj@sina.com" w:date="2019-09-14T01:41:00Z">
        <w:r>
          <w:rPr>
            <w:rFonts w:ascii="宋体" w:eastAsia="宋体" w:hAnsi="宋体" w:hint="eastAsia"/>
            <w:color w:val="000000" w:themeColor="text1"/>
          </w:rPr>
          <w:t>产品竞争的细分市场画像</w:t>
        </w:r>
      </w:ins>
    </w:p>
    <w:p w14:paraId="3A6DB1FD" w14:textId="6F1DFA00" w:rsidR="00345CEF" w:rsidRPr="005058A9" w:rsidRDefault="00A81286" w:rsidP="00665D3B">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5429885"/>
                    </a:xfrm>
                    <a:prstGeom prst="rect">
                      <a:avLst/>
                    </a:prstGeom>
                  </pic:spPr>
                </pic:pic>
              </a:graphicData>
            </a:graphic>
          </wp:inline>
        </w:drawing>
      </w:r>
    </w:p>
    <w:p w14:paraId="2212FAD9" w14:textId="5C01EF83" w:rsidR="001F42CE" w:rsidRPr="005058A9" w:rsidRDefault="001F42CE"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1ECA35E1" w:rsidR="00935482" w:rsidRPr="00776A99" w:rsidRDefault="00D73C77" w:rsidP="00935482">
      <w:pPr>
        <w:spacing w:line="360" w:lineRule="auto"/>
        <w:outlineLvl w:val="2"/>
        <w:rPr>
          <w:rFonts w:ascii="宋体" w:eastAsia="宋体" w:hAnsi="宋体"/>
          <w:b/>
          <w:color w:val="000000" w:themeColor="text1"/>
        </w:rPr>
      </w:pPr>
      <w:ins w:id="1521" w:author="kimi_zj@sina.com" w:date="2019-09-14T01:36:00Z">
        <w:r>
          <w:rPr>
            <w:rFonts w:ascii="宋体" w:eastAsia="宋体" w:hAnsi="宋体" w:hint="eastAsia"/>
            <w:b/>
            <w:color w:val="000000" w:themeColor="text1"/>
          </w:rPr>
          <w:t>5</w:t>
        </w:r>
      </w:ins>
      <w:del w:id="1522" w:author="kimi_zj@sina.com" w:date="2019-09-14T01:36:00Z">
        <w:r w:rsidR="00B81B32" w:rsidRPr="00776A99" w:rsidDel="00D73C77">
          <w:rPr>
            <w:rFonts w:ascii="宋体" w:eastAsia="宋体" w:hAnsi="宋体" w:hint="eastAsia"/>
            <w:b/>
            <w:color w:val="000000" w:themeColor="text1"/>
          </w:rPr>
          <w:delText>4.2</w:delText>
        </w:r>
      </w:del>
      <w:r w:rsidR="00B81B32" w:rsidRPr="00776A99">
        <w:rPr>
          <w:rFonts w:ascii="宋体" w:eastAsia="宋体" w:hAnsi="宋体" w:hint="eastAsia"/>
          <w:b/>
          <w:color w:val="000000" w:themeColor="text1"/>
        </w:rPr>
        <w:t>.3</w:t>
      </w:r>
      <w:r w:rsidR="00935482" w:rsidRPr="00776A99">
        <w:rPr>
          <w:rFonts w:ascii="宋体" w:eastAsia="宋体" w:hAnsi="宋体" w:hint="eastAsia"/>
          <w:b/>
          <w:color w:val="000000" w:themeColor="text1"/>
        </w:rPr>
        <w:t xml:space="preserve"> A公司的业务能力评估</w:t>
      </w:r>
    </w:p>
    <w:p w14:paraId="554A1282" w14:textId="062BC730" w:rsidR="00131E7A" w:rsidRPr="005058A9" w:rsidRDefault="00CC4E5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131E7A" w:rsidRPr="005058A9">
        <w:rPr>
          <w:rFonts w:ascii="宋体" w:eastAsia="宋体" w:hAnsi="宋体" w:hint="eastAsia"/>
          <w:color w:val="000000" w:themeColor="text1"/>
        </w:rPr>
        <w:t>上面两个小节对A公司进行市场细分，并根据初步信息整了A公司的市场细分画像。进而再根据趋势因素以及标杆竞争因素等两个</w:t>
      </w:r>
      <w:r w:rsidR="003B1A9E" w:rsidRPr="005058A9">
        <w:rPr>
          <w:rFonts w:ascii="宋体" w:eastAsia="宋体" w:hAnsi="宋体" w:hint="eastAsia"/>
          <w:color w:val="000000" w:themeColor="text1"/>
        </w:rPr>
        <w:t>外部信息对划分出的子市场再次评估，本小节着重从企业内部资源禀赋和业务能力的角度，重新审视智能</w:t>
      </w:r>
      <w:r w:rsidR="003B1A9E" w:rsidRPr="005058A9">
        <w:rPr>
          <w:rFonts w:ascii="宋体" w:eastAsia="宋体" w:hAnsi="宋体" w:hint="eastAsia"/>
          <w:color w:val="000000" w:themeColor="text1"/>
        </w:rPr>
        <w:lastRenderedPageBreak/>
        <w:t>定位卡划分出的若干个子市场</w:t>
      </w:r>
      <w:r w:rsidR="00495BD7" w:rsidRPr="005058A9">
        <w:rPr>
          <w:rFonts w:ascii="宋体" w:eastAsia="宋体" w:hAnsi="宋体" w:hint="eastAsia"/>
          <w:color w:val="000000" w:themeColor="text1"/>
        </w:rPr>
        <w:t>，以确定A公司未来进入到哪些适合自身发展的子市场发展。</w:t>
      </w:r>
    </w:p>
    <w:p w14:paraId="2DEA2C32" w14:textId="15B4F9F8" w:rsidR="00566ABC" w:rsidRPr="005058A9" w:rsidRDefault="00566ABC" w:rsidP="00131E7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A公司的传统主营业务主要是无线局域网和广域网模组，主要为传统家电厂商提供服务</w:t>
      </w:r>
      <w:r w:rsidR="006F0C1B" w:rsidRPr="005058A9">
        <w:rPr>
          <w:rFonts w:ascii="宋体" w:eastAsia="宋体" w:hAnsi="宋体" w:hint="eastAsia"/>
          <w:color w:val="000000" w:themeColor="text1"/>
        </w:rPr>
        <w:t>。传统主营业务对智能定位卡的支撑主要是技术方面的支撑，即设计生产模组的能力可以应用到设计、研发和制造智能定位卡上。除此以外，A公司尚处于成立初期，其他相关的业务能力还比较弱。</w:t>
      </w:r>
      <w:r w:rsidR="00CC4E53" w:rsidRPr="005058A9">
        <w:rPr>
          <w:rFonts w:ascii="宋体" w:eastAsia="宋体" w:hAnsi="宋体" w:hint="eastAsia"/>
          <w:color w:val="000000" w:themeColor="text1"/>
        </w:rPr>
        <w:t xml:space="preserve"> </w:t>
      </w:r>
    </w:p>
    <w:p w14:paraId="70A8DDEF" w14:textId="570503B7" w:rsidR="00935482" w:rsidRDefault="006F0C1B" w:rsidP="00566ABC">
      <w:pPr>
        <w:spacing w:line="360" w:lineRule="auto"/>
        <w:ind w:firstLine="420"/>
        <w:rPr>
          <w:ins w:id="1523" w:author="kimi_zj@sina.com" w:date="2019-09-14T01:41:00Z"/>
          <w:rFonts w:ascii="宋体" w:eastAsia="宋体" w:hAnsi="宋体"/>
          <w:color w:val="000000" w:themeColor="text1"/>
        </w:rPr>
      </w:pPr>
      <w:r w:rsidRPr="005058A9">
        <w:rPr>
          <w:rFonts w:ascii="宋体" w:eastAsia="宋体" w:hAnsi="宋体" w:hint="eastAsia"/>
          <w:color w:val="000000" w:themeColor="text1"/>
        </w:rPr>
        <w:t>但是本论文开篇就介绍了</w:t>
      </w:r>
      <w:r w:rsidR="00CC4E53" w:rsidRPr="005058A9">
        <w:rPr>
          <w:rFonts w:ascii="宋体" w:eastAsia="宋体" w:hAnsi="宋体" w:hint="eastAsia"/>
          <w:color w:val="000000" w:themeColor="text1"/>
        </w:rPr>
        <w:t>A公司是一家大型国有制造企业集团的下属子公司，A公司的业务能力除了本身所具备的能力以外，其背后的母公司的业务能力也可以作为A公司开展业务的重要支撑。</w:t>
      </w:r>
      <w:r w:rsidR="0066284D" w:rsidRPr="005058A9">
        <w:rPr>
          <w:rFonts w:ascii="宋体" w:eastAsia="宋体" w:hAnsi="宋体" w:hint="eastAsia"/>
          <w:color w:val="000000" w:themeColor="text1"/>
        </w:rPr>
        <w:t>基于大型国有企业集团的优势，A公司在过去三年和国内的三大运营商以及海外的一些大型运营商保持着很好的战略合作关系；另外集团母公司下分别有三家垂直领域的公司，分别从事智慧教育、智慧健康和智慧城市相关领域的业务</w:t>
      </w:r>
      <w:r w:rsidR="000C6899" w:rsidRPr="005058A9">
        <w:rPr>
          <w:rFonts w:ascii="宋体" w:eastAsia="宋体" w:hAnsi="宋体" w:hint="eastAsia"/>
          <w:color w:val="000000" w:themeColor="text1"/>
        </w:rPr>
        <w:t>，对A公司在未来开展智能定位卡业务有非常好的行业和产品互补性。</w:t>
      </w:r>
      <w:r w:rsidR="00023528" w:rsidRPr="005058A9">
        <w:rPr>
          <w:rFonts w:ascii="宋体" w:eastAsia="宋体" w:hAnsi="宋体" w:hint="eastAsia"/>
          <w:color w:val="000000" w:themeColor="text1"/>
        </w:rPr>
        <w:t>而且A公司的母公司在传统电子消费品领域深根多年，无论在电子制造还是消费品分销零售方面，均能给A公司的智能定位卡业务提供较大的支撑。通过表</w:t>
      </w:r>
      <w:ins w:id="1524" w:author="kimi_zj@sina.com" w:date="2019-09-14T01:41:00Z">
        <w:r w:rsidR="0019626C">
          <w:rPr>
            <w:rFonts w:ascii="宋体" w:eastAsia="宋体" w:hAnsi="宋体" w:hint="eastAsia"/>
            <w:color w:val="000000" w:themeColor="text1"/>
          </w:rPr>
          <w:t>5-5</w:t>
        </w:r>
      </w:ins>
      <w:del w:id="1525" w:author="kimi_zj@sina.com" w:date="2019-09-14T01:41:00Z">
        <w:r w:rsidR="00023528" w:rsidRPr="005058A9" w:rsidDel="0019626C">
          <w:rPr>
            <w:rFonts w:ascii="宋体" w:eastAsia="宋体" w:hAnsi="宋体" w:hint="eastAsia"/>
            <w:color w:val="000000" w:themeColor="text1"/>
          </w:rPr>
          <w:delText>格</w:delText>
        </w:r>
      </w:del>
      <w:r w:rsidR="00023528" w:rsidRPr="005058A9">
        <w:rPr>
          <w:rFonts w:ascii="宋体" w:eastAsia="宋体" w:hAnsi="宋体" w:hint="eastAsia"/>
          <w:color w:val="000000" w:themeColor="text1"/>
        </w:rPr>
        <w:t>可以从A企业内部去挖掘相关能力支撑，从而再对子市场进行重新审视，判断A公司未来应该进入哪些个符合自身发展方向的子市场。</w:t>
      </w:r>
    </w:p>
    <w:p w14:paraId="766C6855" w14:textId="66FFF651" w:rsidR="0019626C" w:rsidRPr="005058A9" w:rsidRDefault="0019626C">
      <w:pPr>
        <w:spacing w:line="360" w:lineRule="auto"/>
        <w:ind w:firstLine="420"/>
        <w:jc w:val="center"/>
        <w:rPr>
          <w:rFonts w:ascii="宋体" w:eastAsia="宋体" w:hAnsi="宋体"/>
          <w:color w:val="000000" w:themeColor="text1"/>
        </w:rPr>
        <w:pPrChange w:id="1526" w:author="kimi_zj@sina.com" w:date="2019-09-14T01:42:00Z">
          <w:pPr>
            <w:spacing w:line="360" w:lineRule="auto"/>
            <w:ind w:firstLine="420"/>
          </w:pPr>
        </w:pPrChange>
      </w:pPr>
      <w:ins w:id="1527" w:author="kimi_zj@sina.com" w:date="2019-09-14T01:41:00Z">
        <w:r>
          <w:rPr>
            <w:rFonts w:ascii="宋体" w:eastAsia="宋体" w:hAnsi="宋体" w:hint="eastAsia"/>
            <w:color w:val="000000" w:themeColor="text1"/>
          </w:rPr>
          <w:t xml:space="preserve">表5-5 </w:t>
        </w:r>
      </w:ins>
      <w:ins w:id="1528" w:author="kimi_zj@sina.com" w:date="2019-09-14T01:42:00Z">
        <w:r>
          <w:rPr>
            <w:rFonts w:ascii="宋体" w:eastAsia="宋体" w:hAnsi="宋体" w:hint="eastAsia"/>
            <w:color w:val="000000" w:themeColor="text1"/>
          </w:rPr>
          <w:t>综合A公司自身能力的细分市场画像</w:t>
        </w:r>
      </w:ins>
    </w:p>
    <w:p w14:paraId="1F4B6C61" w14:textId="0B0C04C6" w:rsidR="00714829" w:rsidRPr="005058A9" w:rsidRDefault="00801DAF" w:rsidP="00566ABC">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888105"/>
                    </a:xfrm>
                    <a:prstGeom prst="rect">
                      <a:avLst/>
                    </a:prstGeom>
                  </pic:spPr>
                </pic:pic>
              </a:graphicData>
            </a:graphic>
          </wp:inline>
        </w:drawing>
      </w:r>
    </w:p>
    <w:p w14:paraId="6BFE47CC" w14:textId="529B6122" w:rsidR="00566ABC" w:rsidRPr="005058A9" w:rsidRDefault="00566ABC"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p>
    <w:p w14:paraId="692FF0C1" w14:textId="1841DA9A" w:rsidR="00935482" w:rsidRPr="00776A99" w:rsidRDefault="00D73C77" w:rsidP="00935482">
      <w:pPr>
        <w:spacing w:line="360" w:lineRule="auto"/>
        <w:outlineLvl w:val="2"/>
        <w:rPr>
          <w:rFonts w:ascii="宋体" w:eastAsia="宋体" w:hAnsi="宋体"/>
          <w:b/>
          <w:color w:val="000000" w:themeColor="text1"/>
        </w:rPr>
      </w:pPr>
      <w:ins w:id="1529" w:author="kimi_zj@sina.com" w:date="2019-09-14T01:36:00Z">
        <w:r>
          <w:rPr>
            <w:rFonts w:ascii="宋体" w:eastAsia="宋体" w:hAnsi="宋体" w:hint="eastAsia"/>
            <w:b/>
            <w:color w:val="000000" w:themeColor="text1"/>
          </w:rPr>
          <w:t>5</w:t>
        </w:r>
      </w:ins>
      <w:del w:id="1530" w:author="kimi_zj@sina.com" w:date="2019-09-14T01:36:00Z">
        <w:r w:rsidR="00250F66" w:rsidRPr="00776A99" w:rsidDel="00D73C77">
          <w:rPr>
            <w:rFonts w:ascii="宋体" w:eastAsia="宋体" w:hAnsi="宋体" w:hint="eastAsia"/>
            <w:b/>
            <w:color w:val="000000" w:themeColor="text1"/>
          </w:rPr>
          <w:delText>4.2</w:delText>
        </w:r>
      </w:del>
      <w:r w:rsidR="00250F66" w:rsidRPr="00776A99">
        <w:rPr>
          <w:rFonts w:ascii="宋体" w:eastAsia="宋体" w:hAnsi="宋体" w:hint="eastAsia"/>
          <w:b/>
          <w:color w:val="000000" w:themeColor="text1"/>
        </w:rPr>
        <w:t>.4</w:t>
      </w:r>
      <w:r w:rsidR="00935482" w:rsidRPr="00776A99">
        <w:rPr>
          <w:rFonts w:ascii="宋体" w:eastAsia="宋体" w:hAnsi="宋体" w:hint="eastAsia"/>
          <w:b/>
          <w:color w:val="000000" w:themeColor="text1"/>
        </w:rPr>
        <w:t xml:space="preserve"> </w:t>
      </w:r>
      <w:r w:rsidR="00EA63D5" w:rsidRPr="00776A99">
        <w:rPr>
          <w:rFonts w:ascii="宋体" w:eastAsia="宋体" w:hAnsi="宋体" w:hint="eastAsia"/>
          <w:b/>
          <w:color w:val="000000" w:themeColor="text1"/>
        </w:rPr>
        <w:t>智能定位卡</w:t>
      </w:r>
      <w:r w:rsidR="00935482" w:rsidRPr="00776A99">
        <w:rPr>
          <w:rFonts w:ascii="宋体" w:eastAsia="宋体" w:hAnsi="宋体" w:hint="eastAsia"/>
          <w:b/>
          <w:color w:val="000000" w:themeColor="text1"/>
        </w:rPr>
        <w:t>目标市场选择</w:t>
      </w:r>
    </w:p>
    <w:p w14:paraId="6F341AD1" w14:textId="32D93D81" w:rsidR="00935482" w:rsidRPr="005058A9" w:rsidRDefault="004F363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D429A" w:rsidRPr="005058A9">
        <w:rPr>
          <w:rFonts w:ascii="宋体" w:eastAsia="宋体" w:hAnsi="宋体" w:hint="eastAsia"/>
          <w:color w:val="000000" w:themeColor="text1"/>
        </w:rPr>
        <w:t>上面对智能定位卡的市场做了详细的分析评估，接下来将要确定符合A公司发展方向的目标市场。目标市场的确定，</w:t>
      </w:r>
      <w:r w:rsidR="00C653AA" w:rsidRPr="005058A9">
        <w:rPr>
          <w:rFonts w:ascii="宋体" w:eastAsia="宋体" w:hAnsi="宋体" w:hint="eastAsia"/>
          <w:color w:val="000000" w:themeColor="text1"/>
        </w:rPr>
        <w:t>需要下面三个方面的因素来确定：</w:t>
      </w:r>
    </w:p>
    <w:p w14:paraId="195D7EE1" w14:textId="7A704AF9"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w:t>
      </w:r>
      <w:r w:rsidR="00C653AA" w:rsidRPr="005058A9">
        <w:rPr>
          <w:rFonts w:ascii="宋体" w:eastAsia="宋体" w:hAnsi="宋体" w:hint="eastAsia"/>
          <w:color w:val="000000" w:themeColor="text1"/>
        </w:rPr>
        <w:t>市</w:t>
      </w:r>
      <w:commentRangeStart w:id="1531"/>
      <w:r w:rsidR="00C653AA" w:rsidRPr="005058A9">
        <w:rPr>
          <w:rFonts w:ascii="宋体" w:eastAsia="宋体" w:hAnsi="宋体" w:hint="eastAsia"/>
          <w:color w:val="000000" w:themeColor="text1"/>
        </w:rPr>
        <w:t>场的规模，即细分市场需要有较大的市场空间，市场规模要足够大，同时该市场要有足够的潜力，企业进入该市场才有机会快速发展。</w:t>
      </w:r>
      <w:ins w:id="1532" w:author="kimi_zj@sina.com" w:date="2019-09-14T14:54:00Z">
        <w:r w:rsidR="00857172">
          <w:rPr>
            <w:rFonts w:ascii="宋体" w:eastAsia="宋体" w:hAnsi="宋体" w:hint="eastAsia"/>
            <w:color w:val="000000" w:themeColor="text1"/>
          </w:rPr>
          <w:t>通过细分市场的评估，</w:t>
        </w:r>
      </w:ins>
      <w:ins w:id="1533" w:author="kimi_zj@sina.com" w:date="2019-09-14T14:56:00Z">
        <w:r w:rsidR="00857172">
          <w:rPr>
            <w:rFonts w:ascii="宋体" w:eastAsia="宋体" w:hAnsi="宋体" w:hint="eastAsia"/>
            <w:color w:val="000000" w:themeColor="text1"/>
          </w:rPr>
          <w:t>智慧教育、交通、零售分销、资产保全及智慧养老领域分别有50</w:t>
        </w:r>
      </w:ins>
      <w:ins w:id="1534" w:author="kimi_zj@sina.com" w:date="2019-09-14T14:57:00Z">
        <w:r w:rsidR="00857172">
          <w:rPr>
            <w:rFonts w:ascii="宋体" w:eastAsia="宋体" w:hAnsi="宋体" w:hint="eastAsia"/>
            <w:color w:val="000000" w:themeColor="text1"/>
          </w:rPr>
          <w:t>亿以上的市场规模。</w:t>
        </w:r>
      </w:ins>
      <w:del w:id="1535" w:author="kimi_zj@sina.com" w:date="2019-09-14T14:54:00Z">
        <w:r w:rsidR="00C653AA" w:rsidRPr="005058A9" w:rsidDel="00857172">
          <w:rPr>
            <w:rFonts w:ascii="宋体" w:eastAsia="宋体" w:hAnsi="宋体" w:hint="eastAsia"/>
            <w:color w:val="000000" w:themeColor="text1"/>
          </w:rPr>
          <w:delText>反之一个市场规模不大，甚至呈现萎缩的趋势，企业即便进入了这个市场短期取得阶段性成果，长远来看也不利于企业的发展。</w:delText>
        </w:r>
      </w:del>
    </w:p>
    <w:p w14:paraId="3C803513" w14:textId="1A0C6948"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二、</w:t>
      </w:r>
      <w:r w:rsidR="00C653AA" w:rsidRPr="005058A9">
        <w:rPr>
          <w:rFonts w:ascii="宋体" w:eastAsia="宋体" w:hAnsi="宋体" w:hint="eastAsia"/>
          <w:color w:val="000000" w:themeColor="text1"/>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w:t>
      </w:r>
      <w:r w:rsidR="00C653AA" w:rsidRPr="005058A9">
        <w:rPr>
          <w:rFonts w:ascii="宋体" w:eastAsia="宋体" w:hAnsi="宋体" w:hint="eastAsia"/>
          <w:color w:val="000000" w:themeColor="text1"/>
        </w:rPr>
        <w:lastRenderedPageBreak/>
        <w:t>早进入或者过大投入都无济于事。</w:t>
      </w:r>
      <w:r w:rsidR="00530038" w:rsidRPr="005058A9">
        <w:rPr>
          <w:rFonts w:ascii="宋体" w:eastAsia="宋体" w:hAnsi="宋体" w:hint="eastAsia"/>
          <w:color w:val="000000" w:themeColor="text1"/>
        </w:rPr>
        <w:t>企业要选择当前规模较大，处于成长期，竞争对手相对较弱的市场作为目标市场。</w:t>
      </w:r>
      <w:ins w:id="1536" w:author="kimi_zj@sina.com" w:date="2019-09-14T14:57:00Z">
        <w:r w:rsidR="00C939FF">
          <w:rPr>
            <w:rFonts w:ascii="宋体" w:eastAsia="宋体" w:hAnsi="宋体" w:hint="eastAsia"/>
            <w:color w:val="000000" w:themeColor="text1"/>
          </w:rPr>
          <w:t>因此市场吸引力主要从</w:t>
        </w:r>
      </w:ins>
      <w:ins w:id="1537" w:author="kimi_zj@sina.com" w:date="2019-09-14T14:58:00Z">
        <w:r w:rsidR="00C939FF">
          <w:rPr>
            <w:rFonts w:ascii="宋体" w:eastAsia="宋体" w:hAnsi="宋体" w:hint="eastAsia"/>
            <w:color w:val="000000" w:themeColor="text1"/>
          </w:rPr>
          <w:t>行业生命周期和竞争</w:t>
        </w:r>
      </w:ins>
      <w:ins w:id="1538" w:author="kimi_zj@sina.com" w:date="2019-09-14T14:59:00Z">
        <w:r w:rsidR="00C939FF">
          <w:rPr>
            <w:rFonts w:ascii="宋体" w:eastAsia="宋体" w:hAnsi="宋体" w:hint="eastAsia"/>
            <w:color w:val="000000" w:themeColor="text1"/>
          </w:rPr>
          <w:t>程度两个因素进行分析</w:t>
        </w:r>
        <w:r w:rsidR="00C41589">
          <w:rPr>
            <w:rFonts w:ascii="宋体" w:eastAsia="宋体" w:hAnsi="宋体" w:hint="eastAsia"/>
            <w:color w:val="000000" w:themeColor="text1"/>
          </w:rPr>
          <w:t>。智能定位卡在智慧交通的应用已经相对</w:t>
        </w:r>
      </w:ins>
      <w:ins w:id="1539" w:author="kimi_zj@sina.com" w:date="2019-09-14T15:00:00Z">
        <w:r w:rsidR="00C41589">
          <w:rPr>
            <w:rFonts w:ascii="宋体" w:eastAsia="宋体" w:hAnsi="宋体" w:hint="eastAsia"/>
            <w:color w:val="000000" w:themeColor="text1"/>
          </w:rPr>
          <w:t>成熟，比如在危险化学品、出租车辆以及其他运营车辆的应用相对成熟，但是行业内有康凯斯这样</w:t>
        </w:r>
      </w:ins>
      <w:ins w:id="1540" w:author="kimi_zj@sina.com" w:date="2019-09-14T15:01:00Z">
        <w:r w:rsidR="00C41589">
          <w:rPr>
            <w:rFonts w:ascii="宋体" w:eastAsia="宋体" w:hAnsi="宋体" w:hint="eastAsia"/>
            <w:color w:val="000000" w:themeColor="text1"/>
          </w:rPr>
          <w:t>占有巨大市场份额的头部企业，因此要从这一块市场进行市场掠夺的难度极大。另外基于无人驾驶、智能驾驶的发展可能带动未来乘用车市场的</w:t>
        </w:r>
      </w:ins>
      <w:ins w:id="1541" w:author="kimi_zj@sina.com" w:date="2019-09-14T15:02:00Z">
        <w:r w:rsidR="00C41589">
          <w:rPr>
            <w:rFonts w:ascii="宋体" w:eastAsia="宋体" w:hAnsi="宋体" w:hint="eastAsia"/>
            <w:color w:val="000000" w:themeColor="text1"/>
          </w:rPr>
          <w:t>智能定位卡产品的需求，目前由于该行业仍处于市场的培育阶段，当期多数类似智能驾驶的整车产品</w:t>
        </w:r>
      </w:ins>
      <w:ins w:id="1542" w:author="kimi_zj@sina.com" w:date="2019-09-14T15:03:00Z">
        <w:r w:rsidR="00C41589">
          <w:rPr>
            <w:rFonts w:ascii="宋体" w:eastAsia="宋体" w:hAnsi="宋体" w:hint="eastAsia"/>
            <w:color w:val="000000" w:themeColor="text1"/>
          </w:rPr>
          <w:t>仍然是样车或者实验阶段，因此对智能定位卡产品的需求极小。因此</w:t>
        </w:r>
        <w:r w:rsidR="001859D2">
          <w:rPr>
            <w:rFonts w:ascii="宋体" w:eastAsia="宋体" w:hAnsi="宋体" w:hint="eastAsia"/>
            <w:color w:val="000000" w:themeColor="text1"/>
          </w:rPr>
          <w:t>该市场的市场吸引力有限。</w:t>
        </w:r>
      </w:ins>
    </w:p>
    <w:p w14:paraId="2D049BE7" w14:textId="1509B8D0"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w:t>
      </w:r>
      <w:r w:rsidR="00C653AA" w:rsidRPr="005058A9">
        <w:rPr>
          <w:rFonts w:ascii="宋体" w:eastAsia="宋体" w:hAnsi="宋体" w:hint="eastAsia"/>
          <w:color w:val="000000" w:themeColor="text1"/>
        </w:rPr>
        <w:t>目标市场需要和企业的战略与业务能力相匹配，</w:t>
      </w:r>
      <w:r w:rsidR="00530038" w:rsidRPr="005058A9">
        <w:rPr>
          <w:rFonts w:ascii="宋体" w:eastAsia="宋体" w:hAnsi="宋体" w:hint="eastAsia"/>
          <w:color w:val="000000" w:themeColor="text1"/>
        </w:rPr>
        <w:t>某些市场规模很大，</w:t>
      </w:r>
      <w:del w:id="1543" w:author="kimi_zj@sina.com" w:date="2019-09-14T15:04:00Z">
        <w:r w:rsidR="00D101D5" w:rsidRPr="005058A9" w:rsidDel="00287D1A">
          <w:rPr>
            <w:rFonts w:ascii="宋体" w:eastAsia="宋体" w:hAnsi="宋体" w:hint="eastAsia"/>
            <w:color w:val="000000" w:themeColor="text1"/>
          </w:rPr>
          <w:delText>竞</w:delText>
        </w:r>
      </w:del>
      <w:r w:rsidR="00D101D5" w:rsidRPr="005058A9">
        <w:rPr>
          <w:rFonts w:ascii="宋体" w:eastAsia="宋体" w:hAnsi="宋体" w:hint="eastAsia"/>
          <w:color w:val="000000" w:themeColor="text1"/>
        </w:rPr>
        <w:t>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w:t>
      </w:r>
      <w:ins w:id="1544" w:author="kimi_zj@sina.com" w:date="2019-09-14T15:05:00Z">
        <w:r w:rsidR="00084C95">
          <w:rPr>
            <w:rFonts w:ascii="宋体" w:eastAsia="宋体" w:hAnsi="宋体" w:hint="eastAsia"/>
            <w:color w:val="000000" w:themeColor="text1"/>
          </w:rPr>
          <w:t>如表5-6中的智慧农牧和智能宠物管理等方向，</w:t>
        </w:r>
      </w:ins>
      <w:ins w:id="1545" w:author="kimi_zj@sina.com" w:date="2019-09-14T15:06:00Z">
        <w:r w:rsidR="00084C95">
          <w:rPr>
            <w:rFonts w:ascii="宋体" w:eastAsia="宋体" w:hAnsi="宋体" w:hint="eastAsia"/>
            <w:color w:val="000000" w:themeColor="text1"/>
          </w:rPr>
          <w:t>A公司及其母公司均未在这两个方向有业务布局，对这两个行业的业务理解不够深入</w:t>
        </w:r>
      </w:ins>
      <w:ins w:id="1546" w:author="kimi_zj@sina.com" w:date="2019-09-14T15:07:00Z">
        <w:r w:rsidR="00084C95">
          <w:rPr>
            <w:rFonts w:ascii="宋体" w:eastAsia="宋体" w:hAnsi="宋体" w:hint="eastAsia"/>
            <w:color w:val="000000" w:themeColor="text1"/>
          </w:rPr>
          <w:t>，产品</w:t>
        </w:r>
      </w:ins>
      <w:ins w:id="1547" w:author="kimi_zj@sina.com" w:date="2019-09-14T15:08:00Z">
        <w:r w:rsidR="00084C95">
          <w:rPr>
            <w:rFonts w:ascii="宋体" w:eastAsia="宋体" w:hAnsi="宋体" w:hint="eastAsia"/>
            <w:color w:val="000000" w:themeColor="text1"/>
          </w:rPr>
          <w:t>和方案在业务垂直深度方面会处于劣势。</w:t>
        </w:r>
      </w:ins>
      <w:ins w:id="1548" w:author="kimi_zj@sina.com" w:date="2019-09-14T15:07:00Z">
        <w:r w:rsidR="00084C95" w:rsidRPr="005058A9" w:rsidDel="00287D1A">
          <w:rPr>
            <w:rFonts w:ascii="宋体" w:eastAsia="宋体" w:hAnsi="宋体" w:hint="eastAsia"/>
            <w:color w:val="000000" w:themeColor="text1"/>
          </w:rPr>
          <w:t xml:space="preserve"> </w:t>
        </w:r>
      </w:ins>
      <w:del w:id="1549" w:author="kimi_zj@sina.com" w:date="2019-09-14T15:04:00Z">
        <w:r w:rsidR="00D101D5" w:rsidRPr="005058A9" w:rsidDel="00287D1A">
          <w:rPr>
            <w:rFonts w:ascii="宋体" w:eastAsia="宋体" w:hAnsi="宋体" w:hint="eastAsia"/>
            <w:color w:val="000000" w:themeColor="text1"/>
          </w:rPr>
          <w:delText>同时企业的战略也形同虚设，无法在企业组织内部形成战略共识，企业组织效率也会降低。</w:delText>
        </w:r>
        <w:commentRangeEnd w:id="1531"/>
        <w:r w:rsidR="00826FF5" w:rsidDel="00287D1A">
          <w:rPr>
            <w:rStyle w:val="af1"/>
          </w:rPr>
          <w:commentReference w:id="1531"/>
        </w:r>
      </w:del>
    </w:p>
    <w:p w14:paraId="19EAEFC6" w14:textId="3F9EB9FD" w:rsidR="00240BC8" w:rsidRDefault="00073DE1" w:rsidP="00073DE1">
      <w:pPr>
        <w:spacing w:line="360" w:lineRule="auto"/>
        <w:ind w:firstLine="420"/>
        <w:rPr>
          <w:ins w:id="1550" w:author="kimi_zj@sina.com" w:date="2019-09-14T01:42:00Z"/>
          <w:rFonts w:ascii="宋体" w:eastAsia="宋体" w:hAnsi="宋体"/>
          <w:color w:val="000000" w:themeColor="text1"/>
        </w:rPr>
      </w:pPr>
      <w:r w:rsidRPr="005058A9">
        <w:rPr>
          <w:rFonts w:ascii="宋体" w:eastAsia="宋体" w:hAnsi="宋体" w:hint="eastAsia"/>
          <w:color w:val="000000" w:themeColor="text1"/>
        </w:rPr>
        <w:t xml:space="preserve"> </w:t>
      </w:r>
      <w:commentRangeStart w:id="1551"/>
      <w:r w:rsidRPr="005058A9">
        <w:rPr>
          <w:rFonts w:ascii="宋体" w:eastAsia="宋体" w:hAnsi="宋体" w:hint="eastAsia"/>
          <w:color w:val="000000" w:themeColor="text1"/>
        </w:rPr>
        <w:t>根据上面三个评价因素，对之前划分的9个细分市场进行最终评估打分：</w:t>
      </w:r>
      <w:commentRangeEnd w:id="1551"/>
      <w:r w:rsidR="00826FF5">
        <w:rPr>
          <w:rStyle w:val="af1"/>
        </w:rPr>
        <w:commentReference w:id="1551"/>
      </w:r>
      <w:r w:rsidRPr="005058A9">
        <w:rPr>
          <w:rFonts w:ascii="宋体" w:eastAsia="宋体" w:hAnsi="宋体" w:hint="eastAsia"/>
          <w:color w:val="000000" w:themeColor="text1"/>
        </w:rPr>
        <w:t>如</w:t>
      </w:r>
      <w:del w:id="1552" w:author="kimi_zj@sina.com" w:date="2019-09-14T01:42:00Z">
        <w:r w:rsidRPr="005058A9" w:rsidDel="00A14E0E">
          <w:rPr>
            <w:rFonts w:ascii="宋体" w:eastAsia="宋体" w:hAnsi="宋体" w:hint="eastAsia"/>
            <w:color w:val="000000" w:themeColor="text1"/>
          </w:rPr>
          <w:delText>下</w:delText>
        </w:r>
      </w:del>
      <w:r w:rsidRPr="005058A9">
        <w:rPr>
          <w:rFonts w:ascii="宋体" w:eastAsia="宋体" w:hAnsi="宋体" w:hint="eastAsia"/>
          <w:color w:val="000000" w:themeColor="text1"/>
        </w:rPr>
        <w:t>表</w:t>
      </w:r>
      <w:ins w:id="1553" w:author="kimi_zj@sina.com" w:date="2019-09-14T01:42:00Z">
        <w:r w:rsidR="00A14E0E">
          <w:rPr>
            <w:rFonts w:ascii="宋体" w:eastAsia="宋体" w:hAnsi="宋体" w:hint="eastAsia"/>
            <w:color w:val="000000" w:themeColor="text1"/>
          </w:rPr>
          <w:t>5-6</w:t>
        </w:r>
      </w:ins>
      <w:r w:rsidRPr="005058A9">
        <w:rPr>
          <w:rFonts w:ascii="宋体" w:eastAsia="宋体" w:hAnsi="宋体" w:hint="eastAsia"/>
          <w:color w:val="000000" w:themeColor="text1"/>
        </w:rPr>
        <w:t>：</w:t>
      </w:r>
    </w:p>
    <w:p w14:paraId="475200D7" w14:textId="040F3EDD" w:rsidR="00A14E0E" w:rsidRPr="005058A9" w:rsidRDefault="00A14E0E">
      <w:pPr>
        <w:spacing w:line="360" w:lineRule="auto"/>
        <w:ind w:firstLine="420"/>
        <w:jc w:val="center"/>
        <w:rPr>
          <w:rFonts w:ascii="宋体" w:eastAsia="宋体" w:hAnsi="宋体"/>
          <w:color w:val="000000" w:themeColor="text1"/>
        </w:rPr>
        <w:pPrChange w:id="1554" w:author="kimi_zj@sina.com" w:date="2019-09-14T01:43:00Z">
          <w:pPr>
            <w:spacing w:line="360" w:lineRule="auto"/>
            <w:ind w:firstLine="420"/>
          </w:pPr>
        </w:pPrChange>
      </w:pPr>
      <w:ins w:id="1555" w:author="kimi_zj@sina.com" w:date="2019-09-14T01:42:00Z">
        <w:r>
          <w:rPr>
            <w:rFonts w:ascii="宋体" w:eastAsia="宋体" w:hAnsi="宋体" w:hint="eastAsia"/>
            <w:color w:val="000000" w:themeColor="text1"/>
          </w:rPr>
          <w:t xml:space="preserve">表5-6 </w:t>
        </w:r>
      </w:ins>
      <w:ins w:id="1556" w:author="kimi_zj@sina.com" w:date="2019-09-14T01:43:00Z">
        <w:r>
          <w:rPr>
            <w:rFonts w:ascii="宋体" w:eastAsia="宋体" w:hAnsi="宋体" w:hint="eastAsia"/>
            <w:color w:val="000000" w:themeColor="text1"/>
          </w:rPr>
          <w:t>目标市场定位评估</w:t>
        </w:r>
      </w:ins>
    </w:p>
    <w:p w14:paraId="5E2B3AAB" w14:textId="415B0E62" w:rsidR="00073DE1" w:rsidRPr="005058A9" w:rsidRDefault="0082617B"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D43AA4E" wp14:editId="7969ED74">
            <wp:extent cx="5270500" cy="478282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4782820"/>
                    </a:xfrm>
                    <a:prstGeom prst="rect">
                      <a:avLst/>
                    </a:prstGeom>
                  </pic:spPr>
                </pic:pic>
              </a:graphicData>
            </a:graphic>
          </wp:inline>
        </w:drawing>
      </w:r>
    </w:p>
    <w:p w14:paraId="55EE0250" w14:textId="77777777" w:rsidR="00850FC7" w:rsidRPr="005058A9" w:rsidDel="00C735F5" w:rsidRDefault="00850FC7" w:rsidP="00073DE1">
      <w:pPr>
        <w:spacing w:line="360" w:lineRule="auto"/>
        <w:ind w:firstLine="420"/>
        <w:rPr>
          <w:del w:id="1557" w:author="kimi_zj@sina.com" w:date="2019-09-14T14:52:00Z"/>
          <w:rFonts w:ascii="宋体" w:eastAsia="宋体" w:hAnsi="宋体"/>
          <w:color w:val="000000" w:themeColor="text1"/>
        </w:rPr>
      </w:pPr>
    </w:p>
    <w:p w14:paraId="26DB977F" w14:textId="77777777" w:rsidR="00850FC7" w:rsidRPr="005058A9" w:rsidRDefault="00850FC7" w:rsidP="00C735F5">
      <w:pPr>
        <w:spacing w:line="360" w:lineRule="auto"/>
        <w:rPr>
          <w:rFonts w:ascii="宋体" w:eastAsia="宋体" w:hAnsi="宋体" w:hint="eastAsia"/>
          <w:color w:val="000000" w:themeColor="text1"/>
        </w:rPr>
        <w:pPrChange w:id="1558" w:author="kimi_zj@sina.com" w:date="2019-09-14T14:52:00Z">
          <w:pPr>
            <w:spacing w:line="360" w:lineRule="auto"/>
            <w:ind w:firstLine="420"/>
          </w:pPr>
        </w:pPrChange>
      </w:pPr>
    </w:p>
    <w:p w14:paraId="514FB435" w14:textId="5A647E88" w:rsidR="00850FC7" w:rsidRDefault="003034A2" w:rsidP="00073DE1">
      <w:pPr>
        <w:spacing w:line="360" w:lineRule="auto"/>
        <w:ind w:firstLine="420"/>
        <w:rPr>
          <w:ins w:id="1559" w:author="kimi_zj@sina.com" w:date="2019-09-14T01:43:00Z"/>
          <w:rFonts w:ascii="宋体" w:eastAsia="宋体" w:hAnsi="宋体"/>
          <w:color w:val="000000" w:themeColor="text1"/>
        </w:rPr>
      </w:pPr>
      <w:r w:rsidRPr="005058A9">
        <w:rPr>
          <w:rFonts w:ascii="宋体" w:eastAsia="宋体" w:hAnsi="宋体" w:hint="eastAsia"/>
          <w:color w:val="000000" w:themeColor="text1"/>
        </w:rPr>
        <w:t>根据波士顿理论，</w:t>
      </w:r>
      <w:r w:rsidRPr="005058A9">
        <w:rPr>
          <w:rFonts w:ascii="宋体" w:eastAsia="宋体" w:hAnsi="宋体"/>
          <w:color w:val="000000" w:themeColor="text1"/>
        </w:rPr>
        <w:t>将企业所有产品从销售增长率和相对市场占有率角度进行再组合。在坐标图上，以纵轴表示企业销售增长率，横轴表示相对市场占有率</w:t>
      </w:r>
      <w:r w:rsidRPr="005058A9">
        <w:rPr>
          <w:rFonts w:ascii="宋体" w:eastAsia="宋体" w:hAnsi="宋体" w:hint="eastAsia"/>
          <w:color w:val="000000" w:themeColor="text1"/>
        </w:rPr>
        <w:t>。这里把波士顿理论工具应用到目标市场选择的分析中来，由于是对市场的分析，因此这里用市场的规模和增长来指示市场的吸引力，即波士顿矩阵的纵坐标，以该市场里面目前的市场竞争</w:t>
      </w:r>
      <w:r w:rsidR="0060282D" w:rsidRPr="005058A9">
        <w:rPr>
          <w:rFonts w:ascii="宋体" w:eastAsia="宋体" w:hAnsi="宋体" w:hint="eastAsia"/>
          <w:color w:val="000000" w:themeColor="text1"/>
        </w:rPr>
        <w:t>程度</w:t>
      </w:r>
      <w:r w:rsidRPr="005058A9">
        <w:rPr>
          <w:rFonts w:ascii="宋体" w:eastAsia="宋体" w:hAnsi="宋体" w:hint="eastAsia"/>
          <w:color w:val="000000" w:themeColor="text1"/>
        </w:rPr>
        <w:t>来指示企业在该市场的竞争力，即波士顿矩阵的横坐标</w:t>
      </w:r>
      <w:r w:rsidR="0060282D" w:rsidRPr="005058A9">
        <w:rPr>
          <w:rFonts w:ascii="宋体" w:eastAsia="宋体" w:hAnsi="宋体" w:hint="eastAsia"/>
          <w:color w:val="000000" w:themeColor="text1"/>
        </w:rPr>
        <w:t>。然后根据上面表格对市场吸引力和竞争力的评分把13个子市场分布在波士顿矩阵中，如</w:t>
      </w:r>
      <w:del w:id="1560" w:author="kimi_zj@sina.com" w:date="2019-09-14T01:43:00Z">
        <w:r w:rsidR="0060282D" w:rsidRPr="005058A9" w:rsidDel="00CD19BC">
          <w:rPr>
            <w:rFonts w:ascii="宋体" w:eastAsia="宋体" w:hAnsi="宋体" w:hint="eastAsia"/>
            <w:color w:val="000000" w:themeColor="text1"/>
          </w:rPr>
          <w:delText>下</w:delText>
        </w:r>
      </w:del>
      <w:r w:rsidR="0060282D" w:rsidRPr="005058A9">
        <w:rPr>
          <w:rFonts w:ascii="宋体" w:eastAsia="宋体" w:hAnsi="宋体" w:hint="eastAsia"/>
          <w:color w:val="000000" w:themeColor="text1"/>
        </w:rPr>
        <w:t>表</w:t>
      </w:r>
      <w:ins w:id="1561" w:author="kimi_zj@sina.com" w:date="2019-09-14T01:43:00Z">
        <w:r w:rsidR="00CD19BC">
          <w:rPr>
            <w:rFonts w:ascii="宋体" w:eastAsia="宋体" w:hAnsi="宋体" w:hint="eastAsia"/>
            <w:color w:val="000000" w:themeColor="text1"/>
          </w:rPr>
          <w:t>5-7</w:t>
        </w:r>
      </w:ins>
      <w:r w:rsidR="0060282D" w:rsidRPr="005058A9">
        <w:rPr>
          <w:rFonts w:ascii="宋体" w:eastAsia="宋体" w:hAnsi="宋体" w:hint="eastAsia"/>
          <w:color w:val="000000" w:themeColor="text1"/>
        </w:rPr>
        <w:t>：</w:t>
      </w:r>
    </w:p>
    <w:p w14:paraId="5C570B0F" w14:textId="5F73AE46" w:rsidR="00CD19BC" w:rsidRPr="00CD19BC" w:rsidRDefault="00CD19BC">
      <w:pPr>
        <w:spacing w:line="360" w:lineRule="auto"/>
        <w:ind w:firstLine="420"/>
        <w:jc w:val="center"/>
        <w:rPr>
          <w:rFonts w:ascii="宋体" w:eastAsia="宋体" w:hAnsi="宋体"/>
          <w:color w:val="000000" w:themeColor="text1"/>
        </w:rPr>
        <w:pPrChange w:id="1562" w:author="kimi_zj@sina.com" w:date="2019-09-14T01:43:00Z">
          <w:pPr>
            <w:spacing w:line="360" w:lineRule="auto"/>
            <w:ind w:firstLine="420"/>
          </w:pPr>
        </w:pPrChange>
      </w:pPr>
      <w:ins w:id="1563" w:author="kimi_zj@sina.com" w:date="2019-09-14T01:43:00Z">
        <w:r>
          <w:rPr>
            <w:rFonts w:ascii="宋体" w:eastAsia="宋体" w:hAnsi="宋体" w:hint="eastAsia"/>
            <w:color w:val="000000" w:themeColor="text1"/>
          </w:rPr>
          <w:t xml:space="preserve">表5-7 </w:t>
        </w:r>
        <w:r w:rsidR="00CB7123">
          <w:rPr>
            <w:rFonts w:ascii="宋体" w:eastAsia="宋体" w:hAnsi="宋体" w:hint="eastAsia"/>
            <w:color w:val="000000" w:themeColor="text1"/>
          </w:rPr>
          <w:t>基于BOSTTN矩阵的目标市场选择</w:t>
        </w:r>
      </w:ins>
    </w:p>
    <w:p w14:paraId="064C19F6" w14:textId="37800907" w:rsidR="00850FC7" w:rsidRPr="005058A9" w:rsidRDefault="00520B0C" w:rsidP="00695807">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45E71FB1" wp14:editId="77BFEA24">
            <wp:extent cx="5270500" cy="1751965"/>
            <wp:effectExtent l="0" t="0" r="1270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1751965"/>
                    </a:xfrm>
                    <a:prstGeom prst="rect">
                      <a:avLst/>
                    </a:prstGeom>
                  </pic:spPr>
                </pic:pic>
              </a:graphicData>
            </a:graphic>
          </wp:inline>
        </w:drawing>
      </w:r>
    </w:p>
    <w:p w14:paraId="7D267520" w14:textId="49225A30" w:rsidR="00DD2FA5" w:rsidRPr="005058A9" w:rsidRDefault="0018424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基于上述矩阵分析，</w:t>
      </w:r>
      <w:r w:rsidR="00520B0C" w:rsidRPr="005058A9">
        <w:rPr>
          <w:rFonts w:ascii="宋体" w:eastAsia="宋体" w:hAnsi="宋体" w:hint="eastAsia"/>
          <w:color w:val="000000" w:themeColor="text1"/>
        </w:rPr>
        <w:t>通过市场吸引力和市场竞争力两个维度</w:t>
      </w:r>
      <w:r w:rsidRPr="005058A9">
        <w:rPr>
          <w:rFonts w:ascii="宋体" w:eastAsia="宋体" w:hAnsi="宋体" w:hint="eastAsia"/>
          <w:color w:val="000000" w:themeColor="text1"/>
        </w:rPr>
        <w:t>明确了S1幼儿园教育市场</w:t>
      </w:r>
      <w:r w:rsidR="00520B0C" w:rsidRPr="005058A9">
        <w:rPr>
          <w:rFonts w:ascii="宋体" w:eastAsia="宋体" w:hAnsi="宋体" w:hint="eastAsia"/>
          <w:color w:val="000000" w:themeColor="text1"/>
        </w:rPr>
        <w:t>、</w:t>
      </w:r>
      <w:r w:rsidRPr="005058A9">
        <w:rPr>
          <w:rFonts w:ascii="宋体" w:eastAsia="宋体" w:hAnsi="宋体" w:hint="eastAsia"/>
          <w:color w:val="000000" w:themeColor="text1"/>
        </w:rPr>
        <w:t>S</w:t>
      </w:r>
      <w:r w:rsidR="00520B0C" w:rsidRPr="005058A9">
        <w:rPr>
          <w:rFonts w:ascii="宋体" w:eastAsia="宋体" w:hAnsi="宋体" w:hint="eastAsia"/>
          <w:color w:val="000000" w:themeColor="text1"/>
        </w:rPr>
        <w:t>8零售分销-奢侈品市场、S10智能宠物看护市场、S11智慧农牧市场、S12智能环卫市场等5个子市场是要放弃的市场。</w:t>
      </w:r>
    </w:p>
    <w:p w14:paraId="5D0A47E6" w14:textId="314FE9DE" w:rsidR="0078061B" w:rsidRPr="005058A9" w:rsidRDefault="00941B40"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上面主要根据市场容量、增长率以及市场竞争的角度去分析细分市场的潜力，我们再</w:t>
      </w:r>
      <w:r w:rsidR="00E61A41" w:rsidRPr="005058A9">
        <w:rPr>
          <w:rFonts w:ascii="宋体" w:eastAsia="宋体" w:hAnsi="宋体" w:hint="eastAsia"/>
          <w:color w:val="000000" w:themeColor="text1"/>
        </w:rPr>
        <w:t>通过生命周期理论来评估上述可以选择的其他8个子市场的未来潜力。8个子市场的行业生命周期分布如</w:t>
      </w:r>
      <w:del w:id="1564" w:author="kimi_zj@sina.com" w:date="2019-09-14T01:44:00Z">
        <w:r w:rsidR="00E61A41" w:rsidRPr="005058A9" w:rsidDel="00D6465B">
          <w:rPr>
            <w:rFonts w:ascii="宋体" w:eastAsia="宋体" w:hAnsi="宋体" w:hint="eastAsia"/>
            <w:color w:val="000000" w:themeColor="text1"/>
          </w:rPr>
          <w:delText>下</w:delText>
        </w:r>
      </w:del>
      <w:r w:rsidR="00E61A41" w:rsidRPr="005058A9">
        <w:rPr>
          <w:rFonts w:ascii="宋体" w:eastAsia="宋体" w:hAnsi="宋体" w:hint="eastAsia"/>
          <w:color w:val="000000" w:themeColor="text1"/>
        </w:rPr>
        <w:t>图</w:t>
      </w:r>
      <w:ins w:id="1565" w:author="kimi_zj@sina.com" w:date="2019-09-14T01:44:00Z">
        <w:r w:rsidR="00D6465B">
          <w:rPr>
            <w:rFonts w:ascii="宋体" w:eastAsia="宋体" w:hAnsi="宋体" w:hint="eastAsia"/>
            <w:color w:val="000000" w:themeColor="text1"/>
          </w:rPr>
          <w:t>5-1</w:t>
        </w:r>
      </w:ins>
      <w:r w:rsidR="00E61A41" w:rsidRPr="005058A9">
        <w:rPr>
          <w:rFonts w:ascii="宋体" w:eastAsia="宋体" w:hAnsi="宋体" w:hint="eastAsia"/>
          <w:color w:val="000000" w:themeColor="text1"/>
        </w:rPr>
        <w:t>所示：</w:t>
      </w:r>
    </w:p>
    <w:p w14:paraId="793E9F4A" w14:textId="4DDC4EF8" w:rsidR="00E61A41" w:rsidRDefault="00E61A41" w:rsidP="00073DE1">
      <w:pPr>
        <w:spacing w:line="360" w:lineRule="auto"/>
        <w:ind w:firstLine="420"/>
        <w:rPr>
          <w:ins w:id="1566" w:author="kimi_zj@sina.com" w:date="2019-09-14T01:44:00Z"/>
          <w:rFonts w:ascii="宋体" w:eastAsia="宋体" w:hAnsi="宋体"/>
          <w:color w:val="000000" w:themeColor="text1"/>
        </w:rPr>
      </w:pPr>
      <w:r w:rsidRPr="005058A9">
        <w:rPr>
          <w:rFonts w:ascii="宋体" w:eastAsia="宋体" w:hAnsi="宋体"/>
          <w:noProof/>
          <w:color w:val="000000" w:themeColor="text1"/>
        </w:rPr>
        <w:drawing>
          <wp:inline distT="0" distB="0" distL="0" distR="0" wp14:anchorId="17CE57C3" wp14:editId="73227E1E">
            <wp:extent cx="5270500" cy="2741295"/>
            <wp:effectExtent l="0" t="0" r="1270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741295"/>
                    </a:xfrm>
                    <a:prstGeom prst="rect">
                      <a:avLst/>
                    </a:prstGeom>
                  </pic:spPr>
                </pic:pic>
              </a:graphicData>
            </a:graphic>
          </wp:inline>
        </w:drawing>
      </w:r>
    </w:p>
    <w:p w14:paraId="258DB090" w14:textId="206F2030" w:rsidR="00D6465B" w:rsidRPr="005058A9" w:rsidRDefault="00D6465B">
      <w:pPr>
        <w:spacing w:line="360" w:lineRule="auto"/>
        <w:ind w:firstLine="420"/>
        <w:jc w:val="center"/>
        <w:rPr>
          <w:rFonts w:ascii="宋体" w:eastAsia="宋体" w:hAnsi="宋体"/>
          <w:color w:val="000000" w:themeColor="text1"/>
        </w:rPr>
        <w:pPrChange w:id="1567" w:author="kimi_zj@sina.com" w:date="2019-09-14T01:45:00Z">
          <w:pPr>
            <w:spacing w:line="360" w:lineRule="auto"/>
            <w:ind w:firstLine="420"/>
          </w:pPr>
        </w:pPrChange>
      </w:pPr>
      <w:ins w:id="1568" w:author="kimi_zj@sina.com" w:date="2019-09-14T01:44:00Z">
        <w:r>
          <w:rPr>
            <w:rFonts w:ascii="宋体" w:eastAsia="宋体" w:hAnsi="宋体" w:hint="eastAsia"/>
            <w:color w:val="000000" w:themeColor="text1"/>
          </w:rPr>
          <w:t>图5-1</w:t>
        </w:r>
      </w:ins>
      <w:ins w:id="1569" w:author="kimi_zj@sina.com" w:date="2019-09-14T01:45:00Z">
        <w:r w:rsidR="006F6233">
          <w:rPr>
            <w:rFonts w:ascii="宋体" w:eastAsia="宋体" w:hAnsi="宋体" w:hint="eastAsia"/>
            <w:color w:val="000000" w:themeColor="text1"/>
          </w:rPr>
          <w:t xml:space="preserve"> 细分市场所在生命周期分布</w:t>
        </w:r>
      </w:ins>
    </w:p>
    <w:p w14:paraId="0D4D2722" w14:textId="785DC7E7"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针对S13智慧交通乘用车市场，目前乘用车市场除了新能源技术应用处于成长期以外，整体处于一个传统行业。关于智能汽车、无人驾驶以及车联网相关的产业还处于概念孵化阶段，相关行业标准和规范也未具体制定和发布，因此与智</w:t>
      </w:r>
      <w:r w:rsidRPr="005058A9">
        <w:rPr>
          <w:rFonts w:ascii="宋体" w:eastAsia="宋体" w:hAnsi="宋体" w:hint="eastAsia"/>
          <w:color w:val="000000" w:themeColor="text1"/>
        </w:rPr>
        <w:lastRenderedPageBreak/>
        <w:t>能汽车和无人驾驶方向结合的产业，包括应用在乘用车上面的具有定位功能的相关组件器件仍处于产业的孵化阶段。</w:t>
      </w:r>
    </w:p>
    <w:p w14:paraId="40CAD929" w14:textId="1847DC85"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3智慧养老-养老院市场以及S4普通家用智慧养老市场虽然有较大的市场规模和潜力，但就产业的生命周期来看，仅仅处于引入期。市面上最多出现的产品为老人用的智能手表，在某些养老院使用了相关的定位手段来提供一些智慧养老是的服务，但是整体产业生态链不成熟。因此这两个市场基本定位目前有局部商业应用但规模较小，属于引入期的市场。</w:t>
      </w:r>
    </w:p>
    <w:p w14:paraId="3454121E" w14:textId="73226923"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S2中小学智慧教育市场，近年来智慧教育领域已经相对成熟，国内也出现了极具规模的平台公司或者方案公司</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智慧教育市场从教室设备器材到软件系统，产业链相对成熟</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另外从</w:t>
      </w:r>
      <w:r w:rsidR="00911649" w:rsidRPr="005058A9">
        <w:rPr>
          <w:rFonts w:ascii="宋体" w:eastAsia="宋体" w:hAnsi="宋体" w:hint="eastAsia"/>
          <w:color w:val="000000" w:themeColor="text1"/>
        </w:rPr>
        <w:t>产品形态来看，校园用的智能卡片其实属于成熟市场，因为在很多年以前在各个学校就推醒了校园一卡通项目。只是基于4G、NB-IOT以及移动支付方面的技术发展，当前</w:t>
      </w:r>
      <w:r w:rsidRPr="005058A9">
        <w:rPr>
          <w:rFonts w:ascii="宋体" w:eastAsia="宋体" w:hAnsi="宋体" w:hint="eastAsia"/>
          <w:color w:val="000000" w:themeColor="text1"/>
        </w:rPr>
        <w:t>大多数学校的上一代校园一卡通产品也处于技术的更新换代阶段，</w:t>
      </w:r>
      <w:r w:rsidR="00911649" w:rsidRPr="005058A9">
        <w:rPr>
          <w:rFonts w:ascii="宋体" w:eastAsia="宋体" w:hAnsi="宋体" w:hint="eastAsia"/>
          <w:color w:val="000000" w:themeColor="text1"/>
        </w:rPr>
        <w:t>且</w:t>
      </w:r>
      <w:r w:rsidR="0098641A" w:rsidRPr="005058A9">
        <w:rPr>
          <w:rFonts w:ascii="宋体" w:eastAsia="宋体" w:hAnsi="宋体" w:hint="eastAsia"/>
          <w:color w:val="000000" w:themeColor="text1"/>
        </w:rPr>
        <w:t>当前运营商市场已经在大力面向学校推行这种基多功能于一体的智能学生</w:t>
      </w:r>
      <w:r w:rsidR="00911649" w:rsidRPr="005058A9">
        <w:rPr>
          <w:rFonts w:ascii="宋体" w:eastAsia="宋体" w:hAnsi="宋体" w:hint="eastAsia"/>
          <w:color w:val="000000" w:themeColor="text1"/>
        </w:rPr>
        <w:t>卡，</w:t>
      </w:r>
      <w:r w:rsidRPr="005058A9">
        <w:rPr>
          <w:rFonts w:ascii="宋体" w:eastAsia="宋体" w:hAnsi="宋体" w:hint="eastAsia"/>
          <w:color w:val="000000" w:themeColor="text1"/>
        </w:rPr>
        <w:t>因此</w:t>
      </w:r>
      <w:r w:rsidR="00911649" w:rsidRPr="005058A9">
        <w:rPr>
          <w:rFonts w:ascii="宋体" w:eastAsia="宋体" w:hAnsi="宋体" w:hint="eastAsia"/>
          <w:color w:val="000000" w:themeColor="text1"/>
        </w:rPr>
        <w:t>综合</w:t>
      </w:r>
      <w:r w:rsidRPr="005058A9">
        <w:rPr>
          <w:rFonts w:ascii="宋体" w:eastAsia="宋体" w:hAnsi="宋体" w:hint="eastAsia"/>
          <w:color w:val="000000" w:themeColor="text1"/>
        </w:rPr>
        <w:t>该市场</w:t>
      </w:r>
      <w:r w:rsidR="00911649" w:rsidRPr="005058A9">
        <w:rPr>
          <w:rFonts w:ascii="宋体" w:eastAsia="宋体" w:hAnsi="宋体" w:hint="eastAsia"/>
          <w:color w:val="000000" w:themeColor="text1"/>
        </w:rPr>
        <w:t>来看属于一个</w:t>
      </w:r>
      <w:r w:rsidRPr="005058A9">
        <w:rPr>
          <w:rFonts w:ascii="宋体" w:eastAsia="宋体" w:hAnsi="宋体" w:hint="eastAsia"/>
          <w:color w:val="000000" w:themeColor="text1"/>
        </w:rPr>
        <w:t>成长期的市场。</w:t>
      </w:r>
    </w:p>
    <w:p w14:paraId="106A07A4" w14:textId="1B2B2E5A" w:rsidR="00E129B7" w:rsidRPr="005058A9" w:rsidRDefault="00E129B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S13智能资产管理市场</w:t>
      </w:r>
      <w:r w:rsidR="00625912" w:rsidRPr="005058A9">
        <w:rPr>
          <w:rFonts w:ascii="宋体" w:eastAsia="宋体" w:hAnsi="宋体" w:hint="eastAsia"/>
          <w:color w:val="000000" w:themeColor="text1"/>
        </w:rPr>
        <w:t>，得益于近年来金融科技的不断发展和国家对普惠金融的不断推进，利用新技术对资产进行管理监督，并以此为依托提供的金融服务的形势已经极具规模。并且通过市场的教育，相关的市场从业主体和客户均已接受了相关技术在该市场的应用。因此定位该市场属于成长期介于成熟期的市场。</w:t>
      </w:r>
    </w:p>
    <w:p w14:paraId="67B162E1" w14:textId="04B01D44" w:rsidR="00625912" w:rsidRPr="005058A9" w:rsidRDefault="00625912" w:rsidP="00073DE1">
      <w:pPr>
        <w:spacing w:line="360" w:lineRule="auto"/>
        <w:ind w:firstLine="420"/>
        <w:rPr>
          <w:rFonts w:ascii="Calibri" w:eastAsia="宋体" w:hAnsi="Calibri" w:cs="Calibri"/>
          <w:color w:val="000000" w:themeColor="text1"/>
        </w:rPr>
      </w:pPr>
      <w:r w:rsidRPr="005058A9">
        <w:rPr>
          <w:rFonts w:ascii="宋体" w:eastAsia="宋体" w:hAnsi="宋体" w:hint="eastAsia"/>
          <w:color w:val="000000" w:themeColor="text1"/>
        </w:rPr>
        <w:t>S9智慧物流市场和S6智慧交通运营车辆市场相对于上面6个市场，属于成熟期的市场。国家对物流行业以及交通运输运营行业的安全生产今年来非常关注，并持续颁布了多个文件和法规，不断规范这两个行业的发展。行业标准规范驱动</w:t>
      </w:r>
      <w:r w:rsidRPr="005058A9">
        <w:rPr>
          <w:rFonts w:ascii="宋体" w:eastAsia="宋体" w:hAnsi="宋体" w:hint="eastAsia"/>
          <w:color w:val="000000" w:themeColor="text1"/>
        </w:rPr>
        <w:lastRenderedPageBreak/>
        <w:t>技术对这两个行业的不断升级完善，从当前的市场规模和增长率来看这两个市场基本属于成熟期的市场。</w:t>
      </w:r>
    </w:p>
    <w:p w14:paraId="5EDE9072" w14:textId="67443191" w:rsidR="00F35107" w:rsidRDefault="00921E9E" w:rsidP="00F35107">
      <w:pPr>
        <w:spacing w:line="360" w:lineRule="auto"/>
        <w:ind w:firstLine="420"/>
        <w:rPr>
          <w:ins w:id="1570" w:author="kimi_zj@sina.com" w:date="2019-09-14T01:45:00Z"/>
          <w:rFonts w:ascii="宋体" w:eastAsia="宋体" w:hAnsi="宋体"/>
          <w:color w:val="000000" w:themeColor="text1"/>
        </w:rPr>
      </w:pPr>
      <w:r w:rsidRPr="005058A9">
        <w:rPr>
          <w:rFonts w:ascii="宋体" w:eastAsia="宋体" w:hAnsi="宋体" w:hint="eastAsia"/>
          <w:color w:val="000000" w:themeColor="text1"/>
        </w:rPr>
        <w:t>对于</w:t>
      </w:r>
      <w:r w:rsidR="00513E5B" w:rsidRPr="005058A9">
        <w:rPr>
          <w:rFonts w:ascii="宋体" w:eastAsia="宋体" w:hAnsi="宋体" w:hint="eastAsia"/>
          <w:color w:val="000000" w:themeColor="text1"/>
        </w:rPr>
        <w:t>一个产品线、一个新产品而言，最初的目标市场选择至关重要，</w:t>
      </w:r>
      <w:r w:rsidR="00626189" w:rsidRPr="005058A9">
        <w:rPr>
          <w:rFonts w:ascii="宋体" w:eastAsia="宋体" w:hAnsi="宋体" w:hint="eastAsia"/>
          <w:color w:val="000000" w:themeColor="text1"/>
        </w:rPr>
        <w:t>除了考虑上述因素以外，目标市场的定位还需要考虑A公司当前的渠道资源。</w:t>
      </w:r>
      <w:r w:rsidR="00B33BB6" w:rsidRPr="005058A9">
        <w:rPr>
          <w:rFonts w:ascii="宋体" w:eastAsia="宋体" w:hAnsi="宋体" w:hint="eastAsia"/>
          <w:color w:val="000000" w:themeColor="text1"/>
        </w:rPr>
        <w:t>因为现有渠道的能力决定了未来在目标市场的产品定位。比如在一个新市场</w:t>
      </w:r>
      <w:r w:rsidR="00920CEC" w:rsidRPr="005058A9">
        <w:rPr>
          <w:rFonts w:ascii="宋体" w:eastAsia="宋体" w:hAnsi="宋体" w:hint="eastAsia"/>
          <w:color w:val="000000" w:themeColor="text1"/>
        </w:rPr>
        <w:t>要开发一个新渠道去推广新产品难度是相当巨大的，尽管这个市场吸引力特别大。相反如果在一个相对成熟的市场有成熟的渠道去推广一个新产品就会容易的多。</w:t>
      </w:r>
      <w:r w:rsidR="005F6787" w:rsidRPr="005058A9">
        <w:rPr>
          <w:rFonts w:ascii="宋体" w:eastAsia="宋体" w:hAnsi="宋体" w:hint="eastAsia"/>
          <w:color w:val="000000" w:themeColor="text1"/>
        </w:rPr>
        <w:t>安索夫理论的提出是基于产品和市场的不同组合，制定不同产品不同市场的营销策略。本文对安索夫理论进行发展延伸，通过市场、技术、渠道三个因素，来进行目标市场定位的选取，并以此确定目标市场策略。</w:t>
      </w:r>
      <w:r w:rsidR="00920CEC" w:rsidRPr="005058A9">
        <w:rPr>
          <w:rFonts w:ascii="宋体" w:eastAsia="宋体" w:hAnsi="宋体" w:hint="eastAsia"/>
          <w:color w:val="000000" w:themeColor="text1"/>
        </w:rPr>
        <w:t>因此安索夫矩阵</w:t>
      </w:r>
      <w:r w:rsidR="005F09B5" w:rsidRPr="005058A9">
        <w:rPr>
          <w:rFonts w:ascii="宋体" w:eastAsia="宋体" w:hAnsi="宋体" w:hint="eastAsia"/>
          <w:color w:val="000000" w:themeColor="text1"/>
        </w:rPr>
        <w:t>的其实，做了基于渠道、市场和技术的目标市场定位筛选</w:t>
      </w:r>
      <w:r w:rsidR="00920CEC" w:rsidRPr="005058A9">
        <w:rPr>
          <w:rFonts w:ascii="宋体" w:eastAsia="宋体" w:hAnsi="宋体" w:hint="eastAsia"/>
          <w:color w:val="000000" w:themeColor="text1"/>
        </w:rPr>
        <w:t>，</w:t>
      </w:r>
      <w:ins w:id="1571" w:author="kimi_zj@sina.com" w:date="2019-09-14T01:45:00Z">
        <w:r w:rsidR="00F35107">
          <w:rPr>
            <w:rFonts w:ascii="宋体" w:eastAsia="宋体" w:hAnsi="宋体" w:hint="eastAsia"/>
            <w:color w:val="000000" w:themeColor="text1"/>
          </w:rPr>
          <w:t>如下表5-8</w:t>
        </w:r>
      </w:ins>
      <w:r w:rsidR="00920CEC" w:rsidRPr="005058A9">
        <w:rPr>
          <w:rFonts w:ascii="宋体" w:eastAsia="宋体" w:hAnsi="宋体" w:hint="eastAsia"/>
          <w:color w:val="000000" w:themeColor="text1"/>
        </w:rPr>
        <w:t>把上面8个子市场在安索夫矩阵进行</w:t>
      </w:r>
      <w:del w:id="1572" w:author="kimi_zj@sina.com" w:date="2019-09-14T01:45:00Z">
        <w:r w:rsidR="00977E32" w:rsidRPr="005058A9" w:rsidDel="00F35107">
          <w:rPr>
            <w:rFonts w:ascii="宋体" w:eastAsia="宋体" w:hAnsi="宋体" w:hint="eastAsia"/>
            <w:color w:val="000000" w:themeColor="text1"/>
          </w:rPr>
          <w:delText>如下</w:delText>
        </w:r>
      </w:del>
      <w:r w:rsidR="00920CEC" w:rsidRPr="005058A9">
        <w:rPr>
          <w:rFonts w:ascii="宋体" w:eastAsia="宋体" w:hAnsi="宋体" w:hint="eastAsia"/>
          <w:color w:val="000000" w:themeColor="text1"/>
        </w:rPr>
        <w:t>分布：</w:t>
      </w:r>
    </w:p>
    <w:p w14:paraId="3E2E6BA1" w14:textId="5BB3C42D" w:rsidR="00F35107" w:rsidRPr="00F35107" w:rsidRDefault="00F35107">
      <w:pPr>
        <w:spacing w:line="360" w:lineRule="auto"/>
        <w:ind w:firstLine="420"/>
        <w:jc w:val="center"/>
        <w:rPr>
          <w:rFonts w:ascii="宋体" w:eastAsia="宋体" w:hAnsi="宋体"/>
          <w:color w:val="000000" w:themeColor="text1"/>
        </w:rPr>
        <w:pPrChange w:id="1573" w:author="kimi_zj@sina.com" w:date="2019-09-14T01:46:00Z">
          <w:pPr>
            <w:spacing w:line="360" w:lineRule="auto"/>
            <w:ind w:firstLine="420"/>
          </w:pPr>
        </w:pPrChange>
      </w:pPr>
      <w:ins w:id="1574" w:author="kimi_zj@sina.com" w:date="2019-09-14T01:45:00Z">
        <w:r>
          <w:rPr>
            <w:rFonts w:ascii="宋体" w:eastAsia="宋体" w:hAnsi="宋体" w:hint="eastAsia"/>
            <w:color w:val="000000" w:themeColor="text1"/>
          </w:rPr>
          <w:t>表5-8</w:t>
        </w:r>
      </w:ins>
      <w:ins w:id="1575" w:author="kimi_zj@sina.com" w:date="2019-09-14T01:46:00Z">
        <w:r w:rsidR="009658A6">
          <w:rPr>
            <w:rFonts w:ascii="宋体" w:eastAsia="宋体" w:hAnsi="宋体" w:hint="eastAsia"/>
            <w:color w:val="000000" w:themeColor="text1"/>
          </w:rPr>
          <w:t xml:space="preserve"> 基于ANSOFF矩阵的目标市场选择</w:t>
        </w:r>
      </w:ins>
    </w:p>
    <w:p w14:paraId="43D467C7" w14:textId="378F2472" w:rsidR="00920CEC" w:rsidRPr="005058A9" w:rsidRDefault="005F6787"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7602E2" wp14:editId="5477E8FE">
            <wp:extent cx="5270500" cy="1668145"/>
            <wp:effectExtent l="0" t="0" r="1270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1668145"/>
                    </a:xfrm>
                    <a:prstGeom prst="rect">
                      <a:avLst/>
                    </a:prstGeom>
                  </pic:spPr>
                </pic:pic>
              </a:graphicData>
            </a:graphic>
          </wp:inline>
        </w:drawing>
      </w:r>
    </w:p>
    <w:p w14:paraId="5305EAD2" w14:textId="6BD972CC" w:rsidR="00073DE1" w:rsidRPr="005058A9" w:rsidRDefault="002928CC" w:rsidP="00C17E6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根据安索夫矩阵呈现的分布，确定了S2、S3、S4、S7四个子市场。但其中S4</w:t>
      </w:r>
      <w:r w:rsidR="00002072" w:rsidRPr="005058A9">
        <w:rPr>
          <w:rFonts w:ascii="宋体" w:eastAsia="宋体" w:hAnsi="宋体" w:hint="eastAsia"/>
          <w:color w:val="000000" w:themeColor="text1"/>
        </w:rPr>
        <w:t>相比其他三个子市场而言，是一个To C的市场，</w:t>
      </w:r>
      <w:r w:rsidR="00C17E6B" w:rsidRPr="005058A9">
        <w:rPr>
          <w:rFonts w:ascii="宋体" w:eastAsia="宋体" w:hAnsi="宋体" w:hint="eastAsia"/>
          <w:color w:val="000000" w:themeColor="text1"/>
        </w:rPr>
        <w:t>而To C市场的运营模式跟To B市场的运营模式有非常大的区别，尽管A公司的母公司是一家传统做消费</w:t>
      </w:r>
      <w:r w:rsidR="00C17E6B" w:rsidRPr="005058A9">
        <w:rPr>
          <w:rFonts w:ascii="宋体" w:eastAsia="宋体" w:hAnsi="宋体" w:hint="eastAsia"/>
          <w:color w:val="000000" w:themeColor="text1"/>
        </w:rPr>
        <w:lastRenderedPageBreak/>
        <w:t>品的企业，有营销渠道的优势。但是综合A公司的未来发展方向和业务能力匹配，最终确定</w:t>
      </w:r>
      <w:r w:rsidR="00073DE1" w:rsidRPr="005058A9">
        <w:rPr>
          <w:rFonts w:ascii="宋体" w:eastAsia="宋体" w:hAnsi="宋体" w:hint="eastAsia"/>
          <w:color w:val="000000" w:themeColor="text1"/>
        </w:rPr>
        <w:t>确定</w:t>
      </w:r>
      <w:r w:rsidR="00C17E6B" w:rsidRPr="005058A9">
        <w:rPr>
          <w:rFonts w:ascii="宋体" w:eastAsia="宋体" w:hAnsi="宋体" w:hint="eastAsia"/>
          <w:color w:val="000000" w:themeColor="text1"/>
        </w:rPr>
        <w:t>3</w:t>
      </w:r>
      <w:r w:rsidR="00303FA3" w:rsidRPr="005058A9">
        <w:rPr>
          <w:rFonts w:ascii="宋体" w:eastAsia="宋体" w:hAnsi="宋体" w:hint="eastAsia"/>
          <w:color w:val="000000" w:themeColor="text1"/>
        </w:rPr>
        <w:t>个</w:t>
      </w:r>
      <w:r w:rsidR="00C17E6B" w:rsidRPr="005058A9">
        <w:rPr>
          <w:rFonts w:ascii="宋体" w:eastAsia="宋体" w:hAnsi="宋体" w:hint="eastAsia"/>
          <w:color w:val="000000" w:themeColor="text1"/>
        </w:rPr>
        <w:t>目标</w:t>
      </w:r>
      <w:r w:rsidR="00303FA3" w:rsidRPr="005058A9">
        <w:rPr>
          <w:rFonts w:ascii="宋体" w:eastAsia="宋体" w:hAnsi="宋体" w:hint="eastAsia"/>
          <w:color w:val="000000" w:themeColor="text1"/>
        </w:rPr>
        <w:t>细分市场，</w:t>
      </w:r>
      <w:r w:rsidR="005971D4" w:rsidRPr="005058A9">
        <w:rPr>
          <w:rFonts w:ascii="宋体" w:eastAsia="宋体" w:hAnsi="宋体" w:hint="eastAsia"/>
          <w:color w:val="000000" w:themeColor="text1"/>
        </w:rPr>
        <w:t>按照优先顺序</w:t>
      </w:r>
      <w:r w:rsidR="00303FA3" w:rsidRPr="005058A9">
        <w:rPr>
          <w:rFonts w:ascii="宋体" w:eastAsia="宋体" w:hAnsi="宋体" w:hint="eastAsia"/>
          <w:color w:val="000000" w:themeColor="text1"/>
        </w:rPr>
        <w:t>分别是：</w:t>
      </w:r>
    </w:p>
    <w:p w14:paraId="10F0AEAE" w14:textId="4EFC14BE"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S2</w:t>
      </w:r>
      <w:r w:rsidRPr="005058A9">
        <w:rPr>
          <w:rFonts w:ascii="宋体" w:eastAsia="宋体" w:hAnsi="宋体" w:hint="eastAsia"/>
          <w:color w:val="000000" w:themeColor="text1"/>
        </w:rPr>
        <w:t>:中小学智慧教育市场，</w:t>
      </w:r>
      <w:r w:rsidR="00DF0E76" w:rsidRPr="005058A9">
        <w:rPr>
          <w:rFonts w:ascii="宋体" w:eastAsia="宋体" w:hAnsi="宋体" w:hint="eastAsia"/>
          <w:color w:val="000000" w:themeColor="text1"/>
        </w:rPr>
        <w:t>100亿市场规模</w:t>
      </w:r>
      <w:r w:rsidRPr="005058A9">
        <w:rPr>
          <w:rFonts w:ascii="宋体" w:eastAsia="宋体" w:hAnsi="宋体" w:hint="eastAsia"/>
          <w:color w:val="000000" w:themeColor="text1"/>
        </w:rPr>
        <w:t>，且目前增长较快，同时上一代的校园一卡通处于技术的更新换代阶段。同时该子市场目前处于行业生命周期的成长期，未来潜力巨大。同时在战略与业务能力匹配方面，A公司在这个市场上也有一定的渠道和资源优势。</w:t>
      </w:r>
    </w:p>
    <w:p w14:paraId="74A46A64" w14:textId="2692D2F1"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S7</w:t>
      </w:r>
      <w:r w:rsidRPr="005058A9">
        <w:rPr>
          <w:rFonts w:ascii="宋体" w:eastAsia="宋体" w:hAnsi="宋体" w:hint="eastAsia"/>
          <w:color w:val="000000" w:themeColor="text1"/>
        </w:rPr>
        <w:t>:分销零售</w:t>
      </w:r>
      <w:r w:rsidR="00BF755A" w:rsidRPr="005058A9">
        <w:rPr>
          <w:rFonts w:ascii="宋体" w:eastAsia="宋体" w:hAnsi="宋体" w:hint="eastAsia"/>
          <w:color w:val="000000" w:themeColor="text1"/>
        </w:rPr>
        <w:t>-快消品</w:t>
      </w:r>
      <w:r w:rsidRPr="005058A9">
        <w:rPr>
          <w:rFonts w:ascii="宋体" w:eastAsia="宋体" w:hAnsi="宋体" w:hint="eastAsia"/>
          <w:color w:val="000000" w:themeColor="text1"/>
        </w:rPr>
        <w:t>市场，</w:t>
      </w:r>
      <w:r w:rsidR="002534D8" w:rsidRPr="005058A9">
        <w:rPr>
          <w:rFonts w:ascii="宋体" w:eastAsia="宋体" w:hAnsi="宋体" w:hint="eastAsia"/>
          <w:color w:val="000000" w:themeColor="text1"/>
        </w:rPr>
        <w:t>此市场属于新进入市场，</w:t>
      </w:r>
      <w:r w:rsidR="00DF0E76" w:rsidRPr="005058A9">
        <w:rPr>
          <w:rFonts w:ascii="宋体" w:eastAsia="宋体" w:hAnsi="宋体" w:hint="eastAsia"/>
          <w:color w:val="000000" w:themeColor="text1"/>
        </w:rPr>
        <w:t>200亿市场规模。</w:t>
      </w:r>
      <w:r w:rsidRPr="005058A9">
        <w:rPr>
          <w:rFonts w:ascii="宋体" w:eastAsia="宋体" w:hAnsi="宋体" w:hint="eastAsia"/>
          <w:color w:val="000000" w:themeColor="text1"/>
        </w:rPr>
        <w:t>在消费品尤其是高价值消费品流通环节的仿冒和防串货一直是知名厂家长期的课题，在这方面耗费了数亿</w:t>
      </w:r>
      <w:r w:rsidR="00FE62C9" w:rsidRPr="005058A9">
        <w:rPr>
          <w:rFonts w:ascii="宋体" w:eastAsia="宋体" w:hAnsi="宋体" w:hint="eastAsia"/>
          <w:color w:val="000000" w:themeColor="text1"/>
        </w:rPr>
        <w:t>的的投入。但是迫于传统方式的技术缺陷，仍然不能很好解决上述问题。同时A公司的母公司长期从事电子消费品的生产销售，对消费品零售和分销的业务理解深入。</w:t>
      </w:r>
    </w:p>
    <w:p w14:paraId="4EBB9C4B" w14:textId="7B1B7A0B" w:rsidR="005971D4" w:rsidRPr="005058A9" w:rsidRDefault="005971D4" w:rsidP="00B2447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2928CC" w:rsidRPr="005058A9">
        <w:rPr>
          <w:rFonts w:ascii="宋体" w:eastAsia="宋体" w:hAnsi="宋体" w:hint="eastAsia"/>
          <w:color w:val="000000" w:themeColor="text1"/>
        </w:rPr>
        <w:t>S3</w:t>
      </w:r>
      <w:r w:rsidRPr="005058A9">
        <w:rPr>
          <w:rFonts w:ascii="宋体" w:eastAsia="宋体" w:hAnsi="宋体" w:hint="eastAsia"/>
          <w:color w:val="000000" w:themeColor="text1"/>
        </w:rPr>
        <w:t>:智慧养老市场，</w:t>
      </w:r>
      <w:r w:rsidR="00DD4883" w:rsidRPr="005058A9">
        <w:rPr>
          <w:rFonts w:ascii="宋体" w:eastAsia="宋体" w:hAnsi="宋体" w:hint="eastAsia"/>
          <w:color w:val="000000" w:themeColor="text1"/>
        </w:rPr>
        <w:t>50亿市场规模</w:t>
      </w:r>
      <w:r w:rsidR="00292919" w:rsidRPr="005058A9">
        <w:rPr>
          <w:rFonts w:ascii="宋体" w:eastAsia="宋体" w:hAnsi="宋体" w:hint="eastAsia"/>
          <w:color w:val="000000" w:themeColor="text1"/>
        </w:rPr>
        <w:t>。</w:t>
      </w:r>
      <w:r w:rsidRPr="005058A9">
        <w:rPr>
          <w:rFonts w:ascii="宋体" w:eastAsia="宋体" w:hAnsi="宋体" w:hint="eastAsia"/>
          <w:color w:val="000000" w:themeColor="text1"/>
        </w:rPr>
        <w:t>在老龄化不断加速的中国，未来将会建立大量的社会或私人养老院，养老院智能化有效提升养老院的服务水平和质量，将迸发较大的市场能量。同时A公司的母公司旗下有一家从事智慧健康的子公司，可以在渠道和关联产品方面进行协同。</w:t>
      </w:r>
      <w:r w:rsidR="006413D4" w:rsidRPr="005058A9">
        <w:rPr>
          <w:rFonts w:ascii="宋体" w:eastAsia="宋体" w:hAnsi="宋体" w:hint="eastAsia"/>
          <w:color w:val="000000" w:themeColor="text1"/>
        </w:rPr>
        <w:t>此前A公司只是接触过类似的客户，为进行该市场的产品开发，属于新进入市场。</w:t>
      </w:r>
    </w:p>
    <w:p w14:paraId="169E57DC" w14:textId="14D6FBB2" w:rsidR="00A729E6" w:rsidRPr="005058A9" w:rsidRDefault="00480D30" w:rsidP="00E961E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截止目前为止，市场定位的活动全部结束，根据STP理论及细分市场概念，我们把A公司的智能定位卡产品划分了</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个子市场，首先根据对子市场服务对象的初步理解做了初步评估，然后通过PEST趋势分析进行再评估，同时再根据</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个子市场下的标杆公司和竞品进行了分析，从外部竞争角度对子市场进行再评估。外部环境分析评估以后，再回到企业自身的战略和业务能力评估，对</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个子市场进行</w:t>
      </w:r>
      <w:r w:rsidR="00C25780" w:rsidRPr="005058A9">
        <w:rPr>
          <w:rFonts w:ascii="宋体" w:eastAsia="宋体" w:hAnsi="宋体" w:hint="eastAsia"/>
          <w:color w:val="000000" w:themeColor="text1"/>
        </w:rPr>
        <w:t>了市场吸引力、竞争力以及业务能力匹配的打分。根据评估的结果，</w:t>
      </w:r>
      <w:r w:rsidR="00C25780" w:rsidRPr="005058A9">
        <w:rPr>
          <w:rFonts w:ascii="宋体" w:eastAsia="宋体" w:hAnsi="宋体" w:hint="eastAsia"/>
          <w:color w:val="000000" w:themeColor="text1"/>
        </w:rPr>
        <w:lastRenderedPageBreak/>
        <w:t>结合生命周期理论、波士顿矩阵和安索夫矩阵工具最后</w:t>
      </w:r>
      <w:r w:rsidRPr="005058A9">
        <w:rPr>
          <w:rFonts w:ascii="宋体" w:eastAsia="宋体" w:hAnsi="宋体" w:hint="eastAsia"/>
          <w:color w:val="000000" w:themeColor="text1"/>
        </w:rPr>
        <w:t>确定了A公司智能定位卡产品的</w:t>
      </w:r>
      <w:r w:rsidR="00C25780" w:rsidRPr="005058A9">
        <w:rPr>
          <w:rFonts w:ascii="宋体" w:eastAsia="宋体" w:hAnsi="宋体" w:hint="eastAsia"/>
          <w:color w:val="000000" w:themeColor="text1"/>
        </w:rPr>
        <w:t>3</w:t>
      </w:r>
      <w:r w:rsidR="00A22BEA" w:rsidRPr="005058A9">
        <w:rPr>
          <w:rFonts w:ascii="宋体" w:eastAsia="宋体" w:hAnsi="宋体" w:hint="eastAsia"/>
          <w:color w:val="000000" w:themeColor="text1"/>
        </w:rPr>
        <w:t>个目标市场。</w:t>
      </w:r>
      <w:r w:rsidR="00A729E6" w:rsidRPr="005058A9">
        <w:rPr>
          <w:rFonts w:ascii="宋体" w:eastAsia="宋体" w:hAnsi="宋体" w:hint="eastAsia"/>
          <w:color w:val="000000" w:themeColor="text1"/>
        </w:rPr>
        <w:t xml:space="preserve"> </w:t>
      </w:r>
    </w:p>
    <w:p w14:paraId="3AA95FF8" w14:textId="40F1D927" w:rsidR="00A13FEA" w:rsidRPr="00B84BE8" w:rsidRDefault="008832A7" w:rsidP="00A13FEA">
      <w:pPr>
        <w:spacing w:line="360" w:lineRule="auto"/>
        <w:outlineLvl w:val="1"/>
        <w:rPr>
          <w:rFonts w:ascii="宋体" w:eastAsia="宋体" w:hAnsi="宋体"/>
          <w:b/>
          <w:color w:val="000000" w:themeColor="text1"/>
        </w:rPr>
      </w:pPr>
      <w:ins w:id="1576" w:author="kimi_zj@sina.com" w:date="2019-09-14T01:36:00Z">
        <w:r>
          <w:rPr>
            <w:rFonts w:ascii="宋体" w:eastAsia="宋体" w:hAnsi="宋体" w:hint="eastAsia"/>
            <w:b/>
            <w:color w:val="000000" w:themeColor="text1"/>
          </w:rPr>
          <w:t>5</w:t>
        </w:r>
      </w:ins>
      <w:del w:id="1577" w:author="kimi_zj@sina.com" w:date="2019-09-14T01:36:00Z">
        <w:r w:rsidR="00A13FEA" w:rsidRPr="00B84BE8" w:rsidDel="008832A7">
          <w:rPr>
            <w:rFonts w:ascii="宋体" w:eastAsia="宋体" w:hAnsi="宋体" w:hint="eastAsia"/>
            <w:b/>
            <w:color w:val="000000" w:themeColor="text1"/>
          </w:rPr>
          <w:delText>4</w:delText>
        </w:r>
      </w:del>
      <w:r w:rsidR="00A13FEA" w:rsidRPr="00B84BE8">
        <w:rPr>
          <w:rFonts w:ascii="宋体" w:eastAsia="宋体" w:hAnsi="宋体" w:hint="eastAsia"/>
          <w:b/>
          <w:color w:val="000000" w:themeColor="text1"/>
        </w:rPr>
        <w:t>.</w:t>
      </w:r>
      <w:ins w:id="1578" w:author="kimi_zj@sina.com" w:date="2019-09-14T01:37:00Z">
        <w:r w:rsidR="009C0B2C">
          <w:rPr>
            <w:rFonts w:ascii="宋体" w:eastAsia="宋体" w:hAnsi="宋体" w:hint="eastAsia"/>
            <w:b/>
            <w:color w:val="000000" w:themeColor="text1"/>
          </w:rPr>
          <w:t>5</w:t>
        </w:r>
      </w:ins>
      <w:del w:id="1579" w:author="kimi_zj@sina.com" w:date="2019-09-14T01:37:00Z">
        <w:r w:rsidR="00A13FEA" w:rsidRPr="00B84BE8" w:rsidDel="009C0B2C">
          <w:rPr>
            <w:rFonts w:ascii="宋体" w:eastAsia="宋体" w:hAnsi="宋体" w:hint="eastAsia"/>
            <w:b/>
            <w:color w:val="000000" w:themeColor="text1"/>
          </w:rPr>
          <w:delText>4</w:delText>
        </w:r>
      </w:del>
      <w:r w:rsidR="00274BDE" w:rsidRPr="00B84BE8">
        <w:rPr>
          <w:rFonts w:ascii="宋体" w:eastAsia="宋体" w:hAnsi="宋体" w:hint="eastAsia"/>
          <w:b/>
          <w:color w:val="000000" w:themeColor="text1"/>
        </w:rPr>
        <w:t xml:space="preserve"> </w:t>
      </w:r>
      <w:r w:rsidR="0041219B" w:rsidRPr="00B84BE8">
        <w:rPr>
          <w:rFonts w:ascii="宋体" w:eastAsia="宋体" w:hAnsi="宋体" w:hint="eastAsia"/>
          <w:b/>
          <w:color w:val="000000" w:themeColor="text1"/>
        </w:rPr>
        <w:t>智能定位卡产品</w:t>
      </w:r>
      <w:r w:rsidR="00274BDE" w:rsidRPr="00B84BE8">
        <w:rPr>
          <w:rFonts w:ascii="宋体" w:eastAsia="宋体" w:hAnsi="宋体" w:hint="eastAsia"/>
          <w:b/>
          <w:color w:val="000000" w:themeColor="text1"/>
        </w:rPr>
        <w:t>定位</w:t>
      </w:r>
    </w:p>
    <w:p w14:paraId="5688096D" w14:textId="77777777" w:rsidR="00BE55E8" w:rsidRPr="005058A9" w:rsidRDefault="00895594" w:rsidP="00BE55E8">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产品定位是对目标市场的选择与企业产品结合的过程，也即是将市场定位企业化、产品化的工作。</w:t>
      </w:r>
      <w:r w:rsidR="004F63AD" w:rsidRPr="005058A9">
        <w:rPr>
          <w:rFonts w:ascii="宋体" w:eastAsia="宋体" w:hAnsi="宋体"/>
          <w:color w:val="000000" w:themeColor="text1"/>
        </w:rPr>
        <w:t>产品定位必须遵循两项基本原则，即适应性原则和竞争性原则。适应性原则包括两个方面，一是产品定位要适应消费者的需求，投其所好，给其所需，以树立产品形象，促进购买行为发生；二是产品定位要适应企业自身的人、财、物等资源配置的条件，以保质保量、及时顺达地到达市场位置。竞争性原则，也可以称之为差异性原则。产品定位不能一厢情愿，还必须结合市场上同行业竞争对手的情况来确定，避免定位雷同，以减少竞争中的风险，促进产品销售。</w:t>
      </w:r>
    </w:p>
    <w:p w14:paraId="393CF863" w14:textId="03B47894" w:rsidR="00BA645D" w:rsidRPr="005058A9" w:rsidRDefault="00BE55E8" w:rsidP="00BE55E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一章节用大量的篇幅对A公司在智能定位卡产品的目标市场进行定位，最后选择了3个目标市场方向，分别是中小学智慧教育市场、快销品分销零售市场以及智慧养老养老院市场。本论文后续将围绕A公司的重点细分市场-中小学</w:t>
      </w:r>
      <w:r w:rsidR="0098641A" w:rsidRPr="005058A9">
        <w:rPr>
          <w:rFonts w:ascii="宋体" w:eastAsia="宋体" w:hAnsi="宋体" w:hint="eastAsia"/>
          <w:color w:val="000000" w:themeColor="text1"/>
        </w:rPr>
        <w:t>智能学生</w:t>
      </w:r>
      <w:r w:rsidRPr="005058A9">
        <w:rPr>
          <w:rFonts w:ascii="宋体" w:eastAsia="宋体" w:hAnsi="宋体" w:hint="eastAsia"/>
          <w:color w:val="000000" w:themeColor="text1"/>
        </w:rPr>
        <w:t>定位卡市场，进行产品规划的研究论述。下面就从</w:t>
      </w:r>
      <w:r w:rsidR="00CB1DA7" w:rsidRPr="005058A9">
        <w:rPr>
          <w:rFonts w:ascii="宋体" w:eastAsia="宋体" w:hAnsi="宋体" w:hint="eastAsia"/>
          <w:color w:val="000000" w:themeColor="text1"/>
        </w:rPr>
        <w:t>从客户利益、竞争对比以及企业自身优势等三个方面进行</w:t>
      </w:r>
      <w:r w:rsidRPr="005058A9">
        <w:rPr>
          <w:rFonts w:ascii="宋体" w:eastAsia="宋体" w:hAnsi="宋体" w:hint="eastAsia"/>
          <w:color w:val="000000" w:themeColor="text1"/>
        </w:rPr>
        <w:t>产品定位的分析</w:t>
      </w:r>
      <w:r w:rsidR="00CB1DA7" w:rsidRPr="005058A9">
        <w:rPr>
          <w:rFonts w:ascii="宋体" w:eastAsia="宋体" w:hAnsi="宋体" w:hint="eastAsia"/>
          <w:color w:val="000000" w:themeColor="text1"/>
        </w:rPr>
        <w:t>。</w:t>
      </w:r>
    </w:p>
    <w:p w14:paraId="27672CDD" w14:textId="106EF92B" w:rsidR="007604BA" w:rsidRPr="00B84BE8" w:rsidRDefault="009C0B2C" w:rsidP="007604BA">
      <w:pPr>
        <w:spacing w:line="360" w:lineRule="auto"/>
        <w:outlineLvl w:val="2"/>
        <w:rPr>
          <w:rFonts w:ascii="宋体" w:eastAsia="宋体" w:hAnsi="宋体"/>
          <w:b/>
          <w:color w:val="000000" w:themeColor="text1"/>
        </w:rPr>
      </w:pPr>
      <w:ins w:id="1580" w:author="kimi_zj@sina.com" w:date="2019-09-14T01:37:00Z">
        <w:r>
          <w:rPr>
            <w:rFonts w:ascii="宋体" w:eastAsia="宋体" w:hAnsi="宋体" w:hint="eastAsia"/>
            <w:b/>
            <w:color w:val="000000" w:themeColor="text1"/>
          </w:rPr>
          <w:t>5</w:t>
        </w:r>
      </w:ins>
      <w:del w:id="1581" w:author="kimi_zj@sina.com" w:date="2019-09-14T01:37:00Z">
        <w:r w:rsidR="0098641A" w:rsidRPr="00B84BE8" w:rsidDel="009C0B2C">
          <w:rPr>
            <w:rFonts w:ascii="宋体" w:eastAsia="宋体" w:hAnsi="宋体" w:hint="eastAsia"/>
            <w:b/>
            <w:color w:val="000000" w:themeColor="text1"/>
          </w:rPr>
          <w:delText>4</w:delText>
        </w:r>
      </w:del>
      <w:r w:rsidR="0098641A" w:rsidRPr="00B84BE8">
        <w:rPr>
          <w:rFonts w:ascii="宋体" w:eastAsia="宋体" w:hAnsi="宋体" w:hint="eastAsia"/>
          <w:b/>
          <w:color w:val="000000" w:themeColor="text1"/>
        </w:rPr>
        <w:t>.</w:t>
      </w:r>
      <w:ins w:id="1582" w:author="kimi_zj@sina.com" w:date="2019-09-14T01:37:00Z">
        <w:r>
          <w:rPr>
            <w:rFonts w:ascii="宋体" w:eastAsia="宋体" w:hAnsi="宋体" w:hint="eastAsia"/>
            <w:b/>
            <w:color w:val="000000" w:themeColor="text1"/>
          </w:rPr>
          <w:t>5</w:t>
        </w:r>
      </w:ins>
      <w:del w:id="1583" w:author="kimi_zj@sina.com" w:date="2019-09-14T01:37:00Z">
        <w:r w:rsidR="0098641A" w:rsidRPr="00B84BE8" w:rsidDel="009C0B2C">
          <w:rPr>
            <w:rFonts w:ascii="宋体" w:eastAsia="宋体" w:hAnsi="宋体" w:hint="eastAsia"/>
            <w:b/>
            <w:color w:val="000000" w:themeColor="text1"/>
          </w:rPr>
          <w:delText>4</w:delText>
        </w:r>
      </w:del>
      <w:r w:rsidR="0098641A" w:rsidRPr="00B84BE8">
        <w:rPr>
          <w:rFonts w:ascii="宋体" w:eastAsia="宋体" w:hAnsi="宋体" w:hint="eastAsia"/>
          <w:b/>
          <w:color w:val="000000" w:themeColor="text1"/>
        </w:rPr>
        <w:t>.1智能学生</w:t>
      </w:r>
      <w:r w:rsidR="009A6E8B" w:rsidRPr="00B84BE8">
        <w:rPr>
          <w:rFonts w:ascii="宋体" w:eastAsia="宋体" w:hAnsi="宋体" w:hint="eastAsia"/>
          <w:b/>
          <w:color w:val="000000" w:themeColor="text1"/>
        </w:rPr>
        <w:t>能校园卡的</w:t>
      </w:r>
      <w:r w:rsidR="00CB1DA7" w:rsidRPr="00B84BE8">
        <w:rPr>
          <w:rFonts w:ascii="宋体" w:eastAsia="宋体" w:hAnsi="宋体" w:hint="eastAsia"/>
          <w:b/>
          <w:color w:val="000000" w:themeColor="text1"/>
        </w:rPr>
        <w:t>客户利益分析</w:t>
      </w:r>
    </w:p>
    <w:p w14:paraId="3EDA0066" w14:textId="564E262B" w:rsidR="00C051CB" w:rsidRPr="005058A9" w:rsidRDefault="00DC721A" w:rsidP="00C051CB">
      <w:pPr>
        <w:spacing w:line="360" w:lineRule="auto"/>
        <w:ind w:firstLine="420"/>
        <w:rPr>
          <w:rFonts w:ascii="宋体" w:eastAsia="宋体" w:hAnsi="宋体"/>
          <w:color w:val="000000" w:themeColor="text1"/>
        </w:rPr>
      </w:pPr>
      <w:ins w:id="1584" w:author="kimi_zj@sina.com" w:date="2019-09-14T01:48:00Z">
        <w:r>
          <w:rPr>
            <w:rFonts w:ascii="宋体" w:eastAsia="宋体" w:hAnsi="宋体" w:hint="eastAsia"/>
            <w:color w:val="000000" w:themeColor="text1"/>
          </w:rPr>
          <w:t>如图5-2</w:t>
        </w:r>
      </w:ins>
      <w:r w:rsidR="004736C7" w:rsidRPr="005058A9">
        <w:rPr>
          <w:rFonts w:ascii="宋体" w:eastAsia="宋体" w:hAnsi="宋体" w:hint="eastAsia"/>
          <w:color w:val="000000" w:themeColor="text1"/>
        </w:rPr>
        <w:t>根据</w:t>
      </w:r>
      <w:r w:rsidR="0098641A" w:rsidRPr="005058A9">
        <w:rPr>
          <w:rFonts w:ascii="宋体" w:eastAsia="宋体" w:hAnsi="宋体" w:hint="eastAsia"/>
          <w:color w:val="000000" w:themeColor="text1"/>
        </w:rPr>
        <w:t>智能学生</w:t>
      </w:r>
      <w:r w:rsidR="004736C7" w:rsidRPr="005058A9">
        <w:rPr>
          <w:rFonts w:ascii="宋体" w:eastAsia="宋体" w:hAnsi="宋体" w:hint="eastAsia"/>
          <w:color w:val="000000" w:themeColor="text1"/>
        </w:rPr>
        <w:t>卡产品的购买和使用情况来看，</w:t>
      </w:r>
      <w:r w:rsidR="0098641A" w:rsidRPr="005058A9">
        <w:rPr>
          <w:rFonts w:ascii="宋体" w:eastAsia="宋体" w:hAnsi="宋体" w:hint="eastAsia"/>
          <w:color w:val="000000" w:themeColor="text1"/>
        </w:rPr>
        <w:t>相关干系人有三类：一是家长，家长作为该产品的使用者和购买者，要为这个产品买单，同时也是这个产品的使用者</w:t>
      </w:r>
      <w:r w:rsidR="00EE57C2" w:rsidRPr="005058A9">
        <w:rPr>
          <w:rFonts w:ascii="宋体" w:eastAsia="宋体" w:hAnsi="宋体" w:hint="eastAsia"/>
          <w:color w:val="000000" w:themeColor="text1"/>
        </w:rPr>
        <w:t>，他们会使用这个卡所附带的系统软件</w:t>
      </w:r>
      <w:r w:rsidR="0098641A" w:rsidRPr="005058A9">
        <w:rPr>
          <w:rFonts w:ascii="宋体" w:eastAsia="宋体" w:hAnsi="宋体" w:hint="eastAsia"/>
          <w:color w:val="000000" w:themeColor="text1"/>
        </w:rPr>
        <w:t>。二是学校，学校方在同样也有两个角色，分别是决策者和使用者。一般消费类的商品，购买者即决策者。但是针对智能学生卡这个产品而言，由于其学校的特殊性，一般是学校针对教学</w:t>
      </w:r>
      <w:r w:rsidR="0098641A" w:rsidRPr="005058A9">
        <w:rPr>
          <w:rFonts w:ascii="宋体" w:eastAsia="宋体" w:hAnsi="宋体" w:hint="eastAsia"/>
          <w:color w:val="000000" w:themeColor="text1"/>
        </w:rPr>
        <w:lastRenderedPageBreak/>
        <w:t>管理需要，会让家长购买承担一些除学费以外的其他日常费用。学校基于统一管理要求，统一选择供应商，然后推荐给学生家长，再由学生家长掏钱</w:t>
      </w:r>
      <w:r w:rsidR="00C65887" w:rsidRPr="005058A9">
        <w:rPr>
          <w:rFonts w:ascii="宋体" w:eastAsia="宋体" w:hAnsi="宋体" w:hint="eastAsia"/>
          <w:color w:val="000000" w:themeColor="text1"/>
        </w:rPr>
        <w:t>购买。</w:t>
      </w:r>
      <w:r w:rsidR="00A02946" w:rsidRPr="005058A9">
        <w:rPr>
          <w:rFonts w:ascii="宋体" w:eastAsia="宋体" w:hAnsi="宋体" w:hint="eastAsia"/>
          <w:color w:val="000000" w:themeColor="text1"/>
        </w:rPr>
        <w:t>另外，学校也会作为使用者使用与这个学生卡产品搭配的系统软件。</w:t>
      </w:r>
      <w:r w:rsidR="00C65887" w:rsidRPr="005058A9">
        <w:rPr>
          <w:rFonts w:ascii="宋体" w:eastAsia="宋体" w:hAnsi="宋体" w:hint="eastAsia"/>
          <w:color w:val="000000" w:themeColor="text1"/>
        </w:rPr>
        <w:t>第三类干系人就是学生，是这个学生卡产品的直接使用者。</w:t>
      </w:r>
    </w:p>
    <w:p w14:paraId="3C1AFF1D" w14:textId="7E187E91" w:rsidR="0098641A" w:rsidRDefault="0098641A" w:rsidP="00C051CB">
      <w:pPr>
        <w:spacing w:line="360" w:lineRule="auto"/>
        <w:ind w:firstLine="420"/>
        <w:rPr>
          <w:ins w:id="1585" w:author="kimi_zj@sina.com" w:date="2019-09-14T01:48:00Z"/>
          <w:rFonts w:ascii="宋体" w:eastAsia="宋体" w:hAnsi="宋体"/>
          <w:color w:val="000000" w:themeColor="text1"/>
        </w:rPr>
      </w:pPr>
      <w:r w:rsidRPr="005058A9">
        <w:rPr>
          <w:rFonts w:ascii="宋体" w:eastAsia="宋体" w:hAnsi="宋体"/>
          <w:noProof/>
          <w:color w:val="000000" w:themeColor="text1"/>
        </w:rPr>
        <w:drawing>
          <wp:inline distT="0" distB="0" distL="0" distR="0" wp14:anchorId="0CBC78A4" wp14:editId="2CE3D301">
            <wp:extent cx="5270500" cy="3826510"/>
            <wp:effectExtent l="0" t="0" r="1270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826510"/>
                    </a:xfrm>
                    <a:prstGeom prst="rect">
                      <a:avLst/>
                    </a:prstGeom>
                  </pic:spPr>
                </pic:pic>
              </a:graphicData>
            </a:graphic>
          </wp:inline>
        </w:drawing>
      </w:r>
    </w:p>
    <w:p w14:paraId="0C46F7CF" w14:textId="296E19B7" w:rsidR="00E221E6" w:rsidRPr="005058A9" w:rsidRDefault="00E221E6">
      <w:pPr>
        <w:spacing w:line="360" w:lineRule="auto"/>
        <w:ind w:firstLine="420"/>
        <w:jc w:val="center"/>
        <w:rPr>
          <w:rFonts w:ascii="宋体" w:eastAsia="宋体" w:hAnsi="宋体"/>
          <w:color w:val="000000" w:themeColor="text1"/>
        </w:rPr>
        <w:pPrChange w:id="1586" w:author="kimi_zj@sina.com" w:date="2019-09-14T01:48:00Z">
          <w:pPr>
            <w:spacing w:line="360" w:lineRule="auto"/>
            <w:ind w:firstLine="420"/>
          </w:pPr>
        </w:pPrChange>
      </w:pPr>
      <w:ins w:id="1587" w:author="kimi_zj@sina.com" w:date="2019-09-14T01:48:00Z">
        <w:r>
          <w:rPr>
            <w:rFonts w:ascii="宋体" w:eastAsia="宋体" w:hAnsi="宋体" w:hint="eastAsia"/>
            <w:color w:val="000000" w:themeColor="text1"/>
          </w:rPr>
          <w:t>图5-2 智能学生卡干细分</w:t>
        </w:r>
      </w:ins>
    </w:p>
    <w:p w14:paraId="3E2CA212" w14:textId="3BF236FD" w:rsidR="00DC2E5F" w:rsidRPr="005058A9" w:rsidRDefault="00E564AC"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4E777E" w:rsidRPr="005058A9">
        <w:rPr>
          <w:rFonts w:ascii="宋体" w:eastAsia="宋体" w:hAnsi="宋体" w:hint="eastAsia"/>
          <w:color w:val="000000" w:themeColor="text1"/>
        </w:rPr>
        <w:t>上面三个</w:t>
      </w:r>
      <w:r w:rsidR="002A14C6" w:rsidRPr="005058A9">
        <w:rPr>
          <w:rFonts w:ascii="宋体" w:eastAsia="宋体" w:hAnsi="宋体" w:hint="eastAsia"/>
          <w:color w:val="000000" w:themeColor="text1"/>
        </w:rPr>
        <w:t>干系人角色里面，最核心的两个角色是家长和学校。为此，我们通过问卷法和访谈法对家长和学校这两个角色的相关人员进行调查。</w:t>
      </w:r>
    </w:p>
    <w:p w14:paraId="665CD689" w14:textId="578330EF" w:rsidR="00A40942" w:rsidRPr="005058A9" w:rsidRDefault="00A40942"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t>我们通过线上问卷的方式，收集关于智能学生卡有关问题调查的问卷300余份</w:t>
      </w:r>
      <w:r w:rsidR="000B632E" w:rsidRPr="005058A9">
        <w:rPr>
          <w:rFonts w:ascii="宋体" w:eastAsia="宋体" w:hAnsi="宋体" w:hint="eastAsia"/>
          <w:color w:val="000000" w:themeColor="text1"/>
        </w:rPr>
        <w:t>，受访者70%以上是小学一年级到初中3年纪段的学生家长</w:t>
      </w:r>
      <w:r w:rsidRPr="005058A9">
        <w:rPr>
          <w:rFonts w:ascii="宋体" w:eastAsia="宋体" w:hAnsi="宋体" w:hint="eastAsia"/>
          <w:color w:val="000000" w:themeColor="text1"/>
        </w:rPr>
        <w:t>。通过问卷调查我们了解到家长关于智能学生卡产品的以下信息：</w:t>
      </w:r>
    </w:p>
    <w:p w14:paraId="5ADF7C23" w14:textId="1E11A8F7" w:rsidR="00A40942" w:rsidRPr="005058A9" w:rsidRDefault="00A40942" w:rsidP="000B632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态度</w:t>
      </w:r>
    </w:p>
    <w:p w14:paraId="12C6225C" w14:textId="7EC24463" w:rsidR="007B3517" w:rsidRPr="005058A9" w:rsidRDefault="000B632E" w:rsidP="006F599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通过调查数据表明，70%以上的家长</w:t>
      </w:r>
      <w:r w:rsidR="00FD4D14" w:rsidRPr="005058A9">
        <w:rPr>
          <w:rFonts w:ascii="宋体" w:eastAsia="宋体" w:hAnsi="宋体" w:hint="eastAsia"/>
          <w:color w:val="000000" w:themeColor="text1"/>
        </w:rPr>
        <w:t>给孩子配置了手机，但是几乎同样比例的家长其实是不愿意为孩子配置手机，主要担心不良信息推送以及智能手机功能影响孩子学业。因此对于一款可以限制通话人数，屏蔽陌生电话具备定位功能和紧急呼叫功能且没有屏幕的智能学生卡片，近80%的家长表示愿意接受</w:t>
      </w:r>
      <w:r w:rsidR="00203A7E" w:rsidRPr="005058A9">
        <w:rPr>
          <w:rFonts w:ascii="宋体" w:eastAsia="宋体" w:hAnsi="宋体" w:hint="eastAsia"/>
          <w:color w:val="000000" w:themeColor="text1"/>
        </w:rPr>
        <w:t>，只有6%的家长明确表示不愿意接受</w:t>
      </w:r>
      <w:r w:rsidR="00FD4D14" w:rsidRPr="005058A9">
        <w:rPr>
          <w:rFonts w:ascii="宋体" w:eastAsia="宋体" w:hAnsi="宋体" w:hint="eastAsia"/>
          <w:color w:val="000000" w:themeColor="text1"/>
        </w:rPr>
        <w:t>。</w:t>
      </w:r>
    </w:p>
    <w:p w14:paraId="2732FFA4" w14:textId="530178BF" w:rsidR="00CA0B6E" w:rsidRPr="005058A9" w:rsidRDefault="00CA0B6E" w:rsidP="00CA0B6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产品关注点</w:t>
      </w:r>
    </w:p>
    <w:p w14:paraId="39AC176B" w14:textId="2F19B7B1" w:rsidR="004822A8" w:rsidRDefault="00E75173" w:rsidP="004822A8">
      <w:pPr>
        <w:spacing w:line="360" w:lineRule="auto"/>
        <w:ind w:firstLine="420"/>
        <w:rPr>
          <w:ins w:id="1588" w:author="kimi_zj@sina.com" w:date="2019-09-14T01:49:00Z"/>
          <w:rFonts w:ascii="宋体" w:eastAsia="宋体" w:hAnsi="宋体"/>
          <w:color w:val="000000" w:themeColor="text1"/>
        </w:rPr>
      </w:pPr>
      <w:r w:rsidRPr="005058A9">
        <w:rPr>
          <w:rFonts w:ascii="宋体" w:eastAsia="宋体" w:hAnsi="宋体" w:hint="eastAsia"/>
          <w:color w:val="000000" w:themeColor="text1"/>
        </w:rPr>
        <w:t>根据A公司对智能校</w:t>
      </w:r>
      <w:r w:rsidR="00642625" w:rsidRPr="005058A9">
        <w:rPr>
          <w:rFonts w:ascii="宋体" w:eastAsia="宋体" w:hAnsi="宋体" w:hint="eastAsia"/>
          <w:color w:val="000000" w:themeColor="text1"/>
        </w:rPr>
        <w:t>园卡市场</w:t>
      </w:r>
      <w:del w:id="1589" w:author="User" w:date="2019-09-09T11:41:00Z">
        <w:r w:rsidR="00642625" w:rsidRPr="005058A9" w:rsidDel="009C0896">
          <w:rPr>
            <w:rFonts w:ascii="宋体" w:eastAsia="宋体" w:hAnsi="宋体" w:hint="eastAsia"/>
            <w:color w:val="000000" w:themeColor="text1"/>
          </w:rPr>
          <w:delText>市场</w:delText>
        </w:r>
      </w:del>
      <w:r w:rsidR="00642625" w:rsidRPr="005058A9">
        <w:rPr>
          <w:rFonts w:ascii="宋体" w:eastAsia="宋体" w:hAnsi="宋体" w:hint="eastAsia"/>
          <w:color w:val="000000" w:themeColor="text1"/>
        </w:rPr>
        <w:t>初步分析评估，同时参考市场同类产品的相关功能，调查问卷列出了围绕智能校园卡产品的11个功能项，供调查对象进行关注度排序。</w:t>
      </w:r>
      <w:ins w:id="1590" w:author="kimi_zj@sina.com" w:date="2019-09-14T01:49:00Z">
        <w:r w:rsidR="0062374C">
          <w:rPr>
            <w:rFonts w:ascii="宋体" w:eastAsia="宋体" w:hAnsi="宋体" w:hint="eastAsia"/>
            <w:color w:val="000000" w:themeColor="text1"/>
          </w:rPr>
          <w:t>如表5-9</w:t>
        </w:r>
      </w:ins>
      <w:r w:rsidR="00642625" w:rsidRPr="005058A9">
        <w:rPr>
          <w:rFonts w:ascii="宋体" w:eastAsia="宋体" w:hAnsi="宋体" w:hint="eastAsia"/>
          <w:color w:val="000000" w:themeColor="text1"/>
        </w:rPr>
        <w:t>表格中的数字表示每一个功能被家长排序到相应顺位的次数，我们把每一项功能被排在某一项顺位超过5次的（相当于有5位家长把该项功能排序到了该顺位）进行绿色的色块标注，同时对每一项功能进行了顺位的平均排序。通过收集问卷的数据分析发现，家长们对定位跟踪的关注度最高，有较大多数家长把定位跟踪放在了第一位，</w:t>
      </w:r>
      <w:r w:rsidR="0089306B" w:rsidRPr="005058A9">
        <w:rPr>
          <w:rFonts w:ascii="宋体" w:eastAsia="宋体" w:hAnsi="宋体" w:hint="eastAsia"/>
          <w:color w:val="000000" w:themeColor="text1"/>
        </w:rPr>
        <w:t>平均排序顺位在第一位。</w:t>
      </w:r>
      <w:r w:rsidR="007D68FB" w:rsidRPr="005058A9">
        <w:rPr>
          <w:rFonts w:ascii="宋体" w:eastAsia="宋体" w:hAnsi="宋体" w:hint="eastAsia"/>
          <w:color w:val="000000" w:themeColor="text1"/>
        </w:rPr>
        <w:t>校园小额支付（绑定家长支付宝微信）功能的平均排序顺位在最后一位。</w:t>
      </w:r>
      <w:r w:rsidR="00550AA7" w:rsidRPr="005058A9">
        <w:rPr>
          <w:rFonts w:ascii="宋体" w:eastAsia="宋体" w:hAnsi="宋体" w:hint="eastAsia"/>
          <w:color w:val="000000" w:themeColor="text1"/>
        </w:rPr>
        <w:t>综合家长排序的平均值来看，</w:t>
      </w:r>
      <w:r w:rsidR="004822A8" w:rsidRPr="005058A9">
        <w:rPr>
          <w:rFonts w:ascii="宋体" w:eastAsia="宋体" w:hAnsi="宋体" w:hint="eastAsia"/>
          <w:color w:val="000000" w:themeColor="text1"/>
        </w:rPr>
        <w:t>功能关注优先级最高的功能依次是定位跟踪、一键通话、紧急求助、无感考勤（进出校门通知）。功能关注度较高的功能是超出范围预警、亲情号码编辑、陌生电话屏蔽。功能关注较低的是超长续航、健康监控（心跳、体温、运动量登）、公交刷卡、校园小额支付（绑定家长支付宝微信）</w:t>
      </w:r>
      <w:r w:rsidR="00E64EB5" w:rsidRPr="005058A9">
        <w:rPr>
          <w:rFonts w:ascii="宋体" w:eastAsia="宋体" w:hAnsi="宋体" w:hint="eastAsia"/>
          <w:color w:val="000000" w:themeColor="text1"/>
        </w:rPr>
        <w:t>。</w:t>
      </w:r>
    </w:p>
    <w:p w14:paraId="75AB9744" w14:textId="098DD860" w:rsidR="00834A49" w:rsidRPr="005058A9" w:rsidRDefault="00834A49">
      <w:pPr>
        <w:spacing w:line="360" w:lineRule="auto"/>
        <w:ind w:firstLine="420"/>
        <w:jc w:val="center"/>
        <w:rPr>
          <w:rFonts w:ascii="宋体" w:eastAsia="宋体" w:hAnsi="宋体"/>
          <w:color w:val="000000" w:themeColor="text1"/>
        </w:rPr>
        <w:pPrChange w:id="1591" w:author="kimi_zj@sina.com" w:date="2019-09-14T01:49:00Z">
          <w:pPr>
            <w:spacing w:line="360" w:lineRule="auto"/>
            <w:ind w:firstLine="420"/>
          </w:pPr>
        </w:pPrChange>
      </w:pPr>
      <w:ins w:id="1592" w:author="kimi_zj@sina.com" w:date="2019-09-14T01:49:00Z">
        <w:r>
          <w:rPr>
            <w:rFonts w:ascii="宋体" w:eastAsia="宋体" w:hAnsi="宋体" w:hint="eastAsia"/>
            <w:color w:val="000000" w:themeColor="text1"/>
          </w:rPr>
          <w:t>表5-9</w:t>
        </w:r>
        <w:r w:rsidR="0004554E">
          <w:rPr>
            <w:rFonts w:ascii="宋体" w:eastAsia="宋体" w:hAnsi="宋体" w:hint="eastAsia"/>
            <w:color w:val="000000" w:themeColor="text1"/>
          </w:rPr>
          <w:t xml:space="preserve"> 智能学生卡功能关注点排序</w:t>
        </w:r>
      </w:ins>
    </w:p>
    <w:p w14:paraId="5A0B57AD" w14:textId="43EBD6CE" w:rsidR="00834A49" w:rsidRPr="005058A9" w:rsidRDefault="00642625" w:rsidP="00834A49">
      <w:pPr>
        <w:spacing w:line="360" w:lineRule="auto"/>
        <w:ind w:left="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20511FDE" wp14:editId="33C0B2AC">
            <wp:extent cx="5270500" cy="2131695"/>
            <wp:effectExtent l="0" t="0" r="1270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131695"/>
                    </a:xfrm>
                    <a:prstGeom prst="rect">
                      <a:avLst/>
                    </a:prstGeom>
                  </pic:spPr>
                </pic:pic>
              </a:graphicData>
            </a:graphic>
          </wp:inline>
        </w:drawing>
      </w:r>
    </w:p>
    <w:p w14:paraId="5D6F08AD" w14:textId="3244F020" w:rsidR="002E38A5" w:rsidRPr="005058A9" w:rsidRDefault="002E38A5"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另外根据调查问卷发现，大多数家长平时均在使用微信跟老师进行交流，其中有大多数家长不反对使用单独的APP应用与学校进行交流。</w:t>
      </w:r>
      <w:ins w:id="1593" w:author="kimi_zj@sina.com" w:date="2019-09-14T01:50:00Z">
        <w:r w:rsidR="0019098F">
          <w:rPr>
            <w:rFonts w:ascii="宋体" w:eastAsia="宋体" w:hAnsi="宋体" w:hint="eastAsia"/>
            <w:color w:val="000000" w:themeColor="text1"/>
          </w:rPr>
          <w:t>如图5-3，</w:t>
        </w:r>
      </w:ins>
      <w:r w:rsidR="0064455C" w:rsidRPr="005058A9">
        <w:rPr>
          <w:rFonts w:ascii="宋体" w:eastAsia="宋体" w:hAnsi="宋体" w:hint="eastAsia"/>
          <w:color w:val="000000" w:themeColor="text1"/>
        </w:rPr>
        <w:t>关于这个APP软件的功能，</w:t>
      </w:r>
      <w:r w:rsidR="00BC5E0F" w:rsidRPr="005058A9">
        <w:rPr>
          <w:rFonts w:ascii="宋体" w:eastAsia="宋体" w:hAnsi="宋体" w:hint="eastAsia"/>
          <w:color w:val="000000" w:themeColor="text1"/>
        </w:rPr>
        <w:t>大多数家长们希望这个APP可以接收学校通知、接收老师通知、接收老师作业推送，这几项功能需求特别明显。其次接收孩子进出校门打卡通知以及对孩子进行实时定位的需求也较多。</w:t>
      </w:r>
      <w:r w:rsidR="00AA72F1" w:rsidRPr="005058A9">
        <w:rPr>
          <w:rFonts w:ascii="宋体" w:eastAsia="宋体" w:hAnsi="宋体" w:hint="eastAsia"/>
          <w:color w:val="000000" w:themeColor="text1"/>
        </w:rPr>
        <w:t>选择了智能卡余额查询和充值功能的家长也有较大比例，这与上一页将校园小额支付功能排名靠后的结果略有</w:t>
      </w:r>
      <w:r w:rsidR="005152BB" w:rsidRPr="005058A9">
        <w:rPr>
          <w:rFonts w:ascii="宋体" w:eastAsia="宋体" w:hAnsi="宋体" w:hint="eastAsia"/>
          <w:color w:val="000000" w:themeColor="text1"/>
        </w:rPr>
        <w:t>出入。这样的结果可能有两方面的原因，一是在上一个题目中有大多数家长对校园小额支付（绑定家长支付宝微信）这个描述不理解，因此排序靠后，另外还有一种情况就是支付这个功能的需求不是很紧急。</w:t>
      </w:r>
      <w:r w:rsidR="008A434A" w:rsidRPr="005058A9">
        <w:rPr>
          <w:rFonts w:ascii="宋体" w:eastAsia="宋体" w:hAnsi="宋体" w:hint="eastAsia"/>
          <w:color w:val="000000" w:themeColor="text1"/>
        </w:rPr>
        <w:t>和其他家长互动沟通功能占比就相对较低了。</w:t>
      </w:r>
    </w:p>
    <w:p w14:paraId="7268F83E" w14:textId="0A342C52" w:rsidR="0064455C" w:rsidRDefault="0064455C" w:rsidP="00F13164">
      <w:pPr>
        <w:spacing w:line="360" w:lineRule="auto"/>
        <w:ind w:left="420"/>
        <w:rPr>
          <w:ins w:id="1594" w:author="kimi_zj@sina.com" w:date="2019-09-14T01:50:00Z"/>
          <w:rFonts w:ascii="宋体" w:eastAsia="宋体" w:hAnsi="宋体"/>
          <w:color w:val="000000" w:themeColor="text1"/>
        </w:rPr>
      </w:pPr>
      <w:r w:rsidRPr="005058A9">
        <w:rPr>
          <w:noProof/>
          <w:color w:val="000000" w:themeColor="text1"/>
        </w:rPr>
        <w:drawing>
          <wp:inline distT="0" distB="0" distL="0" distR="0" wp14:anchorId="0E94F080" wp14:editId="61428D33">
            <wp:extent cx="5270500" cy="2485390"/>
            <wp:effectExtent l="0" t="0" r="12700" b="381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E7825D4" w14:textId="556E5FF8" w:rsidR="0019098F" w:rsidRPr="005058A9" w:rsidRDefault="0019098F">
      <w:pPr>
        <w:spacing w:line="360" w:lineRule="auto"/>
        <w:ind w:left="420"/>
        <w:jc w:val="center"/>
        <w:rPr>
          <w:rFonts w:ascii="宋体" w:eastAsia="宋体" w:hAnsi="宋体"/>
          <w:color w:val="000000" w:themeColor="text1"/>
        </w:rPr>
        <w:pPrChange w:id="1595" w:author="kimi_zj@sina.com" w:date="2019-09-14T01:51:00Z">
          <w:pPr>
            <w:spacing w:line="360" w:lineRule="auto"/>
            <w:ind w:left="420"/>
          </w:pPr>
        </w:pPrChange>
      </w:pPr>
      <w:ins w:id="1596" w:author="kimi_zj@sina.com" w:date="2019-09-14T01:50:00Z">
        <w:r>
          <w:rPr>
            <w:rFonts w:ascii="宋体" w:eastAsia="宋体" w:hAnsi="宋体" w:hint="eastAsia"/>
            <w:color w:val="000000" w:themeColor="text1"/>
          </w:rPr>
          <w:lastRenderedPageBreak/>
          <w:t xml:space="preserve">图5-3 </w:t>
        </w:r>
      </w:ins>
      <w:ins w:id="1597" w:author="kimi_zj@sina.com" w:date="2019-09-14T01:51:00Z">
        <w:r>
          <w:rPr>
            <w:rFonts w:ascii="宋体" w:eastAsia="宋体" w:hAnsi="宋体" w:hint="eastAsia"/>
            <w:color w:val="000000" w:themeColor="text1"/>
          </w:rPr>
          <w:t>智能卡APP软件功能调查</w:t>
        </w:r>
      </w:ins>
    </w:p>
    <w:p w14:paraId="2BC7A7A9" w14:textId="422AF1E4" w:rsidR="0003355F" w:rsidRPr="005058A9" w:rsidRDefault="00415324"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关于这个APP应用，还进一步调查了家长们关于获取信息咨询方面的需求。</w:t>
      </w:r>
      <w:ins w:id="1598" w:author="kimi_zj@sina.com" w:date="2019-09-14T01:51:00Z">
        <w:r w:rsidR="00DA163B">
          <w:rPr>
            <w:rFonts w:ascii="宋体" w:eastAsia="宋体" w:hAnsi="宋体" w:hint="eastAsia"/>
            <w:color w:val="000000" w:themeColor="text1"/>
          </w:rPr>
          <w:t>如图5-4，</w:t>
        </w:r>
      </w:ins>
      <w:r w:rsidRPr="005058A9">
        <w:rPr>
          <w:rFonts w:ascii="宋体" w:eastAsia="宋体" w:hAnsi="宋体" w:hint="eastAsia"/>
          <w:color w:val="000000" w:themeColor="text1"/>
        </w:rPr>
        <w:t>其中学习资料的网络下载、初高中学校的升学录取信息、家庭教育和</w:t>
      </w:r>
      <w:r w:rsidR="004F500D" w:rsidRPr="005058A9">
        <w:rPr>
          <w:rFonts w:ascii="宋体" w:eastAsia="宋体" w:hAnsi="宋体" w:hint="eastAsia"/>
          <w:color w:val="000000" w:themeColor="text1"/>
        </w:rPr>
        <w:t>孩子管理知识方法以及教育局的政策信息是大多数家长非常关心的。</w:t>
      </w:r>
    </w:p>
    <w:p w14:paraId="38C33553" w14:textId="5BB3EDAA" w:rsidR="00415324" w:rsidRDefault="00415324" w:rsidP="00F13164">
      <w:pPr>
        <w:spacing w:line="360" w:lineRule="auto"/>
        <w:ind w:left="420"/>
        <w:rPr>
          <w:ins w:id="1599" w:author="kimi_zj@sina.com" w:date="2019-09-14T01:51:00Z"/>
          <w:rFonts w:ascii="宋体" w:eastAsia="宋体" w:hAnsi="宋体"/>
          <w:color w:val="000000" w:themeColor="text1"/>
        </w:rPr>
      </w:pPr>
      <w:r w:rsidRPr="005058A9">
        <w:rPr>
          <w:noProof/>
          <w:color w:val="000000" w:themeColor="text1"/>
        </w:rPr>
        <w:drawing>
          <wp:inline distT="0" distB="0" distL="0" distR="0" wp14:anchorId="20B1707F" wp14:editId="4B2171DC">
            <wp:extent cx="5270500" cy="2506345"/>
            <wp:effectExtent l="0" t="0" r="12700" b="825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48E7E31" w14:textId="10F0151D" w:rsidR="00DA163B" w:rsidRPr="005058A9" w:rsidRDefault="00DA163B">
      <w:pPr>
        <w:spacing w:line="360" w:lineRule="auto"/>
        <w:ind w:left="420"/>
        <w:jc w:val="center"/>
        <w:rPr>
          <w:rFonts w:ascii="宋体" w:eastAsia="宋体" w:hAnsi="宋体"/>
          <w:color w:val="000000" w:themeColor="text1"/>
        </w:rPr>
        <w:pPrChange w:id="1600" w:author="kimi_zj@sina.com" w:date="2019-09-14T01:52:00Z">
          <w:pPr>
            <w:spacing w:line="360" w:lineRule="auto"/>
            <w:ind w:left="420"/>
          </w:pPr>
        </w:pPrChange>
      </w:pPr>
      <w:ins w:id="1601" w:author="kimi_zj@sina.com" w:date="2019-09-14T01:51:00Z">
        <w:r>
          <w:rPr>
            <w:rFonts w:ascii="宋体" w:eastAsia="宋体" w:hAnsi="宋体" w:hint="eastAsia"/>
            <w:color w:val="000000" w:themeColor="text1"/>
          </w:rPr>
          <w:t>图5-4 智能卡APP软件关于信息资讯获取</w:t>
        </w:r>
      </w:ins>
      <w:ins w:id="1602" w:author="kimi_zj@sina.com" w:date="2019-09-14T01:52:00Z">
        <w:r>
          <w:rPr>
            <w:rFonts w:ascii="宋体" w:eastAsia="宋体" w:hAnsi="宋体" w:hint="eastAsia"/>
            <w:color w:val="000000" w:themeColor="text1"/>
          </w:rPr>
          <w:t>的调研</w:t>
        </w:r>
      </w:ins>
    </w:p>
    <w:p w14:paraId="3C2CB902" w14:textId="0E08AC18" w:rsidR="00416EC1" w:rsidRPr="005058A9" w:rsidRDefault="00B67FEC" w:rsidP="006545CD">
      <w:pPr>
        <w:spacing w:line="360" w:lineRule="auto"/>
        <w:ind w:firstLine="420"/>
        <w:rPr>
          <w:rFonts w:ascii="宋体" w:eastAsia="宋体" w:hAnsi="宋体"/>
          <w:color w:val="000000" w:themeColor="text1"/>
        </w:rPr>
      </w:pPr>
      <w:ins w:id="1603" w:author="kimi_zj@sina.com" w:date="2019-09-14T01:52:00Z">
        <w:r>
          <w:rPr>
            <w:rFonts w:ascii="宋体" w:eastAsia="宋体" w:hAnsi="宋体" w:hint="eastAsia"/>
            <w:color w:val="000000" w:themeColor="text1"/>
          </w:rPr>
          <w:t>如图5-5</w:t>
        </w:r>
      </w:ins>
      <w:r w:rsidR="00416EC1" w:rsidRPr="005058A9">
        <w:rPr>
          <w:rFonts w:ascii="宋体" w:eastAsia="宋体" w:hAnsi="宋体" w:hint="eastAsia"/>
          <w:color w:val="000000" w:themeColor="text1"/>
        </w:rPr>
        <w:t>关于智能卡产品的其他功能方面，公交一卡通、校园一卡通有非常</w:t>
      </w:r>
      <w:del w:id="1604" w:author="User" w:date="2019-09-09T11:42:00Z">
        <w:r w:rsidR="00416EC1" w:rsidRPr="005058A9" w:rsidDel="009C0896">
          <w:rPr>
            <w:rFonts w:ascii="宋体" w:eastAsia="宋体" w:hAnsi="宋体" w:hint="eastAsia"/>
            <w:color w:val="000000" w:themeColor="text1"/>
          </w:rPr>
          <w:delText>哒</w:delText>
        </w:r>
      </w:del>
      <w:ins w:id="1605" w:author="User" w:date="2019-09-09T11:42:00Z">
        <w:r w:rsidR="009C0896">
          <w:rPr>
            <w:rFonts w:ascii="宋体" w:eastAsia="宋体" w:hAnsi="宋体" w:hint="eastAsia"/>
            <w:color w:val="000000" w:themeColor="text1"/>
          </w:rPr>
          <w:t>大</w:t>
        </w:r>
      </w:ins>
      <w:r w:rsidR="00416EC1" w:rsidRPr="005058A9">
        <w:rPr>
          <w:rFonts w:ascii="宋体" w:eastAsia="宋体" w:hAnsi="宋体" w:hint="eastAsia"/>
          <w:color w:val="000000" w:themeColor="text1"/>
        </w:rPr>
        <w:t>的需求，占了调研总人数的70%，而老师通知的语音播报功能、电子录音笔功能以及小区门禁卡功能也几乎超过半数的家长有需求。将此数据与上面智能卡功能需求关注度排序的数据对比，我们发现校园支付、公交刷卡支付其实还是有一定的需求量，只是在需求紧迫程度方面显得略低一些。</w:t>
      </w:r>
    </w:p>
    <w:p w14:paraId="692AD78A" w14:textId="680D8DD6" w:rsidR="00416EC1" w:rsidRDefault="00416EC1" w:rsidP="00F13164">
      <w:pPr>
        <w:spacing w:line="360" w:lineRule="auto"/>
        <w:ind w:left="420"/>
        <w:rPr>
          <w:ins w:id="1606" w:author="kimi_zj@sina.com" w:date="2019-09-14T01:52:00Z"/>
          <w:rFonts w:ascii="宋体" w:eastAsia="宋体" w:hAnsi="宋体"/>
          <w:color w:val="000000" w:themeColor="text1"/>
        </w:rPr>
      </w:pPr>
      <w:r w:rsidRPr="005058A9">
        <w:rPr>
          <w:noProof/>
          <w:color w:val="000000" w:themeColor="text1"/>
        </w:rPr>
        <w:lastRenderedPageBreak/>
        <w:drawing>
          <wp:inline distT="0" distB="0" distL="0" distR="0" wp14:anchorId="6B07287A" wp14:editId="1F7A767D">
            <wp:extent cx="5270500" cy="2621915"/>
            <wp:effectExtent l="0" t="0" r="12700" b="1968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0A0584C" w14:textId="1F637659" w:rsidR="00DF5F3C" w:rsidRPr="005058A9" w:rsidRDefault="00DF5F3C">
      <w:pPr>
        <w:spacing w:line="360" w:lineRule="auto"/>
        <w:ind w:left="420"/>
        <w:jc w:val="center"/>
        <w:rPr>
          <w:rFonts w:ascii="宋体" w:eastAsia="宋体" w:hAnsi="宋体"/>
          <w:color w:val="000000" w:themeColor="text1"/>
        </w:rPr>
        <w:pPrChange w:id="1607" w:author="kimi_zj@sina.com" w:date="2019-09-14T01:52:00Z">
          <w:pPr>
            <w:spacing w:line="360" w:lineRule="auto"/>
            <w:ind w:left="420"/>
          </w:pPr>
        </w:pPrChange>
      </w:pPr>
      <w:ins w:id="1608" w:author="kimi_zj@sina.com" w:date="2019-09-14T01:52:00Z">
        <w:r>
          <w:rPr>
            <w:rFonts w:ascii="宋体" w:eastAsia="宋体" w:hAnsi="宋体" w:hint="eastAsia"/>
            <w:color w:val="000000" w:themeColor="text1"/>
          </w:rPr>
          <w:t>图5-5 关于智能卡其他功能需求的调研</w:t>
        </w:r>
      </w:ins>
    </w:p>
    <w:p w14:paraId="770A93B7" w14:textId="68DE52E9" w:rsidR="00487A48" w:rsidRPr="005058A9" w:rsidRDefault="006545CD" w:rsidP="00487A4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由于这张智能卡片，没有屏幕，因此对于在学生端对卡片本身操作要求比较简单，因此对于拨打电话的功能不能像智能手机一样可以存储无限制多的电话号码。因此对</w:t>
      </w:r>
      <w:r w:rsidR="00111EB9" w:rsidRPr="005058A9">
        <w:rPr>
          <w:rFonts w:ascii="宋体" w:eastAsia="宋体" w:hAnsi="宋体" w:hint="eastAsia"/>
          <w:color w:val="000000" w:themeColor="text1"/>
        </w:rPr>
        <w:t>该卡片可以拨打的电话号码数量做了调研，认为4个、6个以及2个及以上数量的电话号码占比需求较高，2个以上的选项家长人数最多，证明家长对该卡片的可通话的电话号码需求在4个左右比较合适。另外由于产品的体积大小限制，在具备相关功能的情况下，卡片的电池续航能力是A公司非常需要关注的，因此对家长们的可能通话时长和对卡片的电池续航时间做了调查。调查发现超过5成的家长和孩子的每天通话时间在5分钟以内，另外对于电池续航一周、2周以及一个月以上的需求分布较为平均，考虑到人对电池续航这类希望越长越好的指标的特殊性以外，其他超过半数以上的家长认为一周的电池续航能力是可以接收的。</w:t>
      </w:r>
    </w:p>
    <w:p w14:paraId="17C3F101" w14:textId="167D0473" w:rsidR="00CA0B6E"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3、</w:t>
      </w:r>
      <w:r w:rsidR="008F5895" w:rsidRPr="005058A9">
        <w:rPr>
          <w:rFonts w:ascii="宋体" w:eastAsia="宋体" w:hAnsi="宋体" w:hint="eastAsia"/>
          <w:color w:val="000000" w:themeColor="text1"/>
        </w:rPr>
        <w:t>付费模式</w:t>
      </w:r>
      <w:r w:rsidR="00D43CFD" w:rsidRPr="005058A9">
        <w:rPr>
          <w:rFonts w:ascii="宋体" w:eastAsia="宋体" w:hAnsi="宋体" w:hint="eastAsia"/>
          <w:color w:val="000000" w:themeColor="text1"/>
        </w:rPr>
        <w:t>价格敏感度</w:t>
      </w:r>
    </w:p>
    <w:p w14:paraId="3B0E6CAF" w14:textId="66A0B8B3" w:rsidR="00487A48"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3A3A" w:rsidRPr="005058A9">
        <w:rPr>
          <w:rFonts w:ascii="宋体" w:eastAsia="宋体" w:hAnsi="宋体" w:hint="eastAsia"/>
          <w:color w:val="000000" w:themeColor="text1"/>
        </w:rPr>
        <w:t>针对付费模式，有40%的家长认可卡片和通话费用包年付费的方式，另外有六成的家长选择了</w:t>
      </w:r>
      <w:r w:rsidR="007C3A3A" w:rsidRPr="005058A9">
        <w:rPr>
          <w:rFonts w:ascii="宋体" w:eastAsia="宋体" w:hAnsi="宋体"/>
          <w:color w:val="000000" w:themeColor="text1"/>
        </w:rPr>
        <w:t>购买学生卡后，使用的通讯话费每个月自己交</w:t>
      </w:r>
      <w:r w:rsidR="007C3A3A" w:rsidRPr="005058A9">
        <w:rPr>
          <w:rFonts w:ascii="宋体" w:eastAsia="宋体" w:hAnsi="宋体" w:hint="eastAsia"/>
          <w:color w:val="000000" w:themeColor="text1"/>
        </w:rPr>
        <w:t>。认为智能卡和</w:t>
      </w:r>
      <w:r w:rsidR="007C3A3A" w:rsidRPr="005058A9">
        <w:rPr>
          <w:rFonts w:ascii="宋体" w:eastAsia="宋体" w:hAnsi="宋体" w:hint="eastAsia"/>
          <w:color w:val="000000" w:themeColor="text1"/>
        </w:rPr>
        <w:lastRenderedPageBreak/>
        <w:t>通话费用应该分开，通话费用应该单独付费。</w:t>
      </w:r>
      <w:r w:rsidR="00E930B6" w:rsidRPr="005058A9">
        <w:rPr>
          <w:rFonts w:ascii="宋体" w:eastAsia="宋体" w:hAnsi="宋体" w:hint="eastAsia"/>
          <w:color w:val="000000" w:themeColor="text1"/>
        </w:rPr>
        <w:t>因此关于价格敏感度的调查，也分单独卡片价格和卡片+通讯费包年的费用调查，两项调查结果几乎相同，主要集中在300元以内和深入了解以后再说，尤其关注对于深入了解以后这个选项的选择占比也几乎占了四成比例，说明有相当部分的家长对于价格敏感度不是太高，而更在乎这个卡片是否</w:t>
      </w:r>
      <w:r w:rsidR="00E10711" w:rsidRPr="005058A9">
        <w:rPr>
          <w:rFonts w:ascii="宋体" w:eastAsia="宋体" w:hAnsi="宋体" w:hint="eastAsia"/>
          <w:color w:val="000000" w:themeColor="text1"/>
        </w:rPr>
        <w:t>有价值，是否值得购买</w:t>
      </w:r>
      <w:r w:rsidR="003B37D3" w:rsidRPr="005058A9">
        <w:rPr>
          <w:rFonts w:ascii="宋体" w:eastAsia="宋体" w:hAnsi="宋体" w:hint="eastAsia"/>
          <w:color w:val="000000" w:themeColor="text1"/>
        </w:rPr>
        <w:t>。</w:t>
      </w:r>
    </w:p>
    <w:p w14:paraId="0FAB0110" w14:textId="5D4B1B5F" w:rsidR="000A7E08" w:rsidRPr="005058A9" w:rsidRDefault="005C4E04"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t>通过对调查问卷的数据分析，我们可</w:t>
      </w:r>
      <w:r w:rsidR="007C015C" w:rsidRPr="005058A9">
        <w:rPr>
          <w:rFonts w:ascii="宋体" w:eastAsia="宋体" w:hAnsi="宋体" w:hint="eastAsia"/>
          <w:color w:val="000000" w:themeColor="text1"/>
        </w:rPr>
        <w:t>清晰的发现作为一张智能学生卡片而言，定位跟踪、一键通话、紧急求助以及无感考勤是该产品的核心需求，上述需求体现出来</w:t>
      </w:r>
      <w:r w:rsidR="004B0360" w:rsidRPr="005058A9">
        <w:rPr>
          <w:rFonts w:ascii="宋体" w:eastAsia="宋体" w:hAnsi="宋体" w:hint="eastAsia"/>
          <w:color w:val="000000" w:themeColor="text1"/>
        </w:rPr>
        <w:t>家长对卡片最核心的诉求是孩子</w:t>
      </w:r>
      <w:r w:rsidR="007C015C" w:rsidRPr="005058A9">
        <w:rPr>
          <w:rFonts w:ascii="宋体" w:eastAsia="宋体" w:hAnsi="宋体" w:hint="eastAsia"/>
          <w:color w:val="000000" w:themeColor="text1"/>
        </w:rPr>
        <w:t>不在身边以后</w:t>
      </w:r>
      <w:r w:rsidR="004B0360" w:rsidRPr="005058A9">
        <w:rPr>
          <w:rFonts w:ascii="宋体" w:eastAsia="宋体" w:hAnsi="宋体" w:hint="eastAsia"/>
          <w:color w:val="000000" w:themeColor="text1"/>
        </w:rPr>
        <w:t>的</w:t>
      </w:r>
      <w:r w:rsidR="006537D5" w:rsidRPr="005058A9">
        <w:rPr>
          <w:rFonts w:ascii="宋体" w:eastAsia="宋体" w:hAnsi="宋体" w:hint="eastAsia"/>
          <w:color w:val="000000" w:themeColor="text1"/>
        </w:rPr>
        <w:t>孩子</w:t>
      </w:r>
      <w:r w:rsidR="007C015C" w:rsidRPr="005058A9">
        <w:rPr>
          <w:rFonts w:ascii="宋体" w:eastAsia="宋体" w:hAnsi="宋体" w:hint="eastAsia"/>
          <w:color w:val="000000" w:themeColor="text1"/>
        </w:rPr>
        <w:t>安全性方面的需求。</w:t>
      </w:r>
      <w:r w:rsidR="000A7E08" w:rsidRPr="005058A9">
        <w:rPr>
          <w:rFonts w:ascii="宋体" w:eastAsia="宋体" w:hAnsi="宋体" w:hint="eastAsia"/>
          <w:color w:val="000000" w:themeColor="text1"/>
        </w:rPr>
        <w:t>亲情号码编辑以及号码屏蔽是支撑上述需求的辅助功能，也是必备的。另外校园一卡通和公交一卡通的需求，虽然在排序优先级上顺位较低，但是仍然有较大的需求，因此该卡片对小额支付的需求是一大亮点。作为支撑卡片使用的APP软件的需求</w:t>
      </w:r>
      <w:r w:rsidR="00E46800" w:rsidRPr="005058A9">
        <w:rPr>
          <w:rFonts w:ascii="宋体" w:eastAsia="宋体" w:hAnsi="宋体" w:hint="eastAsia"/>
          <w:color w:val="000000" w:themeColor="text1"/>
        </w:rPr>
        <w:t>主要分两类，一是学校通知接收类，即学校及老师的信息推送，另外一类则是关于教育资讯信息获取类的需求。</w:t>
      </w:r>
    </w:p>
    <w:p w14:paraId="69310BA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除了通过问卷调查对家长端的需求进行了解以外，也通过了访谈的方式对学校和老师端的需求进了了解。主要存在以下几方面的问题：</w:t>
      </w:r>
    </w:p>
    <w:p w14:paraId="1997EBB1"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del w:id="1609"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传统的门禁管理费时拥堵；</w:t>
      </w:r>
    </w:p>
    <w:p w14:paraId="7439B4B9"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del w:id="1610"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上学放学途中监控空白；</w:t>
      </w:r>
    </w:p>
    <w:p w14:paraId="64D70BB9"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del w:id="1611"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学生安全责任难以认定；</w:t>
      </w:r>
    </w:p>
    <w:p w14:paraId="28E9B56A"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del w:id="1612"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儿童智能手表扰乱课堂秩序；</w:t>
      </w:r>
    </w:p>
    <w:p w14:paraId="28E16AFE"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（5）</w:t>
      </w:r>
      <w:del w:id="1613" w:author="User" w:date="2019-09-09T11:44:00Z">
        <w:r w:rsidRPr="005058A9" w:rsidDel="009C0896">
          <w:rPr>
            <w:rFonts w:ascii="宋体" w:eastAsia="宋体" w:hAnsi="宋体" w:hint="eastAsia"/>
            <w:color w:val="000000" w:themeColor="text1"/>
          </w:rPr>
          <w:delText>、</w:delText>
        </w:r>
      </w:del>
      <w:r w:rsidRPr="005058A9">
        <w:rPr>
          <w:rFonts w:ascii="宋体" w:eastAsia="宋体" w:hAnsi="宋体" w:hint="eastAsia"/>
          <w:color w:val="000000" w:themeColor="text1"/>
        </w:rPr>
        <w:t>与家长通过微信沟通的方式让自己的私人空间显得很杂乱；</w:t>
      </w:r>
    </w:p>
    <w:p w14:paraId="6AD250B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（6）、目前的学校通知基于短信平台发送，推送内容单一；</w:t>
      </w:r>
    </w:p>
    <w:p w14:paraId="216E558B"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（7）、相当一部分资讯内容信息通过微信公众号发布，针对性不够；</w:t>
      </w:r>
    </w:p>
    <w:p w14:paraId="20D474AA"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（8）、考勤系统、教务管理系统、短信平台系统、食堂饭卡系统多套系统管理繁杂。</w:t>
      </w:r>
    </w:p>
    <w:p w14:paraId="66EC7D8A" w14:textId="3C47067E" w:rsidR="006175C2" w:rsidRPr="005058A9" w:rsidRDefault="00751130" w:rsidP="00B6270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在上面的问题反馈中，比较集中的问题反应在学生的考勤的方便性、智能电话手表问题、老师家长沟通渠道问题以及学生内部管理系统复杂度是问题关注的焦点。</w:t>
      </w:r>
    </w:p>
    <w:p w14:paraId="48C84C00" w14:textId="7EF09842" w:rsidR="009A6E8B" w:rsidRPr="00B84BE8" w:rsidRDefault="009C0B2C" w:rsidP="00CC005D">
      <w:pPr>
        <w:spacing w:line="360" w:lineRule="auto"/>
        <w:outlineLvl w:val="2"/>
        <w:rPr>
          <w:rFonts w:ascii="宋体" w:eastAsia="宋体" w:hAnsi="宋体"/>
          <w:b/>
          <w:color w:val="000000" w:themeColor="text1"/>
        </w:rPr>
      </w:pPr>
      <w:ins w:id="1614" w:author="kimi_zj@sina.com" w:date="2019-09-14T01:37:00Z">
        <w:r>
          <w:rPr>
            <w:rFonts w:ascii="宋体" w:eastAsia="宋体" w:hAnsi="宋体" w:hint="eastAsia"/>
            <w:b/>
            <w:color w:val="000000" w:themeColor="text1"/>
          </w:rPr>
          <w:t>5.5</w:t>
        </w:r>
      </w:ins>
      <w:del w:id="1615" w:author="kimi_zj@sina.com" w:date="2019-09-14T01:37:00Z">
        <w:r w:rsidR="00B84BE8" w:rsidRPr="00B84BE8" w:rsidDel="009C0B2C">
          <w:rPr>
            <w:rFonts w:ascii="宋体" w:eastAsia="宋体" w:hAnsi="宋体" w:hint="eastAsia"/>
            <w:b/>
            <w:color w:val="000000" w:themeColor="text1"/>
          </w:rPr>
          <w:delText>4.4</w:delText>
        </w:r>
      </w:del>
      <w:r w:rsidR="00B84BE8" w:rsidRPr="00B84BE8">
        <w:rPr>
          <w:rFonts w:ascii="宋体" w:eastAsia="宋体" w:hAnsi="宋体" w:hint="eastAsia"/>
          <w:b/>
          <w:color w:val="000000" w:themeColor="text1"/>
        </w:rPr>
        <w:t>.2</w:t>
      </w:r>
      <w:r w:rsidR="0098641A" w:rsidRPr="00B84BE8">
        <w:rPr>
          <w:rFonts w:ascii="宋体" w:eastAsia="宋体" w:hAnsi="宋体" w:hint="eastAsia"/>
          <w:b/>
          <w:color w:val="000000" w:themeColor="text1"/>
        </w:rPr>
        <w:t>智能学生</w:t>
      </w:r>
      <w:r w:rsidR="007604BA" w:rsidRPr="00B84BE8">
        <w:rPr>
          <w:rFonts w:ascii="宋体" w:eastAsia="宋体" w:hAnsi="宋体" w:hint="eastAsia"/>
          <w:b/>
          <w:color w:val="000000" w:themeColor="text1"/>
        </w:rPr>
        <w:t>卡</w:t>
      </w:r>
      <w:r w:rsidR="00CB1DA7" w:rsidRPr="00B84BE8">
        <w:rPr>
          <w:rFonts w:ascii="宋体" w:eastAsia="宋体" w:hAnsi="宋体" w:hint="eastAsia"/>
          <w:b/>
          <w:color w:val="000000" w:themeColor="text1"/>
        </w:rPr>
        <w:t>竞争对比分析</w:t>
      </w:r>
    </w:p>
    <w:p w14:paraId="05C1D199" w14:textId="315B54B9" w:rsidR="00C051CB" w:rsidRDefault="00B62702" w:rsidP="00C051CB">
      <w:pPr>
        <w:spacing w:line="360" w:lineRule="auto"/>
        <w:ind w:firstLine="420"/>
        <w:rPr>
          <w:ins w:id="1616" w:author="kimi_zj@sina.com" w:date="2019-09-14T01:53:00Z"/>
          <w:rFonts w:ascii="宋体" w:eastAsia="宋体" w:hAnsi="宋体"/>
          <w:color w:val="000000" w:themeColor="text1"/>
        </w:rPr>
      </w:pPr>
      <w:r w:rsidRPr="005058A9">
        <w:rPr>
          <w:rFonts w:ascii="宋体" w:eastAsia="宋体" w:hAnsi="宋体" w:hint="eastAsia"/>
          <w:color w:val="000000" w:themeColor="text1"/>
        </w:rPr>
        <w:t>A公司自身产品的定位还需要分析行业竞品的特点，以制定差异化的竞争策略。我们对目前行业内使用较多的家校通及其类似产品、智能电话手表以及和A公司产品定位相识的智能学生卡产品进行了分析，详细对比分析见</w:t>
      </w:r>
      <w:del w:id="1617" w:author="kimi_zj@sina.com" w:date="2019-09-14T01:53:00Z">
        <w:r w:rsidRPr="005058A9" w:rsidDel="00455015">
          <w:rPr>
            <w:rFonts w:ascii="宋体" w:eastAsia="宋体" w:hAnsi="宋体" w:hint="eastAsia"/>
            <w:color w:val="000000" w:themeColor="text1"/>
          </w:rPr>
          <w:delText>下</w:delText>
        </w:r>
      </w:del>
      <w:r w:rsidRPr="005058A9">
        <w:rPr>
          <w:rFonts w:ascii="宋体" w:eastAsia="宋体" w:hAnsi="宋体" w:hint="eastAsia"/>
          <w:color w:val="000000" w:themeColor="text1"/>
        </w:rPr>
        <w:t>表</w:t>
      </w:r>
      <w:ins w:id="1618" w:author="kimi_zj@sina.com" w:date="2019-09-14T01:53:00Z">
        <w:r w:rsidR="00455015">
          <w:rPr>
            <w:rFonts w:ascii="宋体" w:eastAsia="宋体" w:hAnsi="宋体" w:hint="eastAsia"/>
            <w:color w:val="000000" w:themeColor="text1"/>
          </w:rPr>
          <w:t>5-10</w:t>
        </w:r>
      </w:ins>
      <w:r w:rsidRPr="005058A9">
        <w:rPr>
          <w:rFonts w:ascii="宋体" w:eastAsia="宋体" w:hAnsi="宋体" w:hint="eastAsia"/>
          <w:color w:val="000000" w:themeColor="text1"/>
        </w:rPr>
        <w:t>：</w:t>
      </w:r>
    </w:p>
    <w:p w14:paraId="40C32612" w14:textId="08C994BA" w:rsidR="003F5356" w:rsidRPr="003F5356" w:rsidRDefault="003F5356">
      <w:pPr>
        <w:spacing w:line="360" w:lineRule="auto"/>
        <w:ind w:firstLine="420"/>
        <w:jc w:val="center"/>
        <w:rPr>
          <w:rFonts w:ascii="宋体" w:eastAsia="宋体" w:hAnsi="宋体"/>
          <w:color w:val="000000" w:themeColor="text1"/>
        </w:rPr>
        <w:pPrChange w:id="1619" w:author="kimi_zj@sina.com" w:date="2019-09-14T01:53:00Z">
          <w:pPr>
            <w:spacing w:line="360" w:lineRule="auto"/>
            <w:ind w:firstLine="420"/>
          </w:pPr>
        </w:pPrChange>
      </w:pPr>
      <w:ins w:id="1620" w:author="kimi_zj@sina.com" w:date="2019-09-14T01:53:00Z">
        <w:r>
          <w:rPr>
            <w:rFonts w:ascii="宋体" w:eastAsia="宋体" w:hAnsi="宋体" w:hint="eastAsia"/>
            <w:color w:val="000000" w:themeColor="text1"/>
          </w:rPr>
          <w:t>表5-10 智能校园卡及其竞品对比</w:t>
        </w:r>
      </w:ins>
    </w:p>
    <w:p w14:paraId="638E4CB0" w14:textId="4891B230" w:rsidR="00B62702"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86DA46C" wp14:editId="56D794A3">
            <wp:extent cx="5270500" cy="3534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3534410"/>
                    </a:xfrm>
                    <a:prstGeom prst="rect">
                      <a:avLst/>
                    </a:prstGeom>
                  </pic:spPr>
                </pic:pic>
              </a:graphicData>
            </a:graphic>
          </wp:inline>
        </w:drawing>
      </w:r>
    </w:p>
    <w:p w14:paraId="276E1DCA" w14:textId="4DA01B3C" w:rsidR="00B62702" w:rsidRPr="005058A9" w:rsidRDefault="00D92C36" w:rsidP="00D92C36">
      <w:pPr>
        <w:spacing w:line="360" w:lineRule="auto"/>
        <w:rPr>
          <w:rFonts w:ascii="宋体" w:eastAsia="宋体" w:hAnsi="宋体"/>
          <w:color w:val="000000" w:themeColor="text1"/>
        </w:rPr>
      </w:pPr>
      <w:r w:rsidRPr="005058A9">
        <w:rPr>
          <w:rFonts w:ascii="宋体" w:eastAsia="宋体" w:hAnsi="宋体" w:hint="eastAsia"/>
          <w:color w:val="000000" w:themeColor="text1"/>
        </w:rPr>
        <w:t>通过对比分析我们可以发现，目前行业内的产品主要有四类：</w:t>
      </w:r>
    </w:p>
    <w:p w14:paraId="69466BBD" w14:textId="44F78671" w:rsidR="00D92C36" w:rsidRPr="005058A9" w:rsidRDefault="00D92C36">
      <w:pPr>
        <w:spacing w:line="360" w:lineRule="auto"/>
        <w:ind w:firstLine="420"/>
        <w:rPr>
          <w:rFonts w:ascii="宋体" w:eastAsia="宋体" w:hAnsi="宋体"/>
          <w:color w:val="000000" w:themeColor="text1"/>
        </w:rPr>
        <w:pPrChange w:id="1621" w:author="kimi_zj@sina.com" w:date="2019-09-14T01:54:00Z">
          <w:pPr>
            <w:spacing w:line="360" w:lineRule="auto"/>
          </w:pPr>
        </w:pPrChange>
      </w:pPr>
      <w:r w:rsidRPr="005058A9">
        <w:rPr>
          <w:rFonts w:ascii="宋体" w:eastAsia="宋体" w:hAnsi="宋体" w:hint="eastAsia"/>
          <w:color w:val="000000" w:themeColor="text1"/>
        </w:rPr>
        <w:lastRenderedPageBreak/>
        <w:t>第一类，类似家校通的传统射频卡产品，该类产品对比上面调研的三个关联角色关注的产品核心功能定位跟踪功能都是缺失的，该类产品是属于典型的上个技术生命周期的产物，目前占据了中小学教育市场的大部分市场，是属于A公司产品需要去替换的产品，几乎没有对比性。</w:t>
      </w:r>
    </w:p>
    <w:p w14:paraId="5E141F09" w14:textId="557CC0C9" w:rsidR="00D92C36" w:rsidRPr="005058A9" w:rsidRDefault="00D92C36">
      <w:pPr>
        <w:spacing w:line="360" w:lineRule="auto"/>
        <w:ind w:firstLine="420"/>
        <w:rPr>
          <w:rFonts w:ascii="宋体" w:eastAsia="宋体" w:hAnsi="宋体"/>
          <w:color w:val="000000" w:themeColor="text1"/>
        </w:rPr>
        <w:pPrChange w:id="1622" w:author="kimi_zj@sina.com" w:date="2019-09-14T01:54:00Z">
          <w:pPr>
            <w:spacing w:line="360" w:lineRule="auto"/>
          </w:pPr>
        </w:pPrChange>
      </w:pPr>
      <w:r w:rsidRPr="005058A9">
        <w:rPr>
          <w:rFonts w:ascii="宋体" w:eastAsia="宋体" w:hAnsi="宋体" w:hint="eastAsia"/>
          <w:color w:val="000000" w:themeColor="text1"/>
        </w:rPr>
        <w:t>第二类，属于在传统家校通及类似产品之上的一个过渡性升级产品</w:t>
      </w:r>
      <w:r w:rsidR="00C530D1" w:rsidRPr="005058A9">
        <w:rPr>
          <w:rFonts w:ascii="宋体" w:eastAsia="宋体" w:hAnsi="宋体" w:hint="eastAsia"/>
          <w:color w:val="000000" w:themeColor="text1"/>
        </w:rPr>
        <w:t>-</w:t>
      </w:r>
      <w:r w:rsidRPr="005058A9">
        <w:rPr>
          <w:rFonts w:ascii="宋体" w:eastAsia="宋体" w:hAnsi="宋体" w:hint="eastAsia"/>
          <w:color w:val="000000" w:themeColor="text1"/>
        </w:rPr>
        <w:t>GSM</w:t>
      </w:r>
      <w:r w:rsidR="00C530D1" w:rsidRPr="005058A9">
        <w:rPr>
          <w:rFonts w:ascii="宋体" w:eastAsia="宋体" w:hAnsi="宋体" w:hint="eastAsia"/>
          <w:color w:val="000000" w:themeColor="text1"/>
        </w:rPr>
        <w:t>手环。该产品在传统射频卡的基础上，升级了2G通讯和定位功能。但是该类产品不具备通话功能、无感考勤等功能，最大的问题是续航能力，只有2天左右的时间，对于学生来讲充电是个大问题。</w:t>
      </w:r>
    </w:p>
    <w:p w14:paraId="68B3D199" w14:textId="3422D5D8" w:rsidR="00C530D1" w:rsidRPr="005058A9" w:rsidRDefault="00C530D1">
      <w:pPr>
        <w:spacing w:line="360" w:lineRule="auto"/>
        <w:ind w:firstLine="420"/>
        <w:rPr>
          <w:rFonts w:ascii="宋体" w:eastAsia="宋体" w:hAnsi="宋体"/>
          <w:color w:val="000000" w:themeColor="text1"/>
        </w:rPr>
        <w:pPrChange w:id="1623" w:author="kimi_zj@sina.com" w:date="2019-09-14T01:54:00Z">
          <w:pPr>
            <w:spacing w:line="360" w:lineRule="auto"/>
          </w:pPr>
        </w:pPrChange>
      </w:pPr>
      <w:r w:rsidRPr="005058A9">
        <w:rPr>
          <w:rFonts w:ascii="宋体" w:eastAsia="宋体" w:hAnsi="宋体" w:hint="eastAsia"/>
          <w:color w:val="000000" w:themeColor="text1"/>
        </w:rPr>
        <w:t>第三类，智能电话手表，该类产品与其他对比产品最大的区别就是属于儿童消费品，不属于学校渠道官方发布的产品，与学校的所有系统没有连接。且根据对老师端的调查，随着该类产品的智能化水平越来越高，功能越来越丰富，该类产品对教学的影响也非常大。</w:t>
      </w:r>
    </w:p>
    <w:p w14:paraId="66D3B4AF" w14:textId="11AD5CD4" w:rsidR="00DF66D9" w:rsidRPr="005058A9" w:rsidRDefault="00DF66D9">
      <w:pPr>
        <w:spacing w:line="360" w:lineRule="auto"/>
        <w:ind w:firstLine="420"/>
        <w:rPr>
          <w:rFonts w:ascii="Apple Color Emoji" w:eastAsia="宋体" w:hAnsi="Apple Color Emoji" w:cs="Apple Color Emoji"/>
          <w:color w:val="000000" w:themeColor="text1"/>
        </w:rPr>
        <w:pPrChange w:id="1624" w:author="kimi_zj@sina.com" w:date="2019-09-14T01:54:00Z">
          <w:pPr>
            <w:spacing w:line="360" w:lineRule="auto"/>
          </w:pPr>
        </w:pPrChange>
      </w:pPr>
      <w:r w:rsidRPr="005058A9">
        <w:rPr>
          <w:rFonts w:ascii="宋体" w:eastAsia="宋体" w:hAnsi="宋体" w:hint="eastAsia"/>
          <w:color w:val="000000" w:themeColor="text1"/>
        </w:rPr>
        <w:t>第四类，深安科技和康凯斯发布的智能学生定位卡，从总体功能来看，和A公司的智能学生卡产品属于同一类产品。</w:t>
      </w:r>
      <w:r w:rsidR="000509E3" w:rsidRPr="005058A9">
        <w:rPr>
          <w:rFonts w:ascii="宋体" w:eastAsia="宋体" w:hAnsi="宋体" w:hint="eastAsia"/>
          <w:color w:val="000000" w:themeColor="text1"/>
        </w:rPr>
        <w:t>通话、定位的核心功能都具备，另外涉及到教学信息的推送也有部分功能满足</w:t>
      </w:r>
      <w:r w:rsidR="009C3D10" w:rsidRPr="005058A9">
        <w:rPr>
          <w:rFonts w:ascii="宋体" w:eastAsia="宋体" w:hAnsi="宋体" w:hint="eastAsia"/>
          <w:color w:val="000000" w:themeColor="text1"/>
        </w:rPr>
        <w:t>。只是在消费支付方面这两款竞品还不支持，另外就是关于电池续航4天左右的时间相对学生用户来说还是不太方便。在</w:t>
      </w:r>
      <w:r w:rsidR="00602EF9" w:rsidRPr="005058A9">
        <w:rPr>
          <w:rFonts w:ascii="宋体" w:eastAsia="宋体" w:hAnsi="宋体" w:hint="eastAsia"/>
          <w:color w:val="000000" w:themeColor="text1"/>
        </w:rPr>
        <w:t>定位</w:t>
      </w:r>
      <w:r w:rsidR="009C3D10" w:rsidRPr="005058A9">
        <w:rPr>
          <w:rFonts w:ascii="宋体" w:eastAsia="宋体" w:hAnsi="宋体" w:hint="eastAsia"/>
          <w:color w:val="000000" w:themeColor="text1"/>
        </w:rPr>
        <w:t>技术上两个公司的产品均</w:t>
      </w:r>
      <w:r w:rsidR="00EB23AC" w:rsidRPr="005058A9">
        <w:rPr>
          <w:rFonts w:ascii="宋体" w:eastAsia="宋体" w:hAnsi="宋体" w:hint="eastAsia"/>
          <w:color w:val="000000" w:themeColor="text1"/>
        </w:rPr>
        <w:t>采用</w:t>
      </w:r>
      <w:r w:rsidR="00602EF9" w:rsidRPr="005058A9">
        <w:rPr>
          <w:rFonts w:ascii="宋体" w:eastAsia="宋体" w:hAnsi="宋体" w:hint="eastAsia"/>
          <w:color w:val="000000" w:themeColor="text1"/>
        </w:rPr>
        <w:t>Wi-Fi+GPS定位的方式，</w:t>
      </w:r>
      <w:r w:rsidR="009D23B9" w:rsidRPr="005058A9">
        <w:rPr>
          <w:rFonts w:ascii="宋体" w:eastAsia="宋体" w:hAnsi="宋体" w:hint="eastAsia"/>
          <w:color w:val="000000" w:themeColor="text1"/>
        </w:rPr>
        <w:t>通讯方式采用4G通讯。</w:t>
      </w:r>
    </w:p>
    <w:p w14:paraId="430E0A1D" w14:textId="4D76845F" w:rsidR="009A6E8B" w:rsidRPr="00B84BE8" w:rsidRDefault="009C0B2C" w:rsidP="001636AD">
      <w:pPr>
        <w:spacing w:line="360" w:lineRule="auto"/>
        <w:outlineLvl w:val="2"/>
        <w:rPr>
          <w:rFonts w:ascii="宋体" w:eastAsia="宋体" w:hAnsi="宋体"/>
          <w:b/>
          <w:color w:val="000000" w:themeColor="text1"/>
        </w:rPr>
      </w:pPr>
      <w:ins w:id="1625" w:author="kimi_zj@sina.com" w:date="2019-09-14T01:37:00Z">
        <w:r>
          <w:rPr>
            <w:rFonts w:ascii="宋体" w:eastAsia="宋体" w:hAnsi="宋体" w:hint="eastAsia"/>
            <w:b/>
            <w:color w:val="000000" w:themeColor="text1"/>
          </w:rPr>
          <w:t>5.5</w:t>
        </w:r>
      </w:ins>
      <w:del w:id="1626" w:author="kimi_zj@sina.com" w:date="2019-09-14T01:37:00Z">
        <w:r w:rsidR="009A6E8B" w:rsidRPr="00B84BE8" w:rsidDel="009C0B2C">
          <w:rPr>
            <w:rFonts w:ascii="宋体" w:eastAsia="宋体" w:hAnsi="宋体" w:hint="eastAsia"/>
            <w:b/>
            <w:color w:val="000000" w:themeColor="text1"/>
          </w:rPr>
          <w:delText>4.4</w:delText>
        </w:r>
      </w:del>
      <w:r w:rsidR="009A6E8B" w:rsidRPr="00B84BE8">
        <w:rPr>
          <w:rFonts w:ascii="宋体" w:eastAsia="宋体" w:hAnsi="宋体" w:hint="eastAsia"/>
          <w:b/>
          <w:color w:val="000000" w:themeColor="text1"/>
        </w:rPr>
        <w:t>.3</w:t>
      </w:r>
      <w:r w:rsidR="00CB1DA7" w:rsidRPr="00B84BE8">
        <w:rPr>
          <w:rFonts w:ascii="宋体" w:eastAsia="宋体" w:hAnsi="宋体" w:hint="eastAsia"/>
          <w:b/>
          <w:color w:val="000000" w:themeColor="text1"/>
        </w:rPr>
        <w:t xml:space="preserve"> 企业自身优势分析</w:t>
      </w:r>
    </w:p>
    <w:p w14:paraId="371A739F" w14:textId="79453442" w:rsidR="009971C4" w:rsidRPr="005058A9" w:rsidRDefault="00B679DA" w:rsidP="001842D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根据第三章对A公司的介绍，</w:t>
      </w:r>
      <w:r w:rsidR="009971C4" w:rsidRPr="005058A9">
        <w:rPr>
          <w:rFonts w:ascii="宋体" w:eastAsia="宋体" w:hAnsi="宋体" w:hint="eastAsia"/>
          <w:color w:val="000000" w:themeColor="text1"/>
        </w:rPr>
        <w:t>A公司在该领域有技术和渠道的优势。</w:t>
      </w:r>
    </w:p>
    <w:p w14:paraId="041EC7E0" w14:textId="2C55DE4A" w:rsidR="006369FC" w:rsidRPr="005058A9" w:rsidRDefault="009971C4"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一、技术方面，</w:t>
      </w:r>
      <w:r w:rsidR="00B679DA" w:rsidRPr="005058A9">
        <w:rPr>
          <w:rFonts w:ascii="宋体" w:eastAsia="宋体" w:hAnsi="宋体" w:hint="eastAsia"/>
          <w:color w:val="000000" w:themeColor="text1"/>
        </w:rPr>
        <w:t>A公司是全球最大的物联网模块提供商，有成熟的物联网技术的积累，尤其是新一代物联网技术NB-IOT方面有足够的技术积累和一定的商业应用。</w:t>
      </w:r>
      <w:r w:rsidR="006369FC" w:rsidRPr="005058A9">
        <w:rPr>
          <w:rFonts w:ascii="宋体" w:eastAsia="宋体" w:hAnsi="宋体"/>
          <w:color w:val="000000" w:themeColor="text1"/>
        </w:rPr>
        <w:t>NB-IOT</w:t>
      </w:r>
      <w:r w:rsidR="006369FC" w:rsidRPr="005058A9">
        <w:rPr>
          <w:rFonts w:ascii="宋体" w:eastAsia="宋体" w:hAnsi="宋体" w:hint="eastAsia"/>
          <w:color w:val="000000" w:themeColor="text1"/>
        </w:rPr>
        <w:t>相比现有的</w:t>
      </w:r>
      <w:r w:rsidR="006369FC" w:rsidRPr="005058A9">
        <w:rPr>
          <w:rFonts w:ascii="宋体" w:eastAsia="宋体" w:hAnsi="宋体"/>
          <w:color w:val="000000" w:themeColor="text1"/>
        </w:rPr>
        <w:t>移动通信（2/3/4G）的</w:t>
      </w:r>
      <w:r w:rsidR="006369FC" w:rsidRPr="005058A9">
        <w:rPr>
          <w:rFonts w:ascii="宋体" w:eastAsia="宋体" w:hAnsi="宋体" w:hint="eastAsia"/>
          <w:color w:val="000000" w:themeColor="text1"/>
        </w:rPr>
        <w:t>有以下特点：</w:t>
      </w:r>
    </w:p>
    <w:p w14:paraId="2BE69399"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1、覆盖广，相比传统GSM，一个基站可以提供10倍的面积覆盖</w:t>
      </w:r>
    </w:p>
    <w:p w14:paraId="25761F93" w14:textId="753D9598"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一个NB-IOT基站可以覆盖10km的范围，小县城一个基站就可以覆盖了。同时NB-IoT比LTE和GPRS基站提升了20dB的增益，能覆盖到地下车库、地下室、地下管道等信号难以到达的地方，在地下是不可能有信号打电话的，但NB-IOT仍然可以通信！</w:t>
      </w:r>
    </w:p>
    <w:p w14:paraId="3FA604FF"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2、海量连接，200KHz的频率可以提供10万个联接</w:t>
      </w:r>
    </w:p>
    <w:p w14:paraId="5F1A861F" w14:textId="56A0EAD1"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提供的连接越多，那基站就建的少，基站建的少，那就省钱！</w:t>
      </w:r>
      <w:r w:rsidRPr="005058A9">
        <w:rPr>
          <w:rFonts w:ascii="宋体" w:eastAsia="宋体" w:hAnsi="宋体" w:hint="eastAsia"/>
          <w:color w:val="000000" w:themeColor="text1"/>
        </w:rPr>
        <w:t>比如</w:t>
      </w:r>
      <w:r w:rsidRPr="005058A9">
        <w:rPr>
          <w:rFonts w:ascii="宋体" w:eastAsia="宋体" w:hAnsi="宋体"/>
          <w:color w:val="000000" w:themeColor="text1"/>
        </w:rPr>
        <w:t>一老师同时教200个学生，另外一个老师就能带20个学生，这样在同样带1000个学生的前提下，带200个学生的老师只雇佣5个就可以，后面那样的老师就要雇佣50个。</w:t>
      </w:r>
    </w:p>
    <w:p w14:paraId="17984B26"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3、低功耗，使用AA电池（5号电池）便可以工作十年，无需充电</w:t>
      </w:r>
    </w:p>
    <w:p w14:paraId="1D282EF2" w14:textId="7886F9A7" w:rsidR="001636AD" w:rsidRPr="005058A9" w:rsidRDefault="006369FC" w:rsidP="006369FC">
      <w:pPr>
        <w:spacing w:line="360" w:lineRule="auto"/>
        <w:ind w:firstLine="420"/>
        <w:rPr>
          <w:rFonts w:ascii="宋体" w:eastAsia="宋体" w:hAnsi="宋体"/>
          <w:color w:val="000000" w:themeColor="text1"/>
        </w:rPr>
      </w:pPr>
      <w:commentRangeStart w:id="1627"/>
      <w:del w:id="1628" w:author="kimi_zj@sina.com" w:date="2019-09-14T01:54:00Z">
        <w:r w:rsidRPr="005058A9" w:rsidDel="00C1666F">
          <w:rPr>
            <w:rFonts w:ascii="宋体" w:eastAsia="宋体" w:hAnsi="宋体"/>
            <w:color w:val="000000" w:themeColor="text1"/>
          </w:rPr>
          <w:delText>10年不需充电！你不是在骗我吧？我的手机可是每天都要充电的！</w:delText>
        </w:r>
        <w:commentRangeEnd w:id="1627"/>
        <w:r w:rsidR="003968E1" w:rsidDel="00C1666F">
          <w:rPr>
            <w:rStyle w:val="af1"/>
          </w:rPr>
          <w:commentReference w:id="1627"/>
        </w:r>
      </w:del>
      <w:r w:rsidRPr="005058A9">
        <w:rPr>
          <w:rFonts w:ascii="宋体" w:eastAsia="宋体" w:hAnsi="宋体"/>
          <w:color w:val="000000" w:themeColor="text1"/>
        </w:rPr>
        <w:t>NB-IoT引入了eDRX省电技术和PSM省电模式，进一步降低了功耗，延长了电池使用时间。在PSM模式下，终端仍旧注册在网，但信令不可达，从而使终端更长时间驻留在深睡眠以达到省电的目的。eDRX省电技术进一步延长终端在空闲模式下的睡眠周期，减少接收单元不必要的启动，相对于PSM，大幅度提升了下行可达性。</w:t>
      </w:r>
    </w:p>
    <w:p w14:paraId="37616007" w14:textId="03953D68" w:rsidR="00822478" w:rsidRPr="005058A9" w:rsidRDefault="00094DEC"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另外在定位技术方面，北斗定位目前已相对成熟，在军队和政府层面已开始广泛应用，从安全自主可控的角度来讲，未来在教育学校领域使用北斗定位导航</w:t>
      </w:r>
      <w:r w:rsidRPr="005058A9">
        <w:rPr>
          <w:rFonts w:ascii="宋体" w:eastAsia="宋体" w:hAnsi="宋体" w:hint="eastAsia"/>
          <w:color w:val="000000" w:themeColor="text1"/>
        </w:rPr>
        <w:lastRenderedPageBreak/>
        <w:t>一定是必然趋势。A公司作为大型国有军工集团背景，在北斗定位方面已经积累了相当的经验。</w:t>
      </w:r>
    </w:p>
    <w:p w14:paraId="5AEF6059" w14:textId="1710436C" w:rsidR="00B1060A" w:rsidRPr="005058A9" w:rsidRDefault="00B1060A"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智能学生卡而言，电池技术也非常重要，因为智能学生定位卡的特殊结构，市面上没有县城的高性能电池方案可以直接应用，A公司背靠的集团母公司在锂电池技术开发，尤其是特种领域锂电池开发有一定的经验，目前已经具备可以结合智能定位学生卡的结构设计的可以支持20天续航的电池系统。</w:t>
      </w:r>
    </w:p>
    <w:p w14:paraId="1CDAA076" w14:textId="7C89AEFB" w:rsidR="00566122" w:rsidRPr="00B84BE8" w:rsidRDefault="009C0B2C" w:rsidP="00566122">
      <w:pPr>
        <w:spacing w:line="360" w:lineRule="auto"/>
        <w:outlineLvl w:val="2"/>
        <w:rPr>
          <w:rFonts w:ascii="宋体" w:eastAsia="宋体" w:hAnsi="宋体"/>
          <w:b/>
          <w:color w:val="000000" w:themeColor="text1"/>
        </w:rPr>
      </w:pPr>
      <w:ins w:id="1629" w:author="kimi_zj@sina.com" w:date="2019-09-14T01:37:00Z">
        <w:r>
          <w:rPr>
            <w:rFonts w:ascii="宋体" w:eastAsia="宋体" w:hAnsi="宋体" w:hint="eastAsia"/>
            <w:b/>
            <w:color w:val="000000" w:themeColor="text1"/>
          </w:rPr>
          <w:t>5</w:t>
        </w:r>
      </w:ins>
      <w:del w:id="1630" w:author="kimi_zj@sina.com" w:date="2019-09-14T01:37:00Z">
        <w:r w:rsidR="00566122" w:rsidRPr="00B84BE8" w:rsidDel="009C0B2C">
          <w:rPr>
            <w:rFonts w:ascii="宋体" w:eastAsia="宋体" w:hAnsi="宋体" w:hint="eastAsia"/>
            <w:b/>
            <w:color w:val="000000" w:themeColor="text1"/>
          </w:rPr>
          <w:delText>4</w:delText>
        </w:r>
      </w:del>
      <w:r w:rsidR="00566122" w:rsidRPr="00B84BE8">
        <w:rPr>
          <w:rFonts w:ascii="宋体" w:eastAsia="宋体" w:hAnsi="宋体" w:hint="eastAsia"/>
          <w:b/>
          <w:color w:val="000000" w:themeColor="text1"/>
        </w:rPr>
        <w:t>.</w:t>
      </w:r>
      <w:ins w:id="1631" w:author="kimi_zj@sina.com" w:date="2019-09-14T01:37:00Z">
        <w:r>
          <w:rPr>
            <w:rFonts w:ascii="宋体" w:eastAsia="宋体" w:hAnsi="宋体" w:hint="eastAsia"/>
            <w:b/>
            <w:color w:val="000000" w:themeColor="text1"/>
          </w:rPr>
          <w:t>5</w:t>
        </w:r>
      </w:ins>
      <w:del w:id="1632" w:author="kimi_zj@sina.com" w:date="2019-09-14T01:37:00Z">
        <w:r w:rsidR="00566122" w:rsidRPr="00B84BE8" w:rsidDel="009C0B2C">
          <w:rPr>
            <w:rFonts w:ascii="宋体" w:eastAsia="宋体" w:hAnsi="宋体" w:hint="eastAsia"/>
            <w:b/>
            <w:color w:val="000000" w:themeColor="text1"/>
          </w:rPr>
          <w:delText>4</w:delText>
        </w:r>
      </w:del>
      <w:r w:rsidR="00566122" w:rsidRPr="00B84BE8">
        <w:rPr>
          <w:rFonts w:ascii="宋体" w:eastAsia="宋体" w:hAnsi="宋体" w:hint="eastAsia"/>
          <w:b/>
          <w:color w:val="000000" w:themeColor="text1"/>
        </w:rPr>
        <w:t>.</w:t>
      </w:r>
      <w:ins w:id="1633" w:author="kimi_zj@sina.com" w:date="2019-09-14T01:38:00Z">
        <w:r w:rsidR="00B20A7F">
          <w:rPr>
            <w:rFonts w:ascii="宋体" w:eastAsia="宋体" w:hAnsi="宋体" w:hint="eastAsia"/>
            <w:b/>
            <w:color w:val="000000" w:themeColor="text1"/>
          </w:rPr>
          <w:t>4</w:t>
        </w:r>
      </w:ins>
      <w:del w:id="1634" w:author="kimi_zj@sina.com" w:date="2019-09-14T01:38:00Z">
        <w:r w:rsidR="00566122" w:rsidRPr="00B84BE8" w:rsidDel="00B20A7F">
          <w:rPr>
            <w:rFonts w:ascii="宋体" w:eastAsia="宋体" w:hAnsi="宋体" w:hint="eastAsia"/>
            <w:b/>
            <w:color w:val="000000" w:themeColor="text1"/>
          </w:rPr>
          <w:delText>3</w:delText>
        </w:r>
      </w:del>
      <w:r w:rsidR="00566122" w:rsidRPr="00B84BE8">
        <w:rPr>
          <w:rFonts w:ascii="宋体" w:eastAsia="宋体" w:hAnsi="宋体" w:hint="eastAsia"/>
          <w:b/>
          <w:color w:val="000000" w:themeColor="text1"/>
        </w:rPr>
        <w:t>产品价值主张和定位</w:t>
      </w:r>
    </w:p>
    <w:p w14:paraId="7595F59B" w14:textId="77777777" w:rsidR="006466FB" w:rsidRPr="005058A9" w:rsidRDefault="005A7E4E"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A公司的</w:t>
      </w:r>
      <w:r w:rsidR="007416BE" w:rsidRPr="005058A9">
        <w:rPr>
          <w:rFonts w:ascii="宋体" w:eastAsia="宋体" w:hAnsi="宋体" w:hint="eastAsia"/>
          <w:color w:val="000000" w:themeColor="text1"/>
        </w:rPr>
        <w:t>产品定位的核心</w:t>
      </w:r>
      <w:r w:rsidRPr="005058A9">
        <w:rPr>
          <w:rFonts w:ascii="宋体" w:eastAsia="宋体" w:hAnsi="宋体" w:hint="eastAsia"/>
          <w:color w:val="000000" w:themeColor="text1"/>
        </w:rPr>
        <w:t>首先要符合客户价值，同时相比竞争对手要有差异化竞争优势和技术先进性。</w:t>
      </w:r>
    </w:p>
    <w:p w14:paraId="4F231E9E" w14:textId="67C09D02" w:rsidR="00E80058" w:rsidRPr="005058A9" w:rsidRDefault="006466FB"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首先</w:t>
      </w:r>
      <w:r w:rsidR="005A7E4E" w:rsidRPr="005058A9">
        <w:rPr>
          <w:rFonts w:ascii="宋体" w:eastAsia="宋体" w:hAnsi="宋体" w:hint="eastAsia"/>
          <w:color w:val="000000" w:themeColor="text1"/>
        </w:rPr>
        <w:t>从客户价值角度，核心功能做到人有我精，周边功能做到人无我有，</w:t>
      </w:r>
      <w:r w:rsidR="007B598F" w:rsidRPr="005058A9">
        <w:rPr>
          <w:rFonts w:ascii="宋体" w:eastAsia="宋体" w:hAnsi="宋体" w:hint="eastAsia"/>
          <w:color w:val="000000" w:themeColor="text1"/>
        </w:rPr>
        <w:t>同时体现</w:t>
      </w:r>
      <w:r w:rsidR="00384987" w:rsidRPr="005058A9">
        <w:rPr>
          <w:rFonts w:ascii="宋体" w:eastAsia="宋体" w:hAnsi="宋体" w:hint="eastAsia"/>
          <w:color w:val="000000" w:themeColor="text1"/>
        </w:rPr>
        <w:t>先进性</w:t>
      </w:r>
      <w:r w:rsidR="007B598F" w:rsidRPr="005058A9">
        <w:rPr>
          <w:rFonts w:ascii="宋体" w:eastAsia="宋体" w:hAnsi="宋体" w:hint="eastAsia"/>
          <w:color w:val="000000" w:themeColor="text1"/>
        </w:rPr>
        <w:t>和便捷性</w:t>
      </w:r>
      <w:r w:rsidR="00E80058" w:rsidRPr="005058A9">
        <w:rPr>
          <w:rFonts w:ascii="宋体" w:eastAsia="宋体" w:hAnsi="宋体" w:hint="eastAsia"/>
          <w:color w:val="000000" w:themeColor="text1"/>
        </w:rPr>
        <w:t>。</w:t>
      </w:r>
    </w:p>
    <w:p w14:paraId="076F3B58" w14:textId="77777777" w:rsidR="00463522" w:rsidRPr="005058A9" w:rsidRDefault="00E80058"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人有我精</w:t>
      </w:r>
      <w:r w:rsidR="00463522" w:rsidRPr="005058A9">
        <w:rPr>
          <w:rFonts w:ascii="宋体" w:eastAsia="宋体" w:hAnsi="宋体" w:hint="eastAsia"/>
          <w:color w:val="000000" w:themeColor="text1"/>
        </w:rPr>
        <w:t>—</w:t>
      </w:r>
      <w:r w:rsidRPr="005058A9">
        <w:rPr>
          <w:rFonts w:ascii="宋体" w:eastAsia="宋体" w:hAnsi="宋体" w:hint="eastAsia"/>
          <w:color w:val="000000" w:themeColor="text1"/>
        </w:rPr>
        <w:t>定位跟踪、一键通话、无感考勤</w:t>
      </w:r>
      <w:r w:rsidR="00DA5EE9" w:rsidRPr="005058A9">
        <w:rPr>
          <w:rFonts w:ascii="宋体" w:eastAsia="宋体" w:hAnsi="宋体" w:hint="eastAsia"/>
          <w:color w:val="000000" w:themeColor="text1"/>
        </w:rPr>
        <w:t>、SOS救援求助</w:t>
      </w:r>
      <w:r w:rsidRPr="005058A9">
        <w:rPr>
          <w:rFonts w:ascii="宋体" w:eastAsia="宋体" w:hAnsi="宋体" w:hint="eastAsia"/>
          <w:color w:val="000000" w:themeColor="text1"/>
        </w:rPr>
        <w:t>是本产品的价值核心，</w:t>
      </w:r>
      <w:r w:rsidR="00D159BD" w:rsidRPr="005058A9">
        <w:rPr>
          <w:rFonts w:ascii="宋体" w:eastAsia="宋体" w:hAnsi="宋体" w:hint="eastAsia"/>
          <w:color w:val="000000" w:themeColor="text1"/>
        </w:rPr>
        <w:t>在竞品都有的功能上，做到</w:t>
      </w:r>
      <w:r w:rsidR="008A2D4E" w:rsidRPr="005058A9">
        <w:rPr>
          <w:rFonts w:ascii="宋体" w:eastAsia="宋体" w:hAnsi="宋体" w:hint="eastAsia"/>
          <w:color w:val="000000" w:themeColor="text1"/>
        </w:rPr>
        <w:t>高可靠高性能。定位跟踪支持wifi、基站、GPS、北斗、室内定位、加速传感、AI</w:t>
      </w:r>
      <w:r w:rsidR="00463522" w:rsidRPr="005058A9">
        <w:rPr>
          <w:rFonts w:ascii="宋体" w:eastAsia="宋体" w:hAnsi="宋体" w:hint="eastAsia"/>
          <w:color w:val="000000" w:themeColor="text1"/>
        </w:rPr>
        <w:t>定位等模态</w:t>
      </w:r>
    </w:p>
    <w:p w14:paraId="5069FA30" w14:textId="51444B07" w:rsidR="00E80058" w:rsidRPr="005058A9" w:rsidRDefault="008A2D4E" w:rsidP="0046352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w:t>
      </w:r>
      <w:r w:rsidR="00463522" w:rsidRPr="005058A9">
        <w:rPr>
          <w:rFonts w:ascii="宋体" w:eastAsia="宋体" w:hAnsi="宋体" w:hint="eastAsia"/>
          <w:color w:val="000000" w:themeColor="text1"/>
        </w:rPr>
        <w:t>核心</w:t>
      </w:r>
      <w:r w:rsidRPr="005058A9">
        <w:rPr>
          <w:rFonts w:ascii="宋体" w:eastAsia="宋体" w:hAnsi="宋体" w:hint="eastAsia"/>
          <w:color w:val="000000" w:themeColor="text1"/>
        </w:rPr>
        <w:t>卖点：七重AI定位</w:t>
      </w:r>
      <w:r w:rsidR="0011702B" w:rsidRPr="005058A9">
        <w:rPr>
          <w:rFonts w:ascii="宋体" w:eastAsia="宋体" w:hAnsi="宋体" w:hint="eastAsia"/>
          <w:color w:val="000000" w:themeColor="text1"/>
        </w:rPr>
        <w:t>、一键求助、</w:t>
      </w:r>
      <w:r w:rsidRPr="005058A9">
        <w:rPr>
          <w:rFonts w:ascii="宋体" w:eastAsia="宋体" w:hAnsi="宋体" w:hint="eastAsia"/>
          <w:color w:val="000000" w:themeColor="text1"/>
        </w:rPr>
        <w:t>全天安全守护。</w:t>
      </w:r>
    </w:p>
    <w:p w14:paraId="04095F99" w14:textId="77777777" w:rsidR="00463522" w:rsidRPr="005058A9" w:rsidRDefault="00463522"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人无我有—</w:t>
      </w:r>
      <w:r w:rsidR="00EA0D9C" w:rsidRPr="005058A9">
        <w:rPr>
          <w:rFonts w:ascii="宋体" w:eastAsia="宋体" w:hAnsi="宋体" w:hint="eastAsia"/>
          <w:color w:val="000000" w:themeColor="text1"/>
        </w:rPr>
        <w:t>作业发布、学校老师通知、升学信息、政策信息、学习资料以及青少年教育方法知识等信息提醒和资讯类功能。这类功能属于基于智能定位卡产品核心功能外围的，学校教育垂直类应用，定位做到人无我有。</w:t>
      </w:r>
      <w:r w:rsidRPr="005058A9">
        <w:rPr>
          <w:rFonts w:ascii="宋体" w:eastAsia="宋体" w:hAnsi="宋体" w:hint="eastAsia"/>
          <w:color w:val="000000" w:themeColor="text1"/>
        </w:rPr>
        <w:t>核心策略是根据竞争对手产品的功能情况，开发一些竞争对手没有，而学校和家长关注度相对较高的功能应用作为搭配。</w:t>
      </w:r>
    </w:p>
    <w:p w14:paraId="3DA172E5" w14:textId="394FC339" w:rsidR="00654271" w:rsidRPr="005058A9" w:rsidRDefault="00463522" w:rsidP="00654271">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产品辅助卖点：专属教学信息渠道、免费权威教育</w:t>
      </w:r>
      <w:r w:rsidR="00115390" w:rsidRPr="005058A9">
        <w:rPr>
          <w:rFonts w:ascii="宋体" w:eastAsia="宋体" w:hAnsi="宋体" w:hint="eastAsia"/>
          <w:color w:val="000000" w:themeColor="text1"/>
        </w:rPr>
        <w:t>咨询</w:t>
      </w:r>
    </w:p>
    <w:p w14:paraId="7E0B7EE4" w14:textId="30C872CE" w:rsidR="00654271" w:rsidRPr="005058A9" w:rsidRDefault="00384987" w:rsidP="00654271">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先进性</w:t>
      </w:r>
      <w:r w:rsidR="00525F82" w:rsidRPr="005058A9">
        <w:rPr>
          <w:rFonts w:ascii="宋体" w:eastAsia="宋体" w:hAnsi="宋体" w:hint="eastAsia"/>
          <w:color w:val="000000" w:themeColor="text1"/>
        </w:rPr>
        <w:t>和便捷性</w:t>
      </w:r>
      <w:r w:rsidR="00654271" w:rsidRPr="005058A9">
        <w:rPr>
          <w:rFonts w:ascii="宋体" w:eastAsia="宋体" w:hAnsi="宋体" w:hint="eastAsia"/>
          <w:color w:val="000000" w:themeColor="text1"/>
        </w:rPr>
        <w:t>—</w:t>
      </w:r>
      <w:r w:rsidR="00525F82" w:rsidRPr="005058A9">
        <w:rPr>
          <w:rFonts w:ascii="宋体" w:eastAsia="宋体" w:hAnsi="宋体" w:hint="eastAsia"/>
          <w:color w:val="000000" w:themeColor="text1"/>
        </w:rPr>
        <w:t>移动支付支持，支持绑定家长微信支付宝实现小额支</w:t>
      </w:r>
      <w:r w:rsidR="00525F82" w:rsidRPr="005058A9">
        <w:rPr>
          <w:rFonts w:ascii="宋体" w:eastAsia="宋体" w:hAnsi="宋体" w:hint="eastAsia"/>
          <w:color w:val="000000" w:themeColor="text1"/>
        </w:rPr>
        <w:lastRenderedPageBreak/>
        <w:t>付，如搭配位置信息支持在校食堂和便利店的免密支付，同时在客户端实现额度限额授权。另外和某些地方政府沟通，支持公交刷卡作为产品亮点和噱头。</w:t>
      </w:r>
    </w:p>
    <w:p w14:paraId="68F84590" w14:textId="08CA153F" w:rsidR="00525F82" w:rsidRPr="005058A9" w:rsidRDefault="00525F82" w:rsidP="00525F8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产品噱头：</w:t>
      </w:r>
      <w:r w:rsidR="00612EA6" w:rsidRPr="005058A9">
        <w:rPr>
          <w:rFonts w:ascii="宋体" w:eastAsia="宋体" w:hAnsi="宋体" w:hint="eastAsia"/>
          <w:color w:val="000000" w:themeColor="text1"/>
        </w:rPr>
        <w:t>慧</w:t>
      </w:r>
      <w:r w:rsidRPr="005058A9">
        <w:rPr>
          <w:rFonts w:ascii="宋体" w:eastAsia="宋体" w:hAnsi="宋体" w:hint="eastAsia"/>
          <w:color w:val="000000" w:themeColor="text1"/>
        </w:rPr>
        <w:t>支付的学生卡</w:t>
      </w:r>
    </w:p>
    <w:p w14:paraId="4AC853A2" w14:textId="5912C20C" w:rsidR="006466FB" w:rsidRPr="005058A9" w:rsidRDefault="006466FB"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其次从技术先进性的角度进行产品技术领先性定位，根据前面的分析核心领先技术有三方面：定位技术</w:t>
      </w:r>
      <w:r w:rsidR="001A556C" w:rsidRPr="005058A9">
        <w:rPr>
          <w:rFonts w:ascii="宋体" w:eastAsia="宋体" w:hAnsi="宋体" w:hint="eastAsia"/>
          <w:color w:val="000000" w:themeColor="text1"/>
        </w:rPr>
        <w:t>、NB-IOT技术</w:t>
      </w:r>
      <w:r w:rsidRPr="005058A9">
        <w:rPr>
          <w:rFonts w:ascii="宋体" w:eastAsia="宋体" w:hAnsi="宋体" w:hint="eastAsia"/>
          <w:color w:val="000000" w:themeColor="text1"/>
        </w:rPr>
        <w:t>以及电池技术，由于定位技术在产品功能性定位里面已经提到七重AI定位，因此这里主要</w:t>
      </w:r>
      <w:r w:rsidR="001A556C" w:rsidRPr="005058A9">
        <w:rPr>
          <w:rFonts w:ascii="宋体" w:eastAsia="宋体" w:hAnsi="宋体" w:hint="eastAsia"/>
          <w:color w:val="000000" w:themeColor="text1"/>
        </w:rPr>
        <w:t>从自主可控的角度进行产品定位和卖点提炼。</w:t>
      </w:r>
    </w:p>
    <w:p w14:paraId="3FAB2E6F" w14:textId="25D7F3E5" w:rsidR="001A556C" w:rsidRPr="005058A9" w:rsidRDefault="001A556C"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产品卖点：NB-IOT高可靠通信、北斗自主安全定位、20天超长续航</w:t>
      </w:r>
    </w:p>
    <w:p w14:paraId="7425B5F9" w14:textId="6371E2AC" w:rsidR="00384987" w:rsidRPr="005058A9" w:rsidRDefault="00384987"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综上，根据客户价值、竞品对比分析以及自身优势对A公司智能学生卡做了人有我精、人无我有且具有先进性便捷性的产品定位。该产品定位的核心功能是定位跟踪、一键通话、无感考勤、SOS救援求；辅助功能是APP应用软件中的作业发布、学校老师通知、升学信息、政策信息、学习资料以及青少年教育方法知识等信息提醒和资讯类功能应用；</w:t>
      </w:r>
      <w:r w:rsidR="00612EA6" w:rsidRPr="005058A9">
        <w:rPr>
          <w:rFonts w:ascii="宋体" w:eastAsia="宋体" w:hAnsi="宋体" w:hint="eastAsia"/>
          <w:color w:val="000000" w:themeColor="text1"/>
        </w:rPr>
        <w:t>先进性功能是校园小额支付（基于一定位置区域绑定</w:t>
      </w:r>
      <w:r w:rsidR="00612EA6" w:rsidRPr="005058A9">
        <w:rPr>
          <w:rFonts w:ascii="Apple Color Emoji" w:eastAsia="Apple Color Emoji" w:hAnsi="Apple Color Emoji" w:cs="Apple Color Emoji" w:hint="eastAsia"/>
          <w:color w:val="000000" w:themeColor="text1"/>
        </w:rPr>
        <w:t>家</w:t>
      </w:r>
      <w:r w:rsidR="00612EA6" w:rsidRPr="005058A9">
        <w:rPr>
          <w:rFonts w:ascii="宋体" w:eastAsia="宋体" w:hAnsi="宋体" w:hint="eastAsia"/>
          <w:color w:val="000000" w:themeColor="text1"/>
        </w:rPr>
        <w:t>长微信支付宝的小额免密支付）和公交支付。</w:t>
      </w:r>
      <w:r w:rsidR="00310A41" w:rsidRPr="005058A9">
        <w:rPr>
          <w:rFonts w:ascii="宋体" w:eastAsia="宋体" w:hAnsi="宋体" w:hint="eastAsia"/>
          <w:color w:val="000000" w:themeColor="text1"/>
        </w:rPr>
        <w:t>产品核心卖点是一张慧支付的学生卡—七重AI定位、一键求助、全天安全守护、专属教学信息渠道、免费权威教育咨询</w:t>
      </w:r>
      <w:ins w:id="1635" w:author="kimi_zj@sina.com" w:date="2019-09-14T01:55:00Z">
        <w:r w:rsidR="009B120B">
          <w:rPr>
            <w:rFonts w:ascii="宋体" w:eastAsia="宋体" w:hAnsi="宋体" w:hint="eastAsia"/>
            <w:color w:val="000000" w:themeColor="text1"/>
          </w:rPr>
          <w:t>，如</w:t>
        </w:r>
      </w:ins>
      <w:ins w:id="1636" w:author="kimi_zj@sina.com" w:date="2019-09-14T01:56:00Z">
        <w:r w:rsidR="009B120B">
          <w:rPr>
            <w:rFonts w:ascii="宋体" w:eastAsia="宋体" w:hAnsi="宋体" w:hint="eastAsia"/>
            <w:color w:val="000000" w:themeColor="text1"/>
          </w:rPr>
          <w:t>图5-6所示。</w:t>
        </w:r>
      </w:ins>
      <w:del w:id="1637" w:author="kimi_zj@sina.com" w:date="2019-09-14T01:55:00Z">
        <w:r w:rsidR="00CA74EA" w:rsidRPr="005058A9" w:rsidDel="009B120B">
          <w:rPr>
            <w:rFonts w:ascii="宋体" w:eastAsia="宋体" w:hAnsi="宋体" w:hint="eastAsia"/>
            <w:color w:val="000000" w:themeColor="text1"/>
          </w:rPr>
          <w:delText>。</w:delText>
        </w:r>
      </w:del>
    </w:p>
    <w:p w14:paraId="6F4522D0" w14:textId="7F0FCB94" w:rsidR="0094778F" w:rsidRDefault="00632DAC" w:rsidP="00946941">
      <w:pPr>
        <w:spacing w:line="360" w:lineRule="auto"/>
        <w:ind w:firstLine="480"/>
        <w:rPr>
          <w:ins w:id="1638" w:author="kimi_zj@sina.com" w:date="2019-09-14T01:56:00Z"/>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C01F8BC" wp14:editId="2FE2A21A">
            <wp:extent cx="5270500" cy="3392805"/>
            <wp:effectExtent l="0" t="0" r="1270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392805"/>
                    </a:xfrm>
                    <a:prstGeom prst="rect">
                      <a:avLst/>
                    </a:prstGeom>
                  </pic:spPr>
                </pic:pic>
              </a:graphicData>
            </a:graphic>
          </wp:inline>
        </w:drawing>
      </w:r>
    </w:p>
    <w:p w14:paraId="7B0549A1" w14:textId="1AFCE9B0" w:rsidR="00333ED6" w:rsidRPr="005058A9" w:rsidRDefault="00333ED6">
      <w:pPr>
        <w:spacing w:line="360" w:lineRule="auto"/>
        <w:ind w:firstLine="480"/>
        <w:jc w:val="center"/>
        <w:rPr>
          <w:rFonts w:ascii="宋体" w:eastAsia="宋体" w:hAnsi="宋体"/>
          <w:color w:val="000000" w:themeColor="text1"/>
        </w:rPr>
        <w:pPrChange w:id="1639" w:author="kimi_zj@sina.com" w:date="2019-09-14T01:56:00Z">
          <w:pPr>
            <w:spacing w:line="360" w:lineRule="auto"/>
            <w:ind w:firstLine="480"/>
          </w:pPr>
        </w:pPrChange>
      </w:pPr>
      <w:ins w:id="1640" w:author="kimi_zj@sina.com" w:date="2019-09-14T01:56:00Z">
        <w:r>
          <w:rPr>
            <w:rFonts w:ascii="宋体" w:eastAsia="宋体" w:hAnsi="宋体" w:hint="eastAsia"/>
            <w:color w:val="000000" w:themeColor="text1"/>
          </w:rPr>
          <w:t>图5-6 智能校园卡产品定位</w:t>
        </w:r>
      </w:ins>
    </w:p>
    <w:p w14:paraId="554C7EA7" w14:textId="2C5C86EF" w:rsidR="00DD57C5" w:rsidRPr="00B84BE8" w:rsidRDefault="00832255">
      <w:pPr>
        <w:spacing w:line="360" w:lineRule="auto"/>
        <w:outlineLvl w:val="1"/>
        <w:rPr>
          <w:rFonts w:ascii="宋体" w:eastAsia="宋体" w:hAnsi="宋体"/>
          <w:b/>
          <w:color w:val="000000" w:themeColor="text1"/>
        </w:rPr>
      </w:pPr>
      <w:ins w:id="1641" w:author="kimi_zj@sina.com" w:date="2019-09-14T01:38:00Z">
        <w:r>
          <w:rPr>
            <w:rFonts w:ascii="宋体" w:eastAsia="宋体" w:hAnsi="宋体" w:hint="eastAsia"/>
            <w:b/>
            <w:color w:val="000000" w:themeColor="text1"/>
          </w:rPr>
          <w:t>5</w:t>
        </w:r>
      </w:ins>
      <w:del w:id="1642" w:author="kimi_zj@sina.com" w:date="2019-09-14T01:38:00Z">
        <w:r w:rsidR="00391A9B" w:rsidRPr="00B84BE8" w:rsidDel="00832255">
          <w:rPr>
            <w:rFonts w:ascii="宋体" w:eastAsia="宋体" w:hAnsi="宋体" w:hint="eastAsia"/>
            <w:b/>
            <w:color w:val="000000" w:themeColor="text1"/>
          </w:rPr>
          <w:delText>4</w:delText>
        </w:r>
      </w:del>
      <w:r w:rsidR="00391A9B" w:rsidRPr="00B84BE8">
        <w:rPr>
          <w:rFonts w:ascii="宋体" w:eastAsia="宋体" w:hAnsi="宋体" w:hint="eastAsia"/>
          <w:b/>
          <w:color w:val="000000" w:themeColor="text1"/>
        </w:rPr>
        <w:t>.</w:t>
      </w:r>
      <w:ins w:id="1643" w:author="kimi_zj@sina.com" w:date="2019-09-14T01:38:00Z">
        <w:r>
          <w:rPr>
            <w:rFonts w:ascii="宋体" w:eastAsia="宋体" w:hAnsi="宋体" w:hint="eastAsia"/>
            <w:b/>
            <w:color w:val="000000" w:themeColor="text1"/>
          </w:rPr>
          <w:t>6</w:t>
        </w:r>
      </w:ins>
      <w:del w:id="1644" w:author="kimi_zj@sina.com" w:date="2019-09-14T01:38:00Z">
        <w:r w:rsidR="00391A9B" w:rsidRPr="00B84BE8" w:rsidDel="00832255">
          <w:rPr>
            <w:rFonts w:ascii="宋体" w:eastAsia="宋体" w:hAnsi="宋体" w:hint="eastAsia"/>
            <w:b/>
            <w:color w:val="000000" w:themeColor="text1"/>
          </w:rPr>
          <w:delText>5</w:delText>
        </w:r>
      </w:del>
      <w:r w:rsidR="00076025" w:rsidRPr="00B84BE8">
        <w:rPr>
          <w:rFonts w:ascii="宋体" w:eastAsia="宋体" w:hAnsi="宋体" w:hint="eastAsia"/>
          <w:b/>
          <w:color w:val="000000" w:themeColor="text1"/>
        </w:rPr>
        <w:t xml:space="preserve"> </w:t>
      </w:r>
      <w:r w:rsidR="0055351B" w:rsidRPr="00B84BE8">
        <w:rPr>
          <w:rFonts w:ascii="宋体" w:eastAsia="宋体" w:hAnsi="宋体" w:hint="eastAsia"/>
          <w:b/>
          <w:color w:val="000000" w:themeColor="text1"/>
        </w:rPr>
        <w:t>智能定位卡</w:t>
      </w:r>
      <w:r w:rsidR="00A056F2" w:rsidRPr="00B84BE8">
        <w:rPr>
          <w:rFonts w:ascii="宋体" w:eastAsia="宋体" w:hAnsi="宋体" w:hint="eastAsia"/>
          <w:b/>
          <w:color w:val="000000" w:themeColor="text1"/>
        </w:rPr>
        <w:t>产品</w:t>
      </w:r>
      <w:r w:rsidR="00076025" w:rsidRPr="00B84BE8">
        <w:rPr>
          <w:rFonts w:ascii="宋体" w:eastAsia="宋体" w:hAnsi="宋体" w:hint="eastAsia"/>
          <w:b/>
          <w:color w:val="000000" w:themeColor="text1"/>
        </w:rPr>
        <w:t>路线规划</w:t>
      </w:r>
    </w:p>
    <w:p w14:paraId="27C61B2E" w14:textId="51838FE8" w:rsidR="00F36493" w:rsidRPr="00B84BE8" w:rsidRDefault="00832255" w:rsidP="007A7E0F">
      <w:pPr>
        <w:spacing w:line="360" w:lineRule="auto"/>
        <w:outlineLvl w:val="2"/>
        <w:rPr>
          <w:rFonts w:ascii="宋体" w:eastAsia="宋体" w:hAnsi="宋体"/>
          <w:b/>
          <w:color w:val="000000" w:themeColor="text1"/>
        </w:rPr>
      </w:pPr>
      <w:ins w:id="1645" w:author="kimi_zj@sina.com" w:date="2019-09-14T01:38:00Z">
        <w:r>
          <w:rPr>
            <w:rFonts w:ascii="宋体" w:eastAsia="宋体" w:hAnsi="宋体" w:hint="eastAsia"/>
            <w:b/>
            <w:color w:val="000000" w:themeColor="text1"/>
          </w:rPr>
          <w:t>5</w:t>
        </w:r>
      </w:ins>
      <w:del w:id="1646" w:author="kimi_zj@sina.com" w:date="2019-09-14T01:38:00Z">
        <w:r w:rsidR="00F36493" w:rsidRPr="00B84BE8" w:rsidDel="00832255">
          <w:rPr>
            <w:rFonts w:ascii="宋体" w:eastAsia="宋体" w:hAnsi="宋体" w:hint="eastAsia"/>
            <w:b/>
            <w:color w:val="000000" w:themeColor="text1"/>
          </w:rPr>
          <w:delText>4</w:delText>
        </w:r>
      </w:del>
      <w:r w:rsidR="00F36493" w:rsidRPr="00B84BE8">
        <w:rPr>
          <w:rFonts w:ascii="宋体" w:eastAsia="宋体" w:hAnsi="宋体" w:hint="eastAsia"/>
          <w:b/>
          <w:color w:val="000000" w:themeColor="text1"/>
        </w:rPr>
        <w:t>.</w:t>
      </w:r>
      <w:ins w:id="1647" w:author="kimi_zj@sina.com" w:date="2019-09-14T01:38:00Z">
        <w:r>
          <w:rPr>
            <w:rFonts w:ascii="宋体" w:eastAsia="宋体" w:hAnsi="宋体" w:hint="eastAsia"/>
            <w:b/>
            <w:color w:val="000000" w:themeColor="text1"/>
          </w:rPr>
          <w:t>6</w:t>
        </w:r>
      </w:ins>
      <w:del w:id="1648" w:author="kimi_zj@sina.com" w:date="2019-09-14T01:38:00Z">
        <w:r w:rsidR="00F36493" w:rsidRPr="00B84BE8" w:rsidDel="00832255">
          <w:rPr>
            <w:rFonts w:ascii="宋体" w:eastAsia="宋体" w:hAnsi="宋体" w:hint="eastAsia"/>
            <w:b/>
            <w:color w:val="000000" w:themeColor="text1"/>
          </w:rPr>
          <w:delText>5</w:delText>
        </w:r>
      </w:del>
      <w:r w:rsidR="00F36493" w:rsidRPr="00B84BE8">
        <w:rPr>
          <w:rFonts w:ascii="宋体" w:eastAsia="宋体" w:hAnsi="宋体" w:hint="eastAsia"/>
          <w:b/>
          <w:color w:val="000000" w:themeColor="text1"/>
        </w:rPr>
        <w:t>.1产品路线图</w:t>
      </w:r>
      <w:r w:rsidR="00F73CDB" w:rsidRPr="00B84BE8">
        <w:rPr>
          <w:rFonts w:ascii="宋体" w:eastAsia="宋体" w:hAnsi="宋体" w:hint="eastAsia"/>
          <w:b/>
          <w:color w:val="000000" w:themeColor="text1"/>
        </w:rPr>
        <w:t>（Roadmap）</w:t>
      </w:r>
    </w:p>
    <w:p w14:paraId="21F3B928" w14:textId="77777777" w:rsidR="00F73CDB" w:rsidRPr="005058A9" w:rsidRDefault="00243FA8" w:rsidP="00F73CDB">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产品定位是</w:t>
      </w:r>
      <w:r w:rsidR="00CE2D8D" w:rsidRPr="005058A9">
        <w:rPr>
          <w:rFonts w:ascii="宋体" w:eastAsia="宋体" w:hAnsi="宋体" w:hint="eastAsia"/>
          <w:color w:val="000000" w:themeColor="text1"/>
        </w:rPr>
        <w:t>一项总体的工作，重心更在产品战略。主要是为产品定调，明确产品的竞争优势和产品卖点。在产品定位以后，需要制定具体的产品研发计划，进行分步骤实施。产品路线图</w:t>
      </w:r>
      <w:r w:rsidR="00F73CDB" w:rsidRPr="005058A9">
        <w:rPr>
          <w:rFonts w:ascii="宋体" w:eastAsia="宋体" w:hAnsi="宋体"/>
          <w:color w:val="000000" w:themeColor="text1"/>
        </w:rPr>
        <w:t>是一个计划，提供了一系列与产品战略相一致的战术步骤，将产品推向预定方向的轨道。Roadmap主要有时间周期和项目事件（必备的工作项）和路标三部分组成。</w:t>
      </w:r>
    </w:p>
    <w:p w14:paraId="1E12F4CC" w14:textId="2D75A29A"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1</w:t>
      </w:r>
      <w:r w:rsidR="00790E8C" w:rsidRPr="005058A9">
        <w:rPr>
          <w:rFonts w:ascii="宋体" w:eastAsia="宋体" w:hAnsi="宋体"/>
          <w:color w:val="000000" w:themeColor="text1"/>
        </w:rPr>
        <w:t>、时间周期，</w:t>
      </w:r>
      <w:r w:rsidRPr="005058A9">
        <w:rPr>
          <w:rFonts w:ascii="宋体" w:eastAsia="宋体" w:hAnsi="宋体"/>
          <w:color w:val="000000" w:themeColor="text1"/>
        </w:rPr>
        <w:t>即产品规划的时间区间。通常，时间周期的长度是产品大版本（如3.0.0→4.0.0）开发周期的3~5倍，如果大版本的开发周期是3个月，那么Roadmap时间周期长度就在9个月至15个月之间。</w:t>
      </w:r>
    </w:p>
    <w:p w14:paraId="5845F19A" w14:textId="3439BD3F"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2</w:t>
      </w:r>
      <w:r w:rsidR="00790E8C" w:rsidRPr="005058A9">
        <w:rPr>
          <w:rFonts w:ascii="宋体" w:eastAsia="宋体" w:hAnsi="宋体"/>
          <w:color w:val="000000" w:themeColor="text1"/>
        </w:rPr>
        <w:t>、项目事件，</w:t>
      </w:r>
      <w:r w:rsidRPr="005058A9">
        <w:rPr>
          <w:rFonts w:ascii="宋体" w:eastAsia="宋体" w:hAnsi="宋体"/>
          <w:color w:val="000000" w:themeColor="text1"/>
        </w:rPr>
        <w:t>是指完成产品总体计划必须要完成的工作项。</w:t>
      </w:r>
    </w:p>
    <w:p w14:paraId="72956BB7" w14:textId="5D9D267B" w:rsidR="00EB5267"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3、路标</w:t>
      </w:r>
      <w:r w:rsidR="00790E8C" w:rsidRPr="005058A9">
        <w:rPr>
          <w:rFonts w:ascii="宋体" w:eastAsia="宋体" w:hAnsi="宋体" w:hint="eastAsia"/>
          <w:color w:val="000000" w:themeColor="text1"/>
        </w:rPr>
        <w:t>，</w:t>
      </w:r>
      <w:r w:rsidR="003E7629" w:rsidRPr="005058A9">
        <w:rPr>
          <w:rFonts w:ascii="宋体" w:eastAsia="宋体" w:hAnsi="宋体"/>
          <w:color w:val="000000" w:themeColor="text1"/>
        </w:rPr>
        <w:t>是指关键工作项的完成的时间</w:t>
      </w:r>
      <w:r w:rsidR="003E7629" w:rsidRPr="005058A9">
        <w:rPr>
          <w:rFonts w:ascii="宋体" w:eastAsia="宋体" w:hAnsi="宋体" w:hint="eastAsia"/>
          <w:color w:val="000000" w:themeColor="text1"/>
        </w:rPr>
        <w:t>节</w:t>
      </w:r>
      <w:r w:rsidRPr="005058A9">
        <w:rPr>
          <w:rFonts w:ascii="宋体" w:eastAsia="宋体" w:hAnsi="宋体"/>
          <w:color w:val="000000" w:themeColor="text1"/>
        </w:rPr>
        <w:t>点，也称里程碑。</w:t>
      </w:r>
    </w:p>
    <w:p w14:paraId="334B9FF2" w14:textId="1742632F" w:rsidR="00B02AB2" w:rsidRPr="005058A9" w:rsidRDefault="00B02AB2" w:rsidP="005219F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根据产品路线图的要素，对智能学生卡进行了具体的路标规划如</w:t>
      </w:r>
      <w:del w:id="1649" w:author="kimi_zj@sina.com" w:date="2019-09-14T01:56:00Z">
        <w:r w:rsidRPr="005058A9" w:rsidDel="001029BF">
          <w:rPr>
            <w:rFonts w:ascii="宋体" w:eastAsia="宋体" w:hAnsi="宋体" w:hint="eastAsia"/>
            <w:color w:val="000000" w:themeColor="text1"/>
          </w:rPr>
          <w:delText>下</w:delText>
        </w:r>
      </w:del>
      <w:r w:rsidRPr="005058A9">
        <w:rPr>
          <w:rFonts w:ascii="宋体" w:eastAsia="宋体" w:hAnsi="宋体" w:hint="eastAsia"/>
          <w:color w:val="000000" w:themeColor="text1"/>
        </w:rPr>
        <w:t>图</w:t>
      </w:r>
      <w:ins w:id="1650" w:author="kimi_zj@sina.com" w:date="2019-09-14T01:56:00Z">
        <w:r w:rsidR="001029BF">
          <w:rPr>
            <w:rFonts w:ascii="宋体" w:eastAsia="宋体" w:hAnsi="宋体" w:hint="eastAsia"/>
            <w:color w:val="000000" w:themeColor="text1"/>
          </w:rPr>
          <w:t>5-7</w:t>
        </w:r>
      </w:ins>
      <w:r w:rsidRPr="005058A9">
        <w:rPr>
          <w:rFonts w:ascii="宋体" w:eastAsia="宋体" w:hAnsi="宋体" w:hint="eastAsia"/>
          <w:color w:val="000000" w:themeColor="text1"/>
        </w:rPr>
        <w:t>：</w:t>
      </w:r>
    </w:p>
    <w:p w14:paraId="233DC45C" w14:textId="23AB6482" w:rsidR="00B02AB2" w:rsidRDefault="0042097D" w:rsidP="00B02AB2">
      <w:pPr>
        <w:spacing w:line="360" w:lineRule="auto"/>
        <w:rPr>
          <w:ins w:id="1651" w:author="kimi_zj@sina.com" w:date="2019-09-14T01:56:00Z"/>
          <w:rFonts w:ascii="宋体" w:eastAsia="宋体" w:hAnsi="宋体"/>
          <w:color w:val="000000" w:themeColor="text1"/>
        </w:rPr>
      </w:pPr>
      <w:r w:rsidRPr="005058A9">
        <w:rPr>
          <w:rFonts w:ascii="宋体" w:eastAsia="宋体" w:hAnsi="宋体"/>
          <w:noProof/>
          <w:color w:val="000000" w:themeColor="text1"/>
        </w:rPr>
        <w:drawing>
          <wp:inline distT="0" distB="0" distL="0" distR="0" wp14:anchorId="013BA27A" wp14:editId="201CF052">
            <wp:extent cx="5270500" cy="493839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4938395"/>
                    </a:xfrm>
                    <a:prstGeom prst="rect">
                      <a:avLst/>
                    </a:prstGeom>
                  </pic:spPr>
                </pic:pic>
              </a:graphicData>
            </a:graphic>
          </wp:inline>
        </w:drawing>
      </w:r>
    </w:p>
    <w:p w14:paraId="03467D71" w14:textId="20A83218" w:rsidR="00DA4B64" w:rsidRPr="005058A9" w:rsidRDefault="00DA4B64">
      <w:pPr>
        <w:spacing w:line="360" w:lineRule="auto"/>
        <w:jc w:val="center"/>
        <w:rPr>
          <w:rFonts w:ascii="宋体" w:eastAsia="宋体" w:hAnsi="宋体"/>
          <w:color w:val="000000" w:themeColor="text1"/>
        </w:rPr>
        <w:pPrChange w:id="1652" w:author="kimi_zj@sina.com" w:date="2019-09-14T01:56:00Z">
          <w:pPr>
            <w:spacing w:line="360" w:lineRule="auto"/>
          </w:pPr>
        </w:pPrChange>
      </w:pPr>
      <w:ins w:id="1653" w:author="kimi_zj@sina.com" w:date="2019-09-14T01:56:00Z">
        <w:r>
          <w:rPr>
            <w:rFonts w:ascii="宋体" w:eastAsia="宋体" w:hAnsi="宋体" w:hint="eastAsia"/>
            <w:color w:val="000000" w:themeColor="text1"/>
          </w:rPr>
          <w:t>图5-7 智能校园卡产品路标规划</w:t>
        </w:r>
      </w:ins>
    </w:p>
    <w:p w14:paraId="2AF9EE98" w14:textId="68C61C83" w:rsidR="008C48CD" w:rsidRPr="005058A9" w:rsidRDefault="008C48CD" w:rsidP="00B02AB2">
      <w:pPr>
        <w:spacing w:line="360" w:lineRule="auto"/>
        <w:rPr>
          <w:rFonts w:ascii="宋体" w:eastAsia="宋体" w:hAnsi="宋体"/>
          <w:color w:val="000000" w:themeColor="text1"/>
        </w:rPr>
      </w:pPr>
      <w:r w:rsidRPr="005058A9">
        <w:rPr>
          <w:rFonts w:ascii="宋体" w:eastAsia="宋体" w:hAnsi="宋体" w:hint="eastAsia"/>
          <w:color w:val="000000" w:themeColor="text1"/>
        </w:rPr>
        <w:t>分别在2019年Q3、2020年Q1以及2020年Q3发布C1、C2和C3版本。C1版本包含产品定位的核心功能以及一部分辅助功能，C2版本对C1颁布的功能进行加强和辅助，同时</w:t>
      </w:r>
      <w:r w:rsidR="002518F8" w:rsidRPr="005058A9">
        <w:rPr>
          <w:rFonts w:ascii="宋体" w:eastAsia="宋体" w:hAnsi="宋体" w:hint="eastAsia"/>
          <w:color w:val="000000" w:themeColor="text1"/>
        </w:rPr>
        <w:t>大版本的升级软件平台，包括平台和APP的应用软件，C3版本对电池续航再优化，同时对教学管理和教学资讯内容进行内容完善</w:t>
      </w:r>
      <w:r w:rsidR="00ED25D4" w:rsidRPr="005058A9">
        <w:rPr>
          <w:rFonts w:ascii="宋体" w:eastAsia="宋体" w:hAnsi="宋体" w:hint="eastAsia"/>
          <w:color w:val="000000" w:themeColor="text1"/>
        </w:rPr>
        <w:t>，硬件和软件平台稳定，产品开发生命周期结束。</w:t>
      </w:r>
    </w:p>
    <w:p w14:paraId="3E6A1B85" w14:textId="1CA77ADE" w:rsidR="00F36493" w:rsidRPr="00B84BE8" w:rsidRDefault="00832255" w:rsidP="007A7E0F">
      <w:pPr>
        <w:spacing w:line="360" w:lineRule="auto"/>
        <w:outlineLvl w:val="2"/>
        <w:rPr>
          <w:rFonts w:ascii="宋体" w:eastAsia="宋体" w:hAnsi="宋体"/>
          <w:b/>
          <w:color w:val="000000" w:themeColor="text1"/>
        </w:rPr>
      </w:pPr>
      <w:ins w:id="1654" w:author="kimi_zj@sina.com" w:date="2019-09-14T01:38:00Z">
        <w:r>
          <w:rPr>
            <w:rFonts w:ascii="宋体" w:eastAsia="宋体" w:hAnsi="宋体" w:hint="eastAsia"/>
            <w:b/>
            <w:color w:val="000000" w:themeColor="text1"/>
          </w:rPr>
          <w:t>5</w:t>
        </w:r>
      </w:ins>
      <w:del w:id="1655" w:author="kimi_zj@sina.com" w:date="2019-09-14T01:38:00Z">
        <w:r w:rsidR="00F36493" w:rsidRPr="00B84BE8" w:rsidDel="00832255">
          <w:rPr>
            <w:rFonts w:ascii="宋体" w:eastAsia="宋体" w:hAnsi="宋体" w:hint="eastAsia"/>
            <w:b/>
            <w:color w:val="000000" w:themeColor="text1"/>
          </w:rPr>
          <w:delText>4</w:delText>
        </w:r>
      </w:del>
      <w:r w:rsidR="00F36493" w:rsidRPr="00B84BE8">
        <w:rPr>
          <w:rFonts w:ascii="宋体" w:eastAsia="宋体" w:hAnsi="宋体" w:hint="eastAsia"/>
          <w:b/>
          <w:color w:val="000000" w:themeColor="text1"/>
        </w:rPr>
        <w:t>.</w:t>
      </w:r>
      <w:ins w:id="1656" w:author="kimi_zj@sina.com" w:date="2019-09-14T01:38:00Z">
        <w:r>
          <w:rPr>
            <w:rFonts w:ascii="宋体" w:eastAsia="宋体" w:hAnsi="宋体" w:hint="eastAsia"/>
            <w:b/>
            <w:color w:val="000000" w:themeColor="text1"/>
          </w:rPr>
          <w:t>6</w:t>
        </w:r>
      </w:ins>
      <w:del w:id="1657" w:author="kimi_zj@sina.com" w:date="2019-09-14T01:38:00Z">
        <w:r w:rsidR="00F36493" w:rsidRPr="00B84BE8" w:rsidDel="00832255">
          <w:rPr>
            <w:rFonts w:ascii="宋体" w:eastAsia="宋体" w:hAnsi="宋体" w:hint="eastAsia"/>
            <w:b/>
            <w:color w:val="000000" w:themeColor="text1"/>
          </w:rPr>
          <w:delText>5</w:delText>
        </w:r>
      </w:del>
      <w:r w:rsidR="00F36493" w:rsidRPr="00B84BE8">
        <w:rPr>
          <w:rFonts w:ascii="宋体" w:eastAsia="宋体" w:hAnsi="宋体" w:hint="eastAsia"/>
          <w:b/>
          <w:color w:val="000000" w:themeColor="text1"/>
        </w:rPr>
        <w:t>.2技术路线图</w:t>
      </w:r>
    </w:p>
    <w:p w14:paraId="1CD00EC8" w14:textId="172BEC95" w:rsidR="004039A5" w:rsidRPr="005058A9" w:rsidRDefault="00900B62" w:rsidP="00FA73F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根据上一小节的产品路线图，A公司的研发中心需要进行技术路线规划</w:t>
      </w:r>
      <w:r w:rsidR="006542F3" w:rsidRPr="005058A9">
        <w:rPr>
          <w:rFonts w:ascii="宋体" w:eastAsia="宋体" w:hAnsi="宋体" w:hint="eastAsia"/>
          <w:color w:val="000000" w:themeColor="text1"/>
        </w:rPr>
        <w:t>，</w:t>
      </w:r>
      <w:r w:rsidR="009A3232" w:rsidRPr="005058A9">
        <w:rPr>
          <w:rFonts w:ascii="宋体" w:eastAsia="宋体" w:hAnsi="宋体" w:hint="eastAsia"/>
          <w:color w:val="000000" w:themeColor="text1"/>
        </w:rPr>
        <w:t>详细的技术路线规划如</w:t>
      </w:r>
      <w:del w:id="1658" w:author="kimi_zj@sina.com" w:date="2019-09-14T01:57:00Z">
        <w:r w:rsidR="009A3232" w:rsidRPr="005058A9" w:rsidDel="00C33A0E">
          <w:rPr>
            <w:rFonts w:ascii="宋体" w:eastAsia="宋体" w:hAnsi="宋体" w:hint="eastAsia"/>
            <w:color w:val="000000" w:themeColor="text1"/>
          </w:rPr>
          <w:delText>下</w:delText>
        </w:r>
      </w:del>
      <w:r w:rsidR="009A3232" w:rsidRPr="005058A9">
        <w:rPr>
          <w:rFonts w:ascii="宋体" w:eastAsia="宋体" w:hAnsi="宋体" w:hint="eastAsia"/>
          <w:color w:val="000000" w:themeColor="text1"/>
        </w:rPr>
        <w:t>图</w:t>
      </w:r>
      <w:ins w:id="1659" w:author="kimi_zj@sina.com" w:date="2019-09-14T01:57:00Z">
        <w:r w:rsidR="00C33A0E">
          <w:rPr>
            <w:rFonts w:ascii="宋体" w:eastAsia="宋体" w:hAnsi="宋体" w:hint="eastAsia"/>
            <w:color w:val="000000" w:themeColor="text1"/>
          </w:rPr>
          <w:t>5-8</w:t>
        </w:r>
      </w:ins>
      <w:r w:rsidR="009A3232" w:rsidRPr="005058A9">
        <w:rPr>
          <w:rFonts w:ascii="宋体" w:eastAsia="宋体" w:hAnsi="宋体" w:hint="eastAsia"/>
          <w:color w:val="000000" w:themeColor="text1"/>
        </w:rPr>
        <w:t>所示：</w:t>
      </w:r>
    </w:p>
    <w:p w14:paraId="533FB916" w14:textId="7C1C5FE0" w:rsidR="009A3232" w:rsidRDefault="009A3232" w:rsidP="00FA73F0">
      <w:pPr>
        <w:spacing w:line="360" w:lineRule="auto"/>
        <w:ind w:firstLine="420"/>
        <w:rPr>
          <w:ins w:id="1660" w:author="kimi_zj@sina.com" w:date="2019-09-14T01:57:00Z"/>
          <w:rFonts w:ascii="宋体" w:eastAsia="宋体" w:hAnsi="宋体"/>
          <w:color w:val="000000" w:themeColor="text1"/>
        </w:rPr>
      </w:pPr>
      <w:r w:rsidRPr="005058A9">
        <w:rPr>
          <w:rFonts w:ascii="宋体" w:eastAsia="宋体" w:hAnsi="宋体"/>
          <w:noProof/>
          <w:color w:val="000000" w:themeColor="text1"/>
        </w:rPr>
        <w:drawing>
          <wp:inline distT="0" distB="0" distL="0" distR="0" wp14:anchorId="6796FE19" wp14:editId="77439507">
            <wp:extent cx="5270500" cy="277939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779395"/>
                    </a:xfrm>
                    <a:prstGeom prst="rect">
                      <a:avLst/>
                    </a:prstGeom>
                  </pic:spPr>
                </pic:pic>
              </a:graphicData>
            </a:graphic>
          </wp:inline>
        </w:drawing>
      </w:r>
    </w:p>
    <w:p w14:paraId="711E3542" w14:textId="108BAE73" w:rsidR="00B33D2A" w:rsidRPr="005058A9" w:rsidRDefault="00B33D2A">
      <w:pPr>
        <w:spacing w:line="360" w:lineRule="auto"/>
        <w:ind w:firstLine="420"/>
        <w:jc w:val="center"/>
        <w:rPr>
          <w:rFonts w:ascii="宋体" w:eastAsia="宋体" w:hAnsi="宋体"/>
          <w:color w:val="000000" w:themeColor="text1"/>
        </w:rPr>
        <w:pPrChange w:id="1661" w:author="kimi_zj@sina.com" w:date="2019-09-14T01:57:00Z">
          <w:pPr>
            <w:spacing w:line="360" w:lineRule="auto"/>
            <w:ind w:firstLine="420"/>
          </w:pPr>
        </w:pPrChange>
      </w:pPr>
      <w:ins w:id="1662" w:author="kimi_zj@sina.com" w:date="2019-09-14T01:57:00Z">
        <w:r>
          <w:rPr>
            <w:rFonts w:ascii="宋体" w:eastAsia="宋体" w:hAnsi="宋体" w:hint="eastAsia"/>
            <w:color w:val="000000" w:themeColor="text1"/>
          </w:rPr>
          <w:t>图5-8 智能校园卡技术路线图</w:t>
        </w:r>
      </w:ins>
    </w:p>
    <w:p w14:paraId="0EB138C5" w14:textId="536FBCD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w:t>
      </w:r>
      <w:ins w:id="1663" w:author="kimi_zj@sina.com" w:date="2019-09-14T01:46:00Z">
        <w:r w:rsidR="00823711">
          <w:rPr>
            <w:rFonts w:ascii="宋体" w:eastAsia="宋体" w:hAnsi="宋体" w:hint="eastAsia"/>
            <w:b/>
            <w:color w:val="000000" w:themeColor="text1"/>
          </w:rPr>
          <w:t>六</w:t>
        </w:r>
      </w:ins>
      <w:del w:id="1664" w:author="kimi_zj@sina.com" w:date="2019-09-14T01:46:00Z">
        <w:r w:rsidRPr="005058A9" w:rsidDel="00823711">
          <w:rPr>
            <w:rFonts w:ascii="宋体" w:eastAsia="宋体" w:hAnsi="宋体" w:hint="eastAsia"/>
            <w:b/>
            <w:color w:val="000000" w:themeColor="text1"/>
          </w:rPr>
          <w:delText>五</w:delText>
        </w:r>
      </w:del>
      <w:r w:rsidRPr="005058A9">
        <w:rPr>
          <w:rFonts w:ascii="宋体" w:eastAsia="宋体" w:hAnsi="宋体" w:hint="eastAsia"/>
          <w:b/>
          <w:color w:val="000000" w:themeColor="text1"/>
        </w:rPr>
        <w:t xml:space="preserve">章 </w:t>
      </w:r>
      <w:r w:rsidR="005C2422" w:rsidRPr="005058A9">
        <w:rPr>
          <w:rFonts w:ascii="宋体" w:eastAsia="宋体" w:hAnsi="宋体" w:hint="eastAsia"/>
          <w:b/>
          <w:color w:val="000000" w:themeColor="text1"/>
        </w:rPr>
        <w:t>措施</w:t>
      </w:r>
      <w:r w:rsidR="00C4650D" w:rsidRPr="005058A9">
        <w:rPr>
          <w:rFonts w:ascii="宋体" w:eastAsia="宋体" w:hAnsi="宋体" w:hint="eastAsia"/>
          <w:b/>
          <w:color w:val="000000" w:themeColor="text1"/>
        </w:rPr>
        <w:t>保障</w:t>
      </w:r>
      <w:r w:rsidRPr="005058A9">
        <w:rPr>
          <w:rFonts w:ascii="宋体" w:eastAsia="宋体" w:hAnsi="宋体" w:hint="eastAsia"/>
          <w:b/>
          <w:color w:val="000000" w:themeColor="text1"/>
        </w:rPr>
        <w:t>和风险</w:t>
      </w:r>
      <w:r w:rsidR="00C4650D" w:rsidRPr="005058A9">
        <w:rPr>
          <w:rFonts w:ascii="宋体" w:eastAsia="宋体" w:hAnsi="宋体" w:hint="eastAsia"/>
          <w:b/>
          <w:color w:val="000000" w:themeColor="text1"/>
        </w:rPr>
        <w:t>应对</w:t>
      </w:r>
    </w:p>
    <w:p w14:paraId="3FDB9FF4" w14:textId="00AC5782" w:rsidR="00DD57C5" w:rsidRPr="00B84BE8" w:rsidRDefault="00823711">
      <w:pPr>
        <w:spacing w:line="360" w:lineRule="auto"/>
        <w:outlineLvl w:val="1"/>
        <w:rPr>
          <w:rFonts w:ascii="宋体" w:eastAsia="宋体" w:hAnsi="宋体"/>
          <w:b/>
          <w:color w:val="000000" w:themeColor="text1"/>
        </w:rPr>
      </w:pPr>
      <w:ins w:id="1665" w:author="kimi_zj@sina.com" w:date="2019-09-14T01:46:00Z">
        <w:r>
          <w:rPr>
            <w:rFonts w:ascii="宋体" w:eastAsia="宋体" w:hAnsi="宋体" w:hint="eastAsia"/>
            <w:b/>
            <w:color w:val="000000" w:themeColor="text1"/>
          </w:rPr>
          <w:t>6</w:t>
        </w:r>
      </w:ins>
      <w:del w:id="1666" w:author="kimi_zj@sina.com" w:date="2019-09-14T01:46:00Z">
        <w:r w:rsidR="00076025" w:rsidRPr="00B84BE8" w:rsidDel="00823711">
          <w:rPr>
            <w:rFonts w:ascii="宋体" w:eastAsia="宋体" w:hAnsi="宋体" w:hint="eastAsia"/>
            <w:b/>
            <w:color w:val="000000" w:themeColor="text1"/>
          </w:rPr>
          <w:delText>5</w:delText>
        </w:r>
      </w:del>
      <w:r w:rsidR="00076025" w:rsidRPr="00B84BE8">
        <w:rPr>
          <w:rFonts w:ascii="宋体" w:eastAsia="宋体" w:hAnsi="宋体" w:hint="eastAsia"/>
          <w:b/>
          <w:color w:val="000000" w:themeColor="text1"/>
        </w:rPr>
        <w:t xml:space="preserve">.1 </w:t>
      </w:r>
      <w:r w:rsidR="00E73A87" w:rsidRPr="00B84BE8">
        <w:rPr>
          <w:rFonts w:ascii="宋体" w:eastAsia="宋体" w:hAnsi="宋体" w:hint="eastAsia"/>
          <w:b/>
          <w:color w:val="000000" w:themeColor="text1"/>
        </w:rPr>
        <w:t>组织保障</w:t>
      </w:r>
    </w:p>
    <w:p w14:paraId="67942AEE" w14:textId="6CA73E1E" w:rsidR="00DD57C5" w:rsidRPr="005058A9" w:rsidRDefault="003E74F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69D5" w:rsidRPr="005058A9">
        <w:rPr>
          <w:rFonts w:ascii="宋体" w:eastAsia="宋体" w:hAnsi="宋体" w:hint="eastAsia"/>
          <w:color w:val="000000" w:themeColor="text1"/>
        </w:rPr>
        <w:t>所谓打仗之前，必先布阵。</w:t>
      </w:r>
      <w:r w:rsidR="004370E4" w:rsidRPr="005058A9">
        <w:rPr>
          <w:rFonts w:ascii="宋体" w:eastAsia="宋体" w:hAnsi="宋体" w:hint="eastAsia"/>
          <w:color w:val="000000" w:themeColor="text1"/>
        </w:rPr>
        <w:t>好的组织架构能使得各部门职责清晰，分工明确，减少沟通成本，提高沟通效率，使得事倍功半。</w:t>
      </w:r>
      <w:r w:rsidRPr="005058A9">
        <w:rPr>
          <w:rFonts w:ascii="宋体" w:eastAsia="宋体" w:hAnsi="宋体" w:hint="eastAsia"/>
          <w:color w:val="000000" w:themeColor="text1"/>
        </w:rPr>
        <w:t>产品</w:t>
      </w:r>
      <w:r w:rsidR="007C69D5" w:rsidRPr="005058A9">
        <w:rPr>
          <w:rFonts w:ascii="宋体" w:eastAsia="宋体" w:hAnsi="宋体" w:hint="eastAsia"/>
          <w:color w:val="000000" w:themeColor="text1"/>
        </w:rPr>
        <w:t>管理和产品规划只是一套工具和方法，工具是否好用，方法是否奏效，最终还是需要组织在实践中去验证。如何在现有组织的基础上，根据A公司的实际情况，设计出切实可行，且符合本套产品规划管理方法的组织架构显得至关重要。</w:t>
      </w:r>
      <w:r w:rsidR="004370E4" w:rsidRPr="005058A9">
        <w:rPr>
          <w:rFonts w:ascii="宋体" w:eastAsia="宋体" w:hAnsi="宋体" w:hint="eastAsia"/>
          <w:color w:val="000000" w:themeColor="text1"/>
        </w:rPr>
        <w:t>下图是根据A公司的实际情况设计的新的组织架构</w:t>
      </w:r>
      <w:ins w:id="1667" w:author="kimi_zj@sina.com" w:date="2019-09-14T01:57:00Z">
        <w:r w:rsidR="00FF516D">
          <w:rPr>
            <w:rFonts w:ascii="宋体" w:eastAsia="宋体" w:hAnsi="宋体" w:hint="eastAsia"/>
            <w:color w:val="000000" w:themeColor="text1"/>
          </w:rPr>
          <w:t>如图6-1</w:t>
        </w:r>
      </w:ins>
      <w:del w:id="1668" w:author="kimi_zj@sina.com" w:date="2019-09-14T01:57:00Z">
        <w:r w:rsidR="004370E4" w:rsidRPr="005058A9" w:rsidDel="00FF516D">
          <w:rPr>
            <w:rFonts w:ascii="宋体" w:eastAsia="宋体" w:hAnsi="宋体" w:hint="eastAsia"/>
            <w:color w:val="000000" w:themeColor="text1"/>
          </w:rPr>
          <w:delText>图</w:delText>
        </w:r>
      </w:del>
      <w:r w:rsidR="004370E4" w:rsidRPr="005058A9">
        <w:rPr>
          <w:rFonts w:ascii="宋体" w:eastAsia="宋体" w:hAnsi="宋体" w:hint="eastAsia"/>
          <w:color w:val="000000" w:themeColor="text1"/>
        </w:rPr>
        <w:t>：</w:t>
      </w:r>
    </w:p>
    <w:p w14:paraId="70EDA03C" w14:textId="08241B57" w:rsidR="00225C2F" w:rsidRDefault="00CD1E63">
      <w:pPr>
        <w:spacing w:line="360" w:lineRule="auto"/>
        <w:rPr>
          <w:ins w:id="1669" w:author="kimi_zj@sina.com" w:date="2019-09-14T01:57:00Z"/>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C398C0B" wp14:editId="5BA1C7F9">
            <wp:extent cx="5270500" cy="447421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4474210"/>
                    </a:xfrm>
                    <a:prstGeom prst="rect">
                      <a:avLst/>
                    </a:prstGeom>
                  </pic:spPr>
                </pic:pic>
              </a:graphicData>
            </a:graphic>
          </wp:inline>
        </w:drawing>
      </w:r>
    </w:p>
    <w:p w14:paraId="1997227E" w14:textId="59B9AB6D" w:rsidR="00CB38D3" w:rsidRPr="005058A9" w:rsidRDefault="00CB38D3">
      <w:pPr>
        <w:spacing w:line="360" w:lineRule="auto"/>
        <w:jc w:val="center"/>
        <w:rPr>
          <w:rFonts w:ascii="宋体" w:eastAsia="宋体" w:hAnsi="宋体"/>
          <w:color w:val="000000" w:themeColor="text1"/>
        </w:rPr>
        <w:pPrChange w:id="1670" w:author="kimi_zj@sina.com" w:date="2019-09-14T01:58:00Z">
          <w:pPr>
            <w:spacing w:line="360" w:lineRule="auto"/>
          </w:pPr>
        </w:pPrChange>
      </w:pPr>
      <w:ins w:id="1671" w:author="kimi_zj@sina.com" w:date="2019-09-14T01:57:00Z">
        <w:r>
          <w:rPr>
            <w:rFonts w:ascii="宋体" w:eastAsia="宋体" w:hAnsi="宋体" w:hint="eastAsia"/>
            <w:color w:val="000000" w:themeColor="text1"/>
          </w:rPr>
          <w:t>图6-1 A公司</w:t>
        </w:r>
      </w:ins>
      <w:ins w:id="1672" w:author="kimi_zj@sina.com" w:date="2019-09-14T01:58:00Z">
        <w:r>
          <w:rPr>
            <w:rFonts w:ascii="宋体" w:eastAsia="宋体" w:hAnsi="宋体" w:hint="eastAsia"/>
            <w:color w:val="000000" w:themeColor="text1"/>
          </w:rPr>
          <w:t>重新设计组织架构图</w:t>
        </w:r>
      </w:ins>
    </w:p>
    <w:p w14:paraId="640EE38A" w14:textId="666A083D" w:rsidR="00225C2F" w:rsidRPr="005058A9" w:rsidRDefault="00225C2F"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在原有</w:t>
      </w:r>
      <w:r w:rsidR="00CD1E63" w:rsidRPr="005058A9">
        <w:rPr>
          <w:rFonts w:ascii="宋体" w:eastAsia="宋体" w:hAnsi="宋体" w:hint="eastAsia"/>
          <w:color w:val="000000" w:themeColor="text1"/>
        </w:rPr>
        <w:t>总经理下面四位高管不变的情况下，产生了三处变化。</w:t>
      </w:r>
    </w:p>
    <w:p w14:paraId="35C98170" w14:textId="787FD0BF" w:rsidR="00943024" w:rsidRPr="005058A9" w:rsidRDefault="00943024"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1:将国内营销和海外营销整合，并设立产品策划中心，由一位副总经理进行统一管理。目的是加强A公司的产品规划能力，同时统一销售管理，有助于对于市场和用户需求的统一收集和把控，把最新最及时的市场信息输出给产品策划中心，让A公司开发的新产品更具市场能力。</w:t>
      </w:r>
      <w:r w:rsidR="00A07116" w:rsidRPr="005058A9">
        <w:rPr>
          <w:rFonts w:ascii="宋体" w:eastAsia="宋体" w:hAnsi="宋体" w:hint="eastAsia"/>
          <w:color w:val="000000" w:themeColor="text1"/>
        </w:rPr>
        <w:t>在产品策划中心下设若干条产品线，当前根据目标市场分析设立三条产品线，即智能学生卡产品线、智能老年卡产品线以及智能商品追溯产品线。在产品策划中心下的产品线设置是动态的，起初资源有限的时候，产品线可以像现在这样进行设置。当现有三条产品线相对成</w:t>
      </w:r>
      <w:r w:rsidR="00A07116" w:rsidRPr="005058A9">
        <w:rPr>
          <w:rFonts w:ascii="宋体" w:eastAsia="宋体" w:hAnsi="宋体" w:hint="eastAsia"/>
          <w:color w:val="000000" w:themeColor="text1"/>
        </w:rPr>
        <w:lastRenderedPageBreak/>
        <w:t>熟以后也可以进行产品线的逐步合并，同时对于新的市场机会设立新的产品线，产品线采用产品经理负责制。</w:t>
      </w:r>
    </w:p>
    <w:p w14:paraId="01CBFB10" w14:textId="612615EE" w:rsidR="00BC7C01" w:rsidRPr="005058A9" w:rsidRDefault="00BC7C01"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2:研发部分分设两个中心，即产品研发中心和集成交付中心，产品研发中心主要负责承接产品线规划的新产品开发项目，而集成交付中心主要承接国内营销中心和海外营销中心的项目订单。这样的设置让产品研发更加专注产品研发本身，不被市场驱动的项目实施交付所拖累。以便提升产品开发速度和开发质量，同时集成交付中心根据成熟产品进行实施交付，需要的人才结构和资源部属跟产品研发中心也不尽相同，某种程度上可以降低人力成本，提升效率。</w:t>
      </w:r>
    </w:p>
    <w:p w14:paraId="5FD65AFB" w14:textId="1B28B5B4" w:rsidR="008923FA" w:rsidRPr="005058A9" w:rsidRDefault="008923FA"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3:根据A公司资料显示，之前的综合管理部跟制造中心在一起，由一位副总管理，这里把综合管理部调整到财务总监管理。原因是新的基于产品线的组织机构调整，需要围绕产品价值创造为中心进行相关流程和制度的调整，尤其是激励考核制度，因此跟财务部门放在一起由财务总监统一管理比较合理。</w:t>
      </w:r>
    </w:p>
    <w:p w14:paraId="0D8CDEB4" w14:textId="0C7A721C" w:rsidR="0032377E" w:rsidRPr="005058A9" w:rsidRDefault="0032377E"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综上，结合</w:t>
      </w:r>
      <w:r w:rsidR="007D6BD7" w:rsidRPr="005058A9">
        <w:rPr>
          <w:rFonts w:ascii="宋体" w:eastAsia="宋体" w:hAnsi="宋体" w:hint="eastAsia"/>
          <w:color w:val="000000" w:themeColor="text1"/>
        </w:rPr>
        <w:t>产品规划的具体要求，结合A公司的实际情况，对组织机构进行了重新梳理和设计，</w:t>
      </w:r>
      <w:r w:rsidR="00003450" w:rsidRPr="005058A9">
        <w:rPr>
          <w:rFonts w:ascii="宋体" w:eastAsia="宋体" w:hAnsi="宋体" w:hint="eastAsia"/>
          <w:color w:val="000000" w:themeColor="text1"/>
        </w:rPr>
        <w:t>不过</w:t>
      </w:r>
      <w:r w:rsidR="007D6BD7" w:rsidRPr="005058A9">
        <w:rPr>
          <w:rFonts w:ascii="宋体" w:eastAsia="宋体" w:hAnsi="宋体" w:hint="eastAsia"/>
          <w:color w:val="000000" w:themeColor="text1"/>
        </w:rPr>
        <w:t>要保证组织运行流畅，制度保障也必不可少。</w:t>
      </w:r>
    </w:p>
    <w:p w14:paraId="7BD6349D" w14:textId="559FC4FE" w:rsidR="002764AB" w:rsidRPr="00B84BE8" w:rsidRDefault="009F012F" w:rsidP="002764AB">
      <w:pPr>
        <w:spacing w:line="360" w:lineRule="auto"/>
        <w:outlineLvl w:val="1"/>
        <w:rPr>
          <w:rFonts w:ascii="宋体" w:eastAsia="宋体" w:hAnsi="宋体"/>
          <w:b/>
          <w:color w:val="000000" w:themeColor="text1"/>
        </w:rPr>
      </w:pPr>
      <w:ins w:id="1673" w:author="kimi_zj@sina.com" w:date="2019-09-14T01:46:00Z">
        <w:r>
          <w:rPr>
            <w:rFonts w:ascii="宋体" w:eastAsia="宋体" w:hAnsi="宋体" w:hint="eastAsia"/>
            <w:b/>
            <w:color w:val="000000" w:themeColor="text1"/>
          </w:rPr>
          <w:t>6</w:t>
        </w:r>
      </w:ins>
      <w:del w:id="1674" w:author="kimi_zj@sina.com" w:date="2019-09-14T01:46:00Z">
        <w:r w:rsidR="001A52CF" w:rsidRPr="00B84BE8" w:rsidDel="009F012F">
          <w:rPr>
            <w:rFonts w:ascii="宋体" w:eastAsia="宋体" w:hAnsi="宋体" w:hint="eastAsia"/>
            <w:b/>
            <w:color w:val="000000" w:themeColor="text1"/>
          </w:rPr>
          <w:delText>5</w:delText>
        </w:r>
      </w:del>
      <w:r w:rsidR="00E73A87" w:rsidRPr="00B84BE8">
        <w:rPr>
          <w:rFonts w:ascii="宋体" w:eastAsia="宋体" w:hAnsi="宋体" w:hint="eastAsia"/>
          <w:b/>
          <w:color w:val="000000" w:themeColor="text1"/>
        </w:rPr>
        <w:t>.2</w:t>
      </w:r>
      <w:r w:rsidR="002764AB"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制度保障</w:t>
      </w:r>
    </w:p>
    <w:p w14:paraId="6378DDFD" w14:textId="46C92DE0" w:rsidR="00063482" w:rsidRPr="005058A9" w:rsidRDefault="00990E0D"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根据新的组织架构设置需要建立一套基于产品线的考核机制</w:t>
      </w:r>
      <w:r w:rsidR="007C5F9C" w:rsidRPr="005058A9">
        <w:rPr>
          <w:rFonts w:ascii="宋体" w:eastAsia="宋体" w:hAnsi="宋体" w:hint="eastAsia"/>
          <w:color w:val="000000" w:themeColor="text1"/>
        </w:rPr>
        <w:t>，保障组织架构的顺畅运转。</w:t>
      </w:r>
      <w:r w:rsidR="00003CB8" w:rsidRPr="005058A9">
        <w:rPr>
          <w:rFonts w:ascii="宋体" w:eastAsia="宋体" w:hAnsi="宋体" w:hint="eastAsia"/>
          <w:color w:val="000000" w:themeColor="text1"/>
        </w:rPr>
        <w:t>其中有两项比较核心的管理流程和制度，</w:t>
      </w:r>
      <w:r w:rsidR="00021628" w:rsidRPr="005058A9">
        <w:rPr>
          <w:rFonts w:ascii="宋体" w:eastAsia="宋体" w:hAnsi="宋体" w:hint="eastAsia"/>
          <w:color w:val="000000" w:themeColor="text1"/>
        </w:rPr>
        <w:t>包括</w:t>
      </w:r>
      <w:r w:rsidR="00003CB8" w:rsidRPr="005058A9">
        <w:rPr>
          <w:rFonts w:ascii="宋体" w:eastAsia="宋体" w:hAnsi="宋体" w:hint="eastAsia"/>
          <w:color w:val="000000" w:themeColor="text1"/>
        </w:rPr>
        <w:t>产品开发流程规范和</w:t>
      </w:r>
      <w:r w:rsidR="00C050C4" w:rsidRPr="005058A9">
        <w:rPr>
          <w:rFonts w:ascii="宋体" w:eastAsia="宋体" w:hAnsi="宋体" w:hint="eastAsia"/>
          <w:color w:val="000000" w:themeColor="text1"/>
        </w:rPr>
        <w:t>产品年度关键绩效考核指标</w:t>
      </w:r>
      <w:r w:rsidR="00003CB8" w:rsidRPr="005058A9">
        <w:rPr>
          <w:rFonts w:ascii="宋体" w:eastAsia="宋体" w:hAnsi="宋体" w:hint="eastAsia"/>
          <w:color w:val="000000" w:themeColor="text1"/>
        </w:rPr>
        <w:t>。</w:t>
      </w:r>
      <w:r w:rsidR="00043B08" w:rsidRPr="005058A9">
        <w:rPr>
          <w:rFonts w:ascii="宋体" w:eastAsia="宋体" w:hAnsi="宋体" w:hint="eastAsia"/>
          <w:color w:val="000000" w:themeColor="text1"/>
        </w:rPr>
        <w:t>产品开发流程规范如</w:t>
      </w:r>
      <w:del w:id="1675" w:author="kimi_zj@sina.com" w:date="2019-09-14T01:58:00Z">
        <w:r w:rsidR="00043B08" w:rsidRPr="005058A9" w:rsidDel="00963A23">
          <w:rPr>
            <w:rFonts w:ascii="宋体" w:eastAsia="宋体" w:hAnsi="宋体" w:hint="eastAsia"/>
            <w:color w:val="000000" w:themeColor="text1"/>
          </w:rPr>
          <w:delText>下</w:delText>
        </w:r>
      </w:del>
      <w:r w:rsidR="00043B08" w:rsidRPr="005058A9">
        <w:rPr>
          <w:rFonts w:ascii="宋体" w:eastAsia="宋体" w:hAnsi="宋体" w:hint="eastAsia"/>
          <w:color w:val="000000" w:themeColor="text1"/>
        </w:rPr>
        <w:t>图</w:t>
      </w:r>
      <w:ins w:id="1676" w:author="kimi_zj@sina.com" w:date="2019-09-14T01:58:00Z">
        <w:r w:rsidR="00963A23">
          <w:rPr>
            <w:rFonts w:ascii="宋体" w:eastAsia="宋体" w:hAnsi="宋体" w:hint="eastAsia"/>
            <w:color w:val="000000" w:themeColor="text1"/>
          </w:rPr>
          <w:t>6-2</w:t>
        </w:r>
      </w:ins>
      <w:r w:rsidR="00043B08" w:rsidRPr="005058A9">
        <w:rPr>
          <w:rFonts w:ascii="宋体" w:eastAsia="宋体" w:hAnsi="宋体" w:hint="eastAsia"/>
          <w:color w:val="000000" w:themeColor="text1"/>
        </w:rPr>
        <w:t>：</w:t>
      </w:r>
    </w:p>
    <w:p w14:paraId="52C4F3DF" w14:textId="5856B7FB" w:rsidR="00043B08" w:rsidRDefault="00043B08" w:rsidP="00990E0D">
      <w:pPr>
        <w:spacing w:line="360" w:lineRule="auto"/>
        <w:ind w:firstLine="420"/>
        <w:rPr>
          <w:ins w:id="1677" w:author="kimi_zj@sina.com" w:date="2019-09-14T01:58:00Z"/>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1DCEAD5" wp14:editId="72858C2B">
            <wp:extent cx="5270500" cy="2992120"/>
            <wp:effectExtent l="0" t="0" r="1270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992120"/>
                    </a:xfrm>
                    <a:prstGeom prst="rect">
                      <a:avLst/>
                    </a:prstGeom>
                  </pic:spPr>
                </pic:pic>
              </a:graphicData>
            </a:graphic>
          </wp:inline>
        </w:drawing>
      </w:r>
    </w:p>
    <w:p w14:paraId="49FA62D7" w14:textId="0F622A88" w:rsidR="00704F27" w:rsidRPr="005058A9" w:rsidRDefault="00704F27">
      <w:pPr>
        <w:spacing w:line="360" w:lineRule="auto"/>
        <w:ind w:firstLine="420"/>
        <w:jc w:val="center"/>
        <w:rPr>
          <w:rFonts w:ascii="宋体" w:eastAsia="宋体" w:hAnsi="宋体"/>
          <w:color w:val="000000" w:themeColor="text1"/>
        </w:rPr>
        <w:pPrChange w:id="1678" w:author="kimi_zj@sina.com" w:date="2019-09-14T01:58:00Z">
          <w:pPr>
            <w:spacing w:line="360" w:lineRule="auto"/>
            <w:ind w:firstLine="420"/>
          </w:pPr>
        </w:pPrChange>
      </w:pPr>
      <w:ins w:id="1679" w:author="kimi_zj@sina.com" w:date="2019-09-14T01:58:00Z">
        <w:r>
          <w:rPr>
            <w:rFonts w:ascii="宋体" w:eastAsia="宋体" w:hAnsi="宋体" w:hint="eastAsia"/>
            <w:color w:val="000000" w:themeColor="text1"/>
          </w:rPr>
          <w:t>图6-2 A公司新产品开发流程规范</w:t>
        </w:r>
      </w:ins>
    </w:p>
    <w:p w14:paraId="085F558B" w14:textId="37330A96" w:rsidR="00043B08" w:rsidRDefault="00043B08" w:rsidP="00990E0D">
      <w:pPr>
        <w:spacing w:line="360" w:lineRule="auto"/>
        <w:ind w:firstLine="420"/>
        <w:rPr>
          <w:ins w:id="1680" w:author="kimi_zj@sina.com" w:date="2019-09-14T01:58:00Z"/>
          <w:rFonts w:ascii="宋体" w:eastAsia="宋体" w:hAnsi="宋体"/>
          <w:color w:val="000000" w:themeColor="text1"/>
        </w:rPr>
      </w:pPr>
      <w:r w:rsidRPr="005058A9">
        <w:rPr>
          <w:rFonts w:ascii="宋体" w:eastAsia="宋体" w:hAnsi="宋体" w:hint="eastAsia"/>
          <w:color w:val="000000" w:themeColor="text1"/>
        </w:rPr>
        <w:t>产品年度关键指标考核体系见下</w:t>
      </w:r>
      <w:ins w:id="1681" w:author="kimi_zj@sina.com" w:date="2019-09-14T01:58:00Z">
        <w:r w:rsidR="007472E6">
          <w:rPr>
            <w:rFonts w:ascii="宋体" w:eastAsia="宋体" w:hAnsi="宋体" w:hint="eastAsia"/>
            <w:color w:val="000000" w:themeColor="text1"/>
          </w:rPr>
          <w:t>表6-1</w:t>
        </w:r>
      </w:ins>
      <w:del w:id="1682" w:author="kimi_zj@sina.com" w:date="2019-09-14T01:58:00Z">
        <w:r w:rsidRPr="005058A9" w:rsidDel="007472E6">
          <w:rPr>
            <w:rFonts w:ascii="宋体" w:eastAsia="宋体" w:hAnsi="宋体" w:hint="eastAsia"/>
            <w:color w:val="000000" w:themeColor="text1"/>
          </w:rPr>
          <w:delText>图</w:delText>
        </w:r>
      </w:del>
      <w:r w:rsidRPr="005058A9">
        <w:rPr>
          <w:rFonts w:ascii="宋体" w:eastAsia="宋体" w:hAnsi="宋体" w:hint="eastAsia"/>
          <w:color w:val="000000" w:themeColor="text1"/>
        </w:rPr>
        <w:t>：</w:t>
      </w:r>
    </w:p>
    <w:p w14:paraId="600C5931" w14:textId="127BE21F" w:rsidR="007472E6" w:rsidRPr="007472E6" w:rsidRDefault="007472E6">
      <w:pPr>
        <w:spacing w:line="360" w:lineRule="auto"/>
        <w:ind w:firstLine="420"/>
        <w:jc w:val="center"/>
        <w:rPr>
          <w:rFonts w:ascii="Calibri" w:eastAsia="宋体" w:hAnsi="Calibri" w:cs="Calibri"/>
          <w:color w:val="000000" w:themeColor="text1"/>
          <w:rPrChange w:id="1683" w:author="kimi_zj@sina.com" w:date="2019-09-14T01:59:00Z">
            <w:rPr>
              <w:rFonts w:ascii="宋体" w:eastAsia="宋体" w:hAnsi="宋体"/>
              <w:color w:val="000000" w:themeColor="text1"/>
            </w:rPr>
          </w:rPrChange>
        </w:rPr>
        <w:pPrChange w:id="1684" w:author="kimi_zj@sina.com" w:date="2019-09-14T01:59:00Z">
          <w:pPr>
            <w:spacing w:line="360" w:lineRule="auto"/>
            <w:ind w:firstLine="420"/>
          </w:pPr>
        </w:pPrChange>
      </w:pPr>
      <w:ins w:id="1685" w:author="kimi_zj@sina.com" w:date="2019-09-14T01:58:00Z">
        <w:r>
          <w:rPr>
            <w:rFonts w:ascii="宋体" w:eastAsia="宋体" w:hAnsi="宋体" w:hint="eastAsia"/>
            <w:color w:val="000000" w:themeColor="text1"/>
          </w:rPr>
          <w:t xml:space="preserve">表6-1 </w:t>
        </w:r>
      </w:ins>
      <w:ins w:id="1686" w:author="kimi_zj@sina.com" w:date="2019-09-14T01:59:00Z">
        <w:r>
          <w:rPr>
            <w:rFonts w:ascii="宋体" w:eastAsia="宋体" w:hAnsi="宋体" w:hint="eastAsia"/>
            <w:color w:val="000000" w:themeColor="text1"/>
          </w:rPr>
          <w:t>A公司产品年度</w:t>
        </w:r>
        <w:r>
          <w:rPr>
            <w:rFonts w:ascii="Calibri" w:eastAsia="宋体" w:hAnsi="Calibri" w:cs="Calibri" w:hint="eastAsia"/>
            <w:color w:val="000000" w:themeColor="text1"/>
          </w:rPr>
          <w:t>关键指标考核体系</w:t>
        </w:r>
      </w:ins>
    </w:p>
    <w:p w14:paraId="60C69C5C" w14:textId="5C6AD2FA" w:rsidR="00043B08" w:rsidRPr="005058A9" w:rsidRDefault="00110A49"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2CB7F6" wp14:editId="314182F3">
            <wp:extent cx="5270500" cy="2227580"/>
            <wp:effectExtent l="0" t="0" r="1270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2227580"/>
                    </a:xfrm>
                    <a:prstGeom prst="rect">
                      <a:avLst/>
                    </a:prstGeom>
                  </pic:spPr>
                </pic:pic>
              </a:graphicData>
            </a:graphic>
          </wp:inline>
        </w:drawing>
      </w:r>
    </w:p>
    <w:p w14:paraId="71350CD3" w14:textId="692DA442" w:rsidR="000D495F" w:rsidRPr="005058A9" w:rsidRDefault="001159D3" w:rsidP="000D495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除了上述两个流程规划和制度以外，还有其他一些辅助的管理规范文件需要逐步建立，比如</w:t>
      </w:r>
      <w:r w:rsidR="000D495F" w:rsidRPr="005058A9">
        <w:rPr>
          <w:rFonts w:ascii="宋体" w:eastAsia="宋体" w:hAnsi="宋体" w:hint="eastAsia"/>
          <w:color w:val="000000" w:themeColor="text1"/>
        </w:rPr>
        <w:t>下面这些规范文件：</w:t>
      </w:r>
      <w:r w:rsidRPr="005058A9">
        <w:rPr>
          <w:rFonts w:ascii="宋体" w:eastAsia="宋体" w:hAnsi="宋体"/>
          <w:color w:val="000000" w:themeColor="text1"/>
        </w:rPr>
        <w:t>市场分析工作管理规范</w:t>
      </w:r>
      <w:r w:rsidRPr="005058A9">
        <w:rPr>
          <w:rFonts w:ascii="宋体" w:eastAsia="宋体" w:hAnsi="宋体" w:hint="eastAsia"/>
          <w:color w:val="000000" w:themeColor="text1"/>
        </w:rPr>
        <w:t>、</w:t>
      </w:r>
      <w:r w:rsidRPr="005058A9">
        <w:rPr>
          <w:rFonts w:ascii="宋体" w:eastAsia="宋体" w:hAnsi="宋体"/>
          <w:color w:val="000000" w:themeColor="text1"/>
        </w:rPr>
        <w:t>产品业务计划管理规范</w:t>
      </w:r>
      <w:r w:rsidRPr="005058A9">
        <w:rPr>
          <w:rFonts w:ascii="宋体" w:eastAsia="宋体" w:hAnsi="宋体" w:hint="eastAsia"/>
          <w:color w:val="000000" w:themeColor="text1"/>
        </w:rPr>
        <w:t>、</w:t>
      </w:r>
      <w:r w:rsidRPr="005058A9">
        <w:rPr>
          <w:rFonts w:ascii="宋体" w:eastAsia="宋体" w:hAnsi="宋体"/>
          <w:color w:val="000000" w:themeColor="text1"/>
        </w:rPr>
        <w:t>客户需求管理规范</w:t>
      </w:r>
      <w:r w:rsidRPr="005058A9">
        <w:rPr>
          <w:rFonts w:ascii="宋体" w:eastAsia="宋体" w:hAnsi="宋体" w:hint="eastAsia"/>
          <w:color w:val="000000" w:themeColor="text1"/>
        </w:rPr>
        <w:t>、</w:t>
      </w:r>
      <w:r w:rsidRPr="005058A9">
        <w:rPr>
          <w:rFonts w:ascii="宋体" w:eastAsia="宋体" w:hAnsi="宋体"/>
          <w:color w:val="000000" w:themeColor="text1"/>
        </w:rPr>
        <w:t>产品设计工作规范</w:t>
      </w:r>
      <w:r w:rsidRPr="005058A9">
        <w:rPr>
          <w:rFonts w:ascii="宋体" w:eastAsia="宋体" w:hAnsi="宋体" w:hint="eastAsia"/>
          <w:color w:val="000000" w:themeColor="text1"/>
        </w:rPr>
        <w:t>、</w:t>
      </w:r>
      <w:r w:rsidRPr="005058A9">
        <w:rPr>
          <w:rFonts w:ascii="宋体" w:eastAsia="宋体" w:hAnsi="宋体"/>
          <w:color w:val="000000" w:themeColor="text1"/>
        </w:rPr>
        <w:t>产品上市发布管理规划</w:t>
      </w:r>
      <w:r w:rsidR="000D495F" w:rsidRPr="005058A9">
        <w:rPr>
          <w:rFonts w:ascii="宋体" w:eastAsia="宋体" w:hAnsi="宋体" w:hint="eastAsia"/>
          <w:color w:val="000000" w:themeColor="text1"/>
        </w:rPr>
        <w:t>等等。还有一些制度文件：</w:t>
      </w:r>
      <w:r w:rsidR="000D495F" w:rsidRPr="005058A9">
        <w:rPr>
          <w:rFonts w:ascii="宋体" w:eastAsia="宋体" w:hAnsi="宋体"/>
          <w:color w:val="000000" w:themeColor="text1"/>
        </w:rPr>
        <w:t>产品业务计划评审机制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产品研发立项评审机制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内部客户样板点建设机制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市场与产品沟通机制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产品与技术沟通机制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产品利益分享激励</w:t>
      </w:r>
      <w:r w:rsidR="000D495F" w:rsidRPr="005058A9">
        <w:rPr>
          <w:rFonts w:ascii="宋体" w:eastAsia="宋体" w:hAnsi="宋体"/>
          <w:color w:val="000000" w:themeColor="text1"/>
        </w:rPr>
        <w:lastRenderedPageBreak/>
        <w:t>机制</w:t>
      </w:r>
      <w:r w:rsidR="000D495F" w:rsidRPr="005058A9">
        <w:rPr>
          <w:rFonts w:ascii="宋体" w:eastAsia="宋体" w:hAnsi="宋体" w:hint="eastAsia"/>
          <w:color w:val="000000" w:themeColor="text1"/>
        </w:rPr>
        <w:t>等等。上述这些规范和机制文件都需要A公司在后续的产品规划管理实践活动中去不断建立和完善。</w:t>
      </w:r>
    </w:p>
    <w:p w14:paraId="3A3FDDC1" w14:textId="600D6E0E" w:rsidR="00DD57C5" w:rsidRPr="00B84BE8" w:rsidRDefault="009F012F">
      <w:pPr>
        <w:spacing w:line="360" w:lineRule="auto"/>
        <w:outlineLvl w:val="1"/>
        <w:rPr>
          <w:rFonts w:ascii="宋体" w:eastAsia="宋体" w:hAnsi="宋体"/>
          <w:b/>
          <w:color w:val="000000" w:themeColor="text1"/>
        </w:rPr>
      </w:pPr>
      <w:ins w:id="1687" w:author="kimi_zj@sina.com" w:date="2019-09-14T01:46:00Z">
        <w:r>
          <w:rPr>
            <w:rFonts w:ascii="宋体" w:eastAsia="宋体" w:hAnsi="宋体" w:hint="eastAsia"/>
            <w:b/>
            <w:color w:val="000000" w:themeColor="text1"/>
          </w:rPr>
          <w:t>6</w:t>
        </w:r>
      </w:ins>
      <w:del w:id="1688" w:author="kimi_zj@sina.com" w:date="2019-09-14T01:46:00Z">
        <w:r w:rsidR="009C7C0A" w:rsidRPr="00B84BE8" w:rsidDel="009F012F">
          <w:rPr>
            <w:rFonts w:ascii="宋体" w:eastAsia="宋体" w:hAnsi="宋体" w:hint="eastAsia"/>
            <w:b/>
            <w:color w:val="000000" w:themeColor="text1"/>
          </w:rPr>
          <w:delText>5</w:delText>
        </w:r>
      </w:del>
      <w:r w:rsidR="009C7C0A" w:rsidRPr="00B84BE8">
        <w:rPr>
          <w:rFonts w:ascii="宋体" w:eastAsia="宋体" w:hAnsi="宋体" w:hint="eastAsia"/>
          <w:b/>
          <w:color w:val="000000" w:themeColor="text1"/>
        </w:rPr>
        <w:t>.3</w:t>
      </w:r>
      <w:r w:rsidR="00076025"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人才保障</w:t>
      </w:r>
    </w:p>
    <w:p w14:paraId="189A5D2D" w14:textId="6C33F8F9" w:rsidR="00063482" w:rsidRDefault="004A1B93" w:rsidP="004A1B93">
      <w:pPr>
        <w:spacing w:line="360" w:lineRule="auto"/>
        <w:ind w:firstLine="420"/>
        <w:rPr>
          <w:ins w:id="1689" w:author="kimi_zj@sina.com" w:date="2019-09-14T01:59:00Z"/>
          <w:rFonts w:ascii="宋体" w:eastAsia="宋体" w:hAnsi="宋体"/>
          <w:color w:val="000000" w:themeColor="text1"/>
        </w:rPr>
      </w:pPr>
      <w:r w:rsidRPr="005058A9">
        <w:rPr>
          <w:rFonts w:ascii="宋体" w:eastAsia="宋体" w:hAnsi="宋体" w:hint="eastAsia"/>
          <w:color w:val="000000" w:themeColor="text1"/>
        </w:rPr>
        <w:t>前面在调研A公司的营销总监了解到A公司目前其实没有真正的产品经理，每一个项目会指定一个所谓的产品经理，往往从技术团队找一个有经验的人来担任。项目管理要求每个项目需要有专门的项目经理，产品管理一样需要有专业的项目经理，只有专业的人才能作出专业的事情。产品经理</w:t>
      </w:r>
      <w:r w:rsidR="00C266CD" w:rsidRPr="005058A9">
        <w:rPr>
          <w:rFonts w:ascii="宋体" w:eastAsia="宋体" w:hAnsi="宋体" w:hint="eastAsia"/>
          <w:color w:val="000000" w:themeColor="text1"/>
        </w:rPr>
        <w:t>除了具备该领域的业务能力和丰富经验以外，还需要具备</w:t>
      </w:r>
      <w:r w:rsidR="001E5DA7" w:rsidRPr="005058A9">
        <w:rPr>
          <w:rFonts w:ascii="宋体" w:eastAsia="宋体" w:hAnsi="宋体" w:hint="eastAsia"/>
          <w:color w:val="000000" w:themeColor="text1"/>
        </w:rPr>
        <w:t>以下表格中的系统化能力</w:t>
      </w:r>
      <w:ins w:id="1690" w:author="kimi_zj@sina.com" w:date="2019-09-14T02:00:00Z">
        <w:r w:rsidR="00E316BE">
          <w:rPr>
            <w:rFonts w:ascii="宋体" w:eastAsia="宋体" w:hAnsi="宋体" w:hint="eastAsia"/>
            <w:color w:val="000000" w:themeColor="text1"/>
          </w:rPr>
          <w:t>，如表6-2所示</w:t>
        </w:r>
        <w:r w:rsidR="00F330D7">
          <w:rPr>
            <w:rFonts w:ascii="宋体" w:eastAsia="宋体" w:hAnsi="宋体" w:hint="eastAsia"/>
            <w:color w:val="000000" w:themeColor="text1"/>
          </w:rPr>
          <w:t>：</w:t>
        </w:r>
      </w:ins>
      <w:del w:id="1691" w:author="kimi_zj@sina.com" w:date="2019-09-14T02:00:00Z">
        <w:r w:rsidR="001E5DA7" w:rsidRPr="005058A9" w:rsidDel="00E316BE">
          <w:rPr>
            <w:rFonts w:ascii="宋体" w:eastAsia="宋体" w:hAnsi="宋体" w:hint="eastAsia"/>
            <w:color w:val="000000" w:themeColor="text1"/>
          </w:rPr>
          <w:delText>。</w:delText>
        </w:r>
      </w:del>
    </w:p>
    <w:p w14:paraId="085D9B89" w14:textId="2657AF60" w:rsidR="00E316BE" w:rsidRPr="005058A9" w:rsidRDefault="00E316BE">
      <w:pPr>
        <w:spacing w:line="360" w:lineRule="auto"/>
        <w:ind w:firstLine="420"/>
        <w:jc w:val="center"/>
        <w:rPr>
          <w:rFonts w:ascii="宋体" w:eastAsia="宋体" w:hAnsi="宋体"/>
          <w:color w:val="000000" w:themeColor="text1"/>
        </w:rPr>
        <w:pPrChange w:id="1692" w:author="kimi_zj@sina.com" w:date="2019-09-14T02:00:00Z">
          <w:pPr>
            <w:spacing w:line="360" w:lineRule="auto"/>
            <w:ind w:firstLine="420"/>
          </w:pPr>
        </w:pPrChange>
      </w:pPr>
      <w:ins w:id="1693" w:author="kimi_zj@sina.com" w:date="2019-09-14T01:59:00Z">
        <w:r>
          <w:rPr>
            <w:rFonts w:ascii="宋体" w:eastAsia="宋体" w:hAnsi="宋体" w:hint="eastAsia"/>
            <w:color w:val="000000" w:themeColor="text1"/>
          </w:rPr>
          <w:t>表6-2 A公司产品经理能力规范</w:t>
        </w:r>
      </w:ins>
    </w:p>
    <w:p w14:paraId="45F362D4" w14:textId="4E79F2DB" w:rsidR="001E5DA7" w:rsidRPr="005058A9" w:rsidRDefault="001E5DA7" w:rsidP="004A1B93">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7669DCA" wp14:editId="77516A2B">
            <wp:extent cx="5270500" cy="424370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4243705"/>
                    </a:xfrm>
                    <a:prstGeom prst="rect">
                      <a:avLst/>
                    </a:prstGeom>
                  </pic:spPr>
                </pic:pic>
              </a:graphicData>
            </a:graphic>
          </wp:inline>
        </w:drawing>
      </w:r>
    </w:p>
    <w:p w14:paraId="3C271C2A" w14:textId="03D7739F" w:rsidR="00C266CD" w:rsidRPr="005058A9" w:rsidRDefault="0047377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因此A公司应该根据上述产品经理能力框架，结合自身业务在行业内招聘1-2名高级产品经理，然后再在内部研发部或者市场部门选拔2-3名有致力于产</w:t>
      </w:r>
      <w:r w:rsidRPr="005058A9">
        <w:rPr>
          <w:rFonts w:ascii="宋体" w:eastAsia="宋体" w:hAnsi="宋体" w:hint="eastAsia"/>
          <w:color w:val="000000" w:themeColor="text1"/>
        </w:rPr>
        <w:lastRenderedPageBreak/>
        <w:t>品规划工作的员工，进行同步培养，以便最快速度形成A公司的产品规划管理能力。</w:t>
      </w:r>
    </w:p>
    <w:p w14:paraId="621D5291" w14:textId="18AA8269" w:rsidR="00DD57C5" w:rsidRPr="00B84BE8" w:rsidRDefault="009F012F" w:rsidP="009C7C0A">
      <w:pPr>
        <w:spacing w:line="360" w:lineRule="auto"/>
        <w:outlineLvl w:val="1"/>
        <w:rPr>
          <w:rFonts w:ascii="宋体" w:eastAsia="宋体" w:hAnsi="宋体"/>
          <w:b/>
          <w:color w:val="000000" w:themeColor="text1"/>
        </w:rPr>
      </w:pPr>
      <w:ins w:id="1694" w:author="kimi_zj@sina.com" w:date="2019-09-14T01:46:00Z">
        <w:r>
          <w:rPr>
            <w:rFonts w:ascii="宋体" w:eastAsia="宋体" w:hAnsi="宋体" w:hint="eastAsia"/>
            <w:b/>
            <w:color w:val="000000" w:themeColor="text1"/>
          </w:rPr>
          <w:t>6</w:t>
        </w:r>
      </w:ins>
      <w:del w:id="1695" w:author="kimi_zj@sina.com" w:date="2019-09-14T01:46:00Z">
        <w:r w:rsidR="009C7C0A" w:rsidRPr="00B84BE8" w:rsidDel="009F012F">
          <w:rPr>
            <w:rFonts w:ascii="宋体" w:eastAsia="宋体" w:hAnsi="宋体" w:hint="eastAsia"/>
            <w:b/>
            <w:color w:val="000000" w:themeColor="text1"/>
          </w:rPr>
          <w:delText>5</w:delText>
        </w:r>
      </w:del>
      <w:r w:rsidR="009C7C0A" w:rsidRPr="00B84BE8">
        <w:rPr>
          <w:rFonts w:ascii="宋体" w:eastAsia="宋体" w:hAnsi="宋体" w:hint="eastAsia"/>
          <w:b/>
          <w:color w:val="000000" w:themeColor="text1"/>
        </w:rPr>
        <w:t>.4</w:t>
      </w:r>
      <w:r w:rsidR="00076025" w:rsidRPr="00B84BE8">
        <w:rPr>
          <w:rFonts w:ascii="宋体" w:eastAsia="宋体" w:hAnsi="宋体" w:hint="eastAsia"/>
          <w:b/>
          <w:color w:val="000000" w:themeColor="text1"/>
        </w:rPr>
        <w:t xml:space="preserve"> </w:t>
      </w:r>
      <w:r w:rsidR="009C7C0A" w:rsidRPr="00B84BE8">
        <w:rPr>
          <w:rFonts w:ascii="宋体" w:eastAsia="宋体" w:hAnsi="宋体" w:hint="eastAsia"/>
          <w:b/>
          <w:color w:val="000000" w:themeColor="text1"/>
        </w:rPr>
        <w:t>风险</w:t>
      </w:r>
      <w:r w:rsidR="00C9622C" w:rsidRPr="00B84BE8">
        <w:rPr>
          <w:rFonts w:ascii="宋体" w:eastAsia="宋体" w:hAnsi="宋体" w:hint="eastAsia"/>
          <w:b/>
          <w:color w:val="000000" w:themeColor="text1"/>
        </w:rPr>
        <w:t>与应对</w:t>
      </w:r>
    </w:p>
    <w:p w14:paraId="637B38AD" w14:textId="6059BB4D" w:rsidR="00C9622C" w:rsidRPr="00B84BE8" w:rsidRDefault="009F012F" w:rsidP="009F058A">
      <w:pPr>
        <w:spacing w:line="360" w:lineRule="auto"/>
        <w:outlineLvl w:val="2"/>
        <w:rPr>
          <w:rFonts w:ascii="宋体" w:eastAsia="宋体" w:hAnsi="宋体"/>
          <w:b/>
          <w:color w:val="000000" w:themeColor="text1"/>
        </w:rPr>
      </w:pPr>
      <w:ins w:id="1696" w:author="kimi_zj@sina.com" w:date="2019-09-14T01:47:00Z">
        <w:r>
          <w:rPr>
            <w:rFonts w:ascii="宋体" w:eastAsia="宋体" w:hAnsi="宋体" w:hint="eastAsia"/>
            <w:b/>
            <w:color w:val="000000" w:themeColor="text1"/>
          </w:rPr>
          <w:t>6</w:t>
        </w:r>
      </w:ins>
      <w:del w:id="1697" w:author="kimi_zj@sina.com" w:date="2019-09-14T01:47:00Z">
        <w:r w:rsidR="00C9622C" w:rsidRPr="00B84BE8" w:rsidDel="009F012F">
          <w:rPr>
            <w:rFonts w:ascii="宋体" w:eastAsia="宋体" w:hAnsi="宋体" w:hint="eastAsia"/>
            <w:b/>
            <w:color w:val="000000" w:themeColor="text1"/>
          </w:rPr>
          <w:delText>5</w:delText>
        </w:r>
      </w:del>
      <w:r w:rsidR="00C9622C" w:rsidRPr="00B84BE8">
        <w:rPr>
          <w:rFonts w:ascii="宋体" w:eastAsia="宋体" w:hAnsi="宋体" w:hint="eastAsia"/>
          <w:b/>
          <w:color w:val="000000" w:themeColor="text1"/>
        </w:rPr>
        <w:t>.4.1产品规划方案本身存在问题的风险</w:t>
      </w:r>
    </w:p>
    <w:p w14:paraId="734E06A5" w14:textId="1D2DBE07" w:rsidR="0049717C" w:rsidRPr="005058A9" w:rsidRDefault="0049717C" w:rsidP="0049717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5D27D7" w:rsidRPr="005058A9">
        <w:rPr>
          <w:rFonts w:ascii="宋体" w:eastAsia="宋体" w:hAnsi="宋体" w:hint="eastAsia"/>
          <w:color w:val="000000" w:themeColor="text1"/>
        </w:rPr>
        <w:t>由于对A公司的业务情况可能了解得不够深入，对物联网这个领域的学习和认知也可能存在一定的片面性。</w:t>
      </w:r>
      <w:r w:rsidR="00FE0954" w:rsidRPr="005058A9">
        <w:rPr>
          <w:rFonts w:ascii="宋体" w:eastAsia="宋体" w:hAnsi="宋体" w:hint="eastAsia"/>
          <w:color w:val="000000" w:themeColor="text1"/>
        </w:rPr>
        <w:t>如此可能导致由于外界环境在不断发生变化，比如国家政策、社会改革以及行业机构变革等因素，该方案可能出现不适应新环境的情况。因此方案决策者和执行者需要再对方案进行反复研究，并及时研究外界环境变化因素，根据相关因子的变化及时调整方案规划，以便产品规划方案能顺应社会发展趋势和技术的进步。</w:t>
      </w:r>
    </w:p>
    <w:p w14:paraId="19F58122" w14:textId="733F2595" w:rsidR="00DD57C5" w:rsidRPr="00B84BE8" w:rsidRDefault="009F012F" w:rsidP="009F058A">
      <w:pPr>
        <w:spacing w:line="360" w:lineRule="auto"/>
        <w:outlineLvl w:val="2"/>
        <w:rPr>
          <w:rFonts w:ascii="宋体" w:eastAsia="宋体" w:hAnsi="宋体"/>
          <w:b/>
          <w:color w:val="000000" w:themeColor="text1"/>
        </w:rPr>
      </w:pPr>
      <w:ins w:id="1698" w:author="kimi_zj@sina.com" w:date="2019-09-14T01:47:00Z">
        <w:r>
          <w:rPr>
            <w:rFonts w:ascii="宋体" w:eastAsia="宋体" w:hAnsi="宋体" w:hint="eastAsia"/>
            <w:b/>
            <w:color w:val="000000" w:themeColor="text1"/>
          </w:rPr>
          <w:t>6</w:t>
        </w:r>
      </w:ins>
      <w:del w:id="1699" w:author="kimi_zj@sina.com" w:date="2019-09-14T01:47:00Z">
        <w:r w:rsidR="00C9622C" w:rsidRPr="00B84BE8" w:rsidDel="009F012F">
          <w:rPr>
            <w:rFonts w:ascii="宋体" w:eastAsia="宋体" w:hAnsi="宋体" w:hint="eastAsia"/>
            <w:b/>
            <w:color w:val="000000" w:themeColor="text1"/>
          </w:rPr>
          <w:delText>5</w:delText>
        </w:r>
      </w:del>
      <w:r w:rsidR="00C9622C" w:rsidRPr="00B84BE8">
        <w:rPr>
          <w:rFonts w:ascii="宋体" w:eastAsia="宋体" w:hAnsi="宋体" w:hint="eastAsia"/>
          <w:b/>
          <w:color w:val="000000" w:themeColor="text1"/>
        </w:rPr>
        <w:t>.4.2组织变革推动的风险</w:t>
      </w:r>
    </w:p>
    <w:p w14:paraId="0C950230" w14:textId="5D086BFF" w:rsidR="00E929B0" w:rsidRPr="005058A9" w:rsidRDefault="00E929B0" w:rsidP="00E929B0">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46AAA" w:rsidRPr="005058A9">
        <w:rPr>
          <w:rFonts w:ascii="宋体" w:eastAsia="宋体" w:hAnsi="宋体" w:hint="eastAsia"/>
          <w:color w:val="000000" w:themeColor="text1"/>
        </w:rPr>
        <w:t>由于A公司是一家传统国有企业背景的初创公司，可能会受到传统国有企业决策流程以及企业内部管理者利益分配的问题导致组织机构不能像预想的方案进行调整，或者不能及时作出调整，延误商业机会。因此在组织机构调整之初需要尽可能思虑周全，并跟相关管理层和股东进行细致的沟通。以在企业内部从高层管理者到中层管理者都认识到变革对公司带来的好处和价值，达到组织认同。同时在决策流程方面，需要结合A企业混合所有制的优势条件，实现快速决策。</w:t>
      </w:r>
    </w:p>
    <w:p w14:paraId="78DACE25" w14:textId="47BAA6DE" w:rsidR="00C9622C" w:rsidRPr="00B84BE8" w:rsidRDefault="009F012F" w:rsidP="009F058A">
      <w:pPr>
        <w:spacing w:line="360" w:lineRule="auto"/>
        <w:outlineLvl w:val="2"/>
        <w:rPr>
          <w:rFonts w:ascii="宋体" w:eastAsia="宋体" w:hAnsi="宋体"/>
          <w:b/>
          <w:color w:val="000000" w:themeColor="text1"/>
        </w:rPr>
      </w:pPr>
      <w:ins w:id="1700" w:author="kimi_zj@sina.com" w:date="2019-09-14T01:47:00Z">
        <w:r>
          <w:rPr>
            <w:rFonts w:ascii="宋体" w:eastAsia="宋体" w:hAnsi="宋体" w:hint="eastAsia"/>
            <w:b/>
            <w:color w:val="000000" w:themeColor="text1"/>
          </w:rPr>
          <w:t>6</w:t>
        </w:r>
      </w:ins>
      <w:del w:id="1701" w:author="kimi_zj@sina.com" w:date="2019-09-14T01:47:00Z">
        <w:r w:rsidR="00C9622C" w:rsidRPr="00B84BE8" w:rsidDel="009F012F">
          <w:rPr>
            <w:rFonts w:ascii="宋体" w:eastAsia="宋体" w:hAnsi="宋体"/>
            <w:b/>
            <w:color w:val="000000" w:themeColor="text1"/>
          </w:rPr>
          <w:delText>5</w:delText>
        </w:r>
      </w:del>
      <w:r w:rsidR="00C9622C" w:rsidRPr="00B84BE8">
        <w:rPr>
          <w:rFonts w:ascii="宋体" w:eastAsia="宋体" w:hAnsi="宋体"/>
          <w:b/>
          <w:color w:val="000000" w:themeColor="text1"/>
        </w:rPr>
        <w:t>.4.3</w:t>
      </w:r>
      <w:r w:rsidR="00C9622C" w:rsidRPr="00B84BE8">
        <w:rPr>
          <w:rFonts w:ascii="宋体" w:eastAsia="宋体" w:hAnsi="宋体" w:hint="eastAsia"/>
          <w:b/>
          <w:color w:val="000000" w:themeColor="text1"/>
        </w:rPr>
        <w:t>人力资源风险</w:t>
      </w:r>
    </w:p>
    <w:p w14:paraId="3A7885F8" w14:textId="735287FF" w:rsidR="00AF63FD" w:rsidRPr="005058A9" w:rsidRDefault="002B0468" w:rsidP="00AF63FD">
      <w:pPr>
        <w:spacing w:line="360" w:lineRule="auto"/>
        <w:rPr>
          <w:rFonts w:ascii="宋体" w:eastAsia="宋体" w:hAnsi="宋体"/>
          <w:color w:val="000000" w:themeColor="text1"/>
        </w:rPr>
      </w:pPr>
      <w:r w:rsidRPr="005058A9">
        <w:rPr>
          <w:rFonts w:ascii="宋体" w:eastAsia="宋体" w:hAnsi="宋体" w:hint="eastAsia"/>
          <w:color w:val="000000" w:themeColor="text1"/>
        </w:rPr>
        <w:tab/>
        <w:t>由于A企业的历史发展原因，一方面是从传统制造业企业孵化出的新创团队，</w:t>
      </w:r>
      <w:r w:rsidR="001E017E" w:rsidRPr="005058A9">
        <w:rPr>
          <w:rFonts w:ascii="宋体" w:eastAsia="宋体" w:hAnsi="宋体" w:hint="eastAsia"/>
          <w:color w:val="000000" w:themeColor="text1"/>
        </w:rPr>
        <w:t>企业的领导者是否认识到产品经理的重要性，以及产品经理的专业化要求，对产品经理这一部分的人才招聘和培养足够重视。</w:t>
      </w:r>
      <w:r w:rsidRPr="005058A9">
        <w:rPr>
          <w:rFonts w:ascii="宋体" w:eastAsia="宋体" w:hAnsi="宋体" w:hint="eastAsia"/>
          <w:color w:val="000000" w:themeColor="text1"/>
        </w:rPr>
        <w:t>另外一方面A企业所处的位置属于</w:t>
      </w:r>
      <w:r w:rsidR="001E017E" w:rsidRPr="005058A9">
        <w:rPr>
          <w:rFonts w:ascii="宋体" w:eastAsia="宋体" w:hAnsi="宋体" w:hint="eastAsia"/>
          <w:color w:val="000000" w:themeColor="text1"/>
        </w:rPr>
        <w:t>一个三四线城市。因此在物联网这个快速发展的行业，是否能以优越的条件，快</w:t>
      </w:r>
      <w:r w:rsidR="001E017E" w:rsidRPr="005058A9">
        <w:rPr>
          <w:rFonts w:ascii="宋体" w:eastAsia="宋体" w:hAnsi="宋体" w:hint="eastAsia"/>
          <w:color w:val="000000" w:themeColor="text1"/>
        </w:rPr>
        <w:lastRenderedPageBreak/>
        <w:t>速吸引一批有能力有想法愿意和A企业一起在艰苦条件下创业的产品经理进入公司。上述两个问题都需要企业的最高领导者加强自身的学习和认识，了解现在互联网行业的产品运作模式，从根本上认识到产品规划和产品经理的专业性和重要性，从而把人才引进和培养工作当成“一把手”工程，才能在短期内达到预想的效果。</w:t>
      </w:r>
    </w:p>
    <w:p w14:paraId="0433974E" w14:textId="1F857B7B" w:rsidR="00C9622C" w:rsidRPr="005058A9" w:rsidRDefault="00C9622C">
      <w:pPr>
        <w:spacing w:line="360" w:lineRule="auto"/>
        <w:rPr>
          <w:rFonts w:ascii="宋体" w:eastAsia="宋体" w:hAnsi="宋体"/>
          <w:color w:val="000000" w:themeColor="text1"/>
        </w:rPr>
      </w:pPr>
    </w:p>
    <w:p w14:paraId="7A67C3E0" w14:textId="77777777" w:rsidR="00DD57C5" w:rsidRPr="005058A9" w:rsidRDefault="00DD57C5">
      <w:pPr>
        <w:spacing w:line="360" w:lineRule="auto"/>
        <w:rPr>
          <w:rFonts w:ascii="宋体" w:eastAsia="宋体" w:hAnsi="宋体"/>
          <w:color w:val="000000" w:themeColor="text1"/>
        </w:rPr>
      </w:pPr>
    </w:p>
    <w:p w14:paraId="79D24FFF" w14:textId="77777777" w:rsidR="00DD57C5" w:rsidRPr="005058A9" w:rsidRDefault="00DD57C5">
      <w:pPr>
        <w:spacing w:line="360" w:lineRule="auto"/>
        <w:rPr>
          <w:rFonts w:ascii="宋体" w:eastAsia="宋体" w:hAnsi="宋体"/>
          <w:color w:val="000000" w:themeColor="text1"/>
        </w:rPr>
      </w:pPr>
    </w:p>
    <w:p w14:paraId="53006F5C" w14:textId="77777777" w:rsidR="00580CD1" w:rsidRPr="005058A9" w:rsidRDefault="00580CD1">
      <w:pPr>
        <w:spacing w:line="360" w:lineRule="auto"/>
        <w:rPr>
          <w:rFonts w:ascii="宋体" w:eastAsia="宋体" w:hAnsi="宋体"/>
          <w:color w:val="000000" w:themeColor="text1"/>
        </w:rPr>
      </w:pPr>
    </w:p>
    <w:p w14:paraId="52BCF549" w14:textId="77777777" w:rsidR="00580CD1" w:rsidRPr="005058A9" w:rsidRDefault="00580CD1">
      <w:pPr>
        <w:spacing w:line="360" w:lineRule="auto"/>
        <w:rPr>
          <w:rFonts w:ascii="宋体" w:eastAsia="宋体" w:hAnsi="宋体"/>
          <w:color w:val="000000" w:themeColor="text1"/>
        </w:rPr>
      </w:pPr>
    </w:p>
    <w:p w14:paraId="1453F1EF" w14:textId="77777777" w:rsidR="00DD57C5" w:rsidRPr="005058A9" w:rsidRDefault="00DD57C5">
      <w:pPr>
        <w:spacing w:line="360" w:lineRule="auto"/>
        <w:rPr>
          <w:rFonts w:ascii="宋体" w:eastAsia="宋体" w:hAnsi="宋体"/>
          <w:color w:val="000000" w:themeColor="text1"/>
        </w:rPr>
      </w:pPr>
    </w:p>
    <w:p w14:paraId="6BED1A65" w14:textId="77777777" w:rsidR="0083650D" w:rsidRPr="005058A9" w:rsidRDefault="0083650D">
      <w:pPr>
        <w:spacing w:line="360" w:lineRule="auto"/>
        <w:rPr>
          <w:rFonts w:ascii="宋体" w:eastAsia="宋体" w:hAnsi="宋体"/>
          <w:color w:val="000000" w:themeColor="text1"/>
        </w:rPr>
      </w:pPr>
    </w:p>
    <w:p w14:paraId="021A87B6" w14:textId="77777777" w:rsidR="0083650D" w:rsidRPr="005058A9" w:rsidRDefault="0083650D">
      <w:pPr>
        <w:spacing w:line="360" w:lineRule="auto"/>
        <w:rPr>
          <w:rFonts w:ascii="宋体" w:eastAsia="宋体" w:hAnsi="宋体"/>
          <w:color w:val="000000" w:themeColor="text1"/>
        </w:rPr>
      </w:pPr>
    </w:p>
    <w:p w14:paraId="4ED4FDB3" w14:textId="77777777" w:rsidR="0083650D" w:rsidRPr="005058A9" w:rsidRDefault="0083650D">
      <w:pPr>
        <w:spacing w:line="360" w:lineRule="auto"/>
        <w:rPr>
          <w:rFonts w:ascii="宋体" w:eastAsia="宋体" w:hAnsi="宋体"/>
          <w:color w:val="000000" w:themeColor="text1"/>
        </w:rPr>
      </w:pPr>
    </w:p>
    <w:p w14:paraId="5C1598CA" w14:textId="77777777" w:rsidR="0083650D" w:rsidRPr="005058A9" w:rsidRDefault="0083650D">
      <w:pPr>
        <w:spacing w:line="360" w:lineRule="auto"/>
        <w:rPr>
          <w:rFonts w:ascii="宋体" w:eastAsia="宋体" w:hAnsi="宋体"/>
          <w:color w:val="000000" w:themeColor="text1"/>
        </w:rPr>
      </w:pPr>
    </w:p>
    <w:p w14:paraId="43936948" w14:textId="77777777" w:rsidR="0083650D" w:rsidRPr="005058A9" w:rsidRDefault="0083650D">
      <w:pPr>
        <w:spacing w:line="360" w:lineRule="auto"/>
        <w:rPr>
          <w:rFonts w:ascii="宋体" w:eastAsia="宋体" w:hAnsi="宋体"/>
          <w:color w:val="000000" w:themeColor="text1"/>
        </w:rPr>
      </w:pPr>
    </w:p>
    <w:p w14:paraId="093AB837" w14:textId="77777777" w:rsidR="0083650D" w:rsidRPr="005058A9" w:rsidRDefault="0083650D">
      <w:pPr>
        <w:spacing w:line="360" w:lineRule="auto"/>
        <w:rPr>
          <w:rFonts w:ascii="宋体" w:eastAsia="宋体" w:hAnsi="宋体"/>
          <w:color w:val="000000" w:themeColor="text1"/>
        </w:rPr>
      </w:pPr>
    </w:p>
    <w:p w14:paraId="2CB9CD47" w14:textId="77777777" w:rsidR="0083650D" w:rsidRPr="005058A9" w:rsidRDefault="0083650D">
      <w:pPr>
        <w:spacing w:line="360" w:lineRule="auto"/>
        <w:rPr>
          <w:rFonts w:ascii="宋体" w:eastAsia="宋体" w:hAnsi="宋体"/>
          <w:color w:val="000000" w:themeColor="text1"/>
        </w:rPr>
      </w:pPr>
    </w:p>
    <w:p w14:paraId="6F04F894" w14:textId="77777777" w:rsidR="0083650D" w:rsidRPr="005058A9" w:rsidRDefault="0083650D">
      <w:pPr>
        <w:spacing w:line="360" w:lineRule="auto"/>
        <w:rPr>
          <w:rFonts w:ascii="宋体" w:eastAsia="宋体" w:hAnsi="宋体"/>
          <w:color w:val="000000" w:themeColor="text1"/>
        </w:rPr>
      </w:pPr>
    </w:p>
    <w:p w14:paraId="2CC1332A" w14:textId="77777777" w:rsidR="0083650D" w:rsidRPr="005058A9" w:rsidRDefault="0083650D">
      <w:pPr>
        <w:spacing w:line="360" w:lineRule="auto"/>
        <w:rPr>
          <w:rFonts w:ascii="宋体" w:eastAsia="宋体" w:hAnsi="宋体"/>
          <w:color w:val="000000" w:themeColor="text1"/>
        </w:rPr>
      </w:pPr>
    </w:p>
    <w:p w14:paraId="0AD48D3B" w14:textId="77777777" w:rsidR="0083650D" w:rsidRPr="005058A9" w:rsidRDefault="0083650D">
      <w:pPr>
        <w:spacing w:line="360" w:lineRule="auto"/>
        <w:rPr>
          <w:rFonts w:ascii="宋体" w:eastAsia="宋体" w:hAnsi="宋体"/>
          <w:color w:val="000000" w:themeColor="text1"/>
        </w:rPr>
      </w:pPr>
    </w:p>
    <w:p w14:paraId="173AC20A" w14:textId="77777777" w:rsidR="0083650D" w:rsidRPr="005058A9" w:rsidRDefault="0083650D">
      <w:pPr>
        <w:spacing w:line="360" w:lineRule="auto"/>
        <w:rPr>
          <w:rFonts w:ascii="宋体" w:eastAsia="宋体" w:hAnsi="宋体"/>
          <w:color w:val="000000" w:themeColor="text1"/>
        </w:rPr>
      </w:pPr>
    </w:p>
    <w:p w14:paraId="4432B68D" w14:textId="77777777" w:rsidR="0083650D" w:rsidRPr="005058A9" w:rsidRDefault="0083650D">
      <w:pPr>
        <w:spacing w:line="360" w:lineRule="auto"/>
        <w:rPr>
          <w:rFonts w:ascii="宋体" w:eastAsia="宋体" w:hAnsi="宋体"/>
          <w:color w:val="000000" w:themeColor="text1"/>
        </w:rPr>
      </w:pPr>
    </w:p>
    <w:p w14:paraId="737520E2" w14:textId="793183B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w:t>
      </w:r>
      <w:ins w:id="1702" w:author="kimi_zj@sina.com" w:date="2019-09-14T01:47:00Z">
        <w:r w:rsidR="00805750">
          <w:rPr>
            <w:rFonts w:ascii="宋体" w:eastAsia="宋体" w:hAnsi="宋体" w:hint="eastAsia"/>
            <w:b/>
            <w:color w:val="000000" w:themeColor="text1"/>
          </w:rPr>
          <w:t>七</w:t>
        </w:r>
      </w:ins>
      <w:del w:id="1703" w:author="kimi_zj@sina.com" w:date="2019-09-14T01:47:00Z">
        <w:r w:rsidRPr="005058A9" w:rsidDel="00805750">
          <w:rPr>
            <w:rFonts w:ascii="宋体" w:eastAsia="宋体" w:hAnsi="宋体" w:hint="eastAsia"/>
            <w:b/>
            <w:color w:val="000000" w:themeColor="text1"/>
          </w:rPr>
          <w:delText>六</w:delText>
        </w:r>
      </w:del>
      <w:r w:rsidRPr="005058A9">
        <w:rPr>
          <w:rFonts w:ascii="宋体" w:eastAsia="宋体" w:hAnsi="宋体" w:hint="eastAsia"/>
          <w:b/>
          <w:color w:val="000000" w:themeColor="text1"/>
        </w:rPr>
        <w:t>章 结束语</w:t>
      </w:r>
    </w:p>
    <w:p w14:paraId="6F7B6DBE" w14:textId="42400ADD" w:rsidR="00DD57C5" w:rsidRPr="00B84BE8" w:rsidRDefault="00805750">
      <w:pPr>
        <w:spacing w:line="360" w:lineRule="auto"/>
        <w:outlineLvl w:val="1"/>
        <w:rPr>
          <w:rFonts w:ascii="宋体" w:eastAsia="宋体" w:hAnsi="宋体"/>
          <w:b/>
          <w:color w:val="000000" w:themeColor="text1"/>
        </w:rPr>
      </w:pPr>
      <w:ins w:id="1704" w:author="kimi_zj@sina.com" w:date="2019-09-14T01:47:00Z">
        <w:r>
          <w:rPr>
            <w:rFonts w:ascii="宋体" w:eastAsia="宋体" w:hAnsi="宋体" w:hint="eastAsia"/>
            <w:b/>
            <w:color w:val="000000" w:themeColor="text1"/>
          </w:rPr>
          <w:t>7</w:t>
        </w:r>
      </w:ins>
      <w:del w:id="1705" w:author="kimi_zj@sina.com" w:date="2019-09-14T01:47:00Z">
        <w:r w:rsidR="00076025" w:rsidRPr="00B84BE8" w:rsidDel="00805750">
          <w:rPr>
            <w:rFonts w:ascii="宋体" w:eastAsia="宋体" w:hAnsi="宋体" w:hint="eastAsia"/>
            <w:b/>
            <w:color w:val="000000" w:themeColor="text1"/>
          </w:rPr>
          <w:delText>6</w:delText>
        </w:r>
      </w:del>
      <w:r w:rsidR="00076025" w:rsidRPr="00B84BE8">
        <w:rPr>
          <w:rFonts w:ascii="宋体" w:eastAsia="宋体" w:hAnsi="宋体" w:hint="eastAsia"/>
          <w:b/>
          <w:color w:val="000000" w:themeColor="text1"/>
        </w:rPr>
        <w:t>.1 全文总结</w:t>
      </w:r>
    </w:p>
    <w:p w14:paraId="6D2E04BC" w14:textId="6435F52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新产品开发是企业生存和发展的战略核心之一，是企业日常经营管理的重点内容，影响着企业的生存和发展。开发出一个好的新产品，赢得市场追捧和客户信赖，可以使企业获得成功的竞争优势和长期可持续的发展。</w:t>
      </w:r>
      <w:r w:rsidR="008B46D7" w:rsidRPr="005058A9">
        <w:rPr>
          <w:rFonts w:ascii="宋体" w:eastAsia="宋体" w:hAnsi="宋体" w:hint="eastAsia"/>
          <w:color w:val="000000" w:themeColor="text1"/>
        </w:rPr>
        <w:t>当前的市场机会纷繁复杂，如何保持战略定力，以一套科学的方法来指导企业的新产品开发和管理是现代企业，尤其是To B企业广泛存在的问题。</w:t>
      </w:r>
      <w:r w:rsidR="00B576FF" w:rsidRPr="005058A9">
        <w:rPr>
          <w:rFonts w:ascii="宋体" w:eastAsia="宋体" w:hAnsi="宋体" w:hint="eastAsia"/>
          <w:color w:val="000000" w:themeColor="text1"/>
        </w:rPr>
        <w:t>从2010</w:t>
      </w:r>
      <w:r w:rsidR="00635B42" w:rsidRPr="005058A9">
        <w:rPr>
          <w:rFonts w:ascii="宋体" w:eastAsia="宋体" w:hAnsi="宋体" w:hint="eastAsia"/>
          <w:color w:val="000000" w:themeColor="text1"/>
        </w:rPr>
        <w:t>年至今，由于中国数字经济的兴起，IT互联网的不断发展，国内成长起了一大批的中小科技公司。这类公司最大的特点就是缺乏企业战略、缺乏产品线战略和产品规划，在市场中随波逐流，哪儿有机会就往哪儿上。造成市场识别不精准，</w:t>
      </w:r>
      <w:r w:rsidR="00D54CA6" w:rsidRPr="005058A9">
        <w:rPr>
          <w:rFonts w:ascii="宋体" w:eastAsia="宋体" w:hAnsi="宋体" w:hint="eastAsia"/>
          <w:color w:val="000000" w:themeColor="text1"/>
        </w:rPr>
        <w:t>产品规划缺失，资源分配错乱等问题。由此可见科学的产品规划和产品管理对现代企业</w:t>
      </w:r>
      <w:r w:rsidRPr="005058A9">
        <w:rPr>
          <w:rFonts w:ascii="宋体" w:eastAsia="宋体" w:hAnsi="宋体" w:hint="eastAsia"/>
          <w:color w:val="000000" w:themeColor="text1"/>
        </w:rPr>
        <w:t>开发管理的重要性和必要性。</w:t>
      </w:r>
    </w:p>
    <w:p w14:paraId="443C1A0A" w14:textId="5493CD56"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w:t>
      </w:r>
      <w:r w:rsidR="00B40F92" w:rsidRPr="005058A9">
        <w:rPr>
          <w:rFonts w:ascii="宋体" w:eastAsia="宋体" w:hAnsi="宋体" w:hint="eastAsia"/>
          <w:color w:val="000000" w:themeColor="text1"/>
        </w:rPr>
        <w:t>文是在查阅了大量的相关文献，收集了大量公司内部资料并对</w:t>
      </w:r>
      <w:r w:rsidRPr="005058A9">
        <w:rPr>
          <w:rFonts w:ascii="宋体" w:eastAsia="宋体" w:hAnsi="宋体" w:hint="eastAsia"/>
          <w:color w:val="000000" w:themeColor="text1"/>
        </w:rPr>
        <w:t>相关负责人进行调研访谈的基础上完成的。</w:t>
      </w:r>
      <w:r w:rsidR="005536A4" w:rsidRPr="005058A9">
        <w:rPr>
          <w:rFonts w:ascii="宋体" w:eastAsia="宋体" w:hAnsi="宋体"/>
          <w:color w:val="000000" w:themeColor="text1"/>
        </w:rPr>
        <w:t>本文</w:t>
      </w:r>
      <w:r w:rsidR="005536A4" w:rsidRPr="005058A9">
        <w:rPr>
          <w:rFonts w:ascii="宋体" w:eastAsia="宋体" w:hAnsi="宋体" w:hint="eastAsia"/>
          <w:color w:val="000000" w:themeColor="text1"/>
        </w:rPr>
        <w:t>充分利用</w:t>
      </w:r>
      <w:r w:rsidR="00D45FC2" w:rsidRPr="005058A9">
        <w:rPr>
          <w:rFonts w:ascii="宋体" w:eastAsia="宋体" w:hAnsi="宋体"/>
          <w:color w:val="000000" w:themeColor="text1"/>
        </w:rPr>
        <w:t>产品生命周期理论、STP</w:t>
      </w:r>
      <w:r w:rsidR="005536A4" w:rsidRPr="005058A9">
        <w:rPr>
          <w:rFonts w:ascii="宋体" w:eastAsia="宋体" w:hAnsi="宋体"/>
          <w:color w:val="000000" w:themeColor="text1"/>
        </w:rPr>
        <w:t>理论、</w:t>
      </w:r>
      <w:r w:rsidR="00D45FC2" w:rsidRPr="005058A9">
        <w:rPr>
          <w:rFonts w:ascii="宋体" w:eastAsia="宋体" w:hAnsi="宋体"/>
          <w:color w:val="000000" w:themeColor="text1"/>
        </w:rPr>
        <w:t>波士顿矩阵</w:t>
      </w:r>
      <w:r w:rsidR="005536A4" w:rsidRPr="005058A9">
        <w:rPr>
          <w:rFonts w:ascii="宋体" w:eastAsia="宋体" w:hAnsi="宋体" w:hint="eastAsia"/>
          <w:color w:val="000000" w:themeColor="text1"/>
        </w:rPr>
        <w:t>和安索夫矩阵</w:t>
      </w:r>
      <w:r w:rsidR="00D45FC2" w:rsidRPr="005058A9">
        <w:rPr>
          <w:rFonts w:ascii="宋体" w:eastAsia="宋体" w:hAnsi="宋体"/>
          <w:color w:val="000000" w:themeColor="text1"/>
        </w:rPr>
        <w:t>等工具应用到A</w:t>
      </w:r>
      <w:r w:rsidR="005536A4" w:rsidRPr="005058A9">
        <w:rPr>
          <w:rFonts w:ascii="宋体" w:eastAsia="宋体" w:hAnsi="宋体" w:hint="eastAsia"/>
          <w:color w:val="000000" w:themeColor="text1"/>
        </w:rPr>
        <w:t>公司</w:t>
      </w:r>
      <w:r w:rsidR="00D45FC2" w:rsidRPr="005058A9">
        <w:rPr>
          <w:rFonts w:ascii="宋体" w:eastAsia="宋体" w:hAnsi="宋体"/>
          <w:color w:val="000000" w:themeColor="text1"/>
        </w:rPr>
        <w:t>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对A公司的市场细分进行重新划分，并根据细分市场分析和自身能力评估确定A公司未来发展的目标市场。再根据产品生命周期理论、产品组合等产品规划</w:t>
      </w:r>
      <w:r w:rsidR="00D45FC2" w:rsidRPr="005058A9">
        <w:rPr>
          <w:rFonts w:ascii="宋体" w:eastAsia="宋体" w:hAnsi="宋体"/>
          <w:color w:val="000000" w:themeColor="text1"/>
        </w:rPr>
        <w:lastRenderedPageBreak/>
        <w:t>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50BFCBFF" w14:textId="3D67F35C" w:rsidR="00DD57C5" w:rsidRPr="00B84BE8" w:rsidRDefault="002552BB">
      <w:pPr>
        <w:spacing w:line="360" w:lineRule="auto"/>
        <w:outlineLvl w:val="1"/>
        <w:rPr>
          <w:rFonts w:ascii="宋体" w:eastAsia="宋体" w:hAnsi="宋体"/>
          <w:b/>
          <w:color w:val="000000" w:themeColor="text1"/>
        </w:rPr>
      </w:pPr>
      <w:ins w:id="1706" w:author="kimi_zj@sina.com" w:date="2019-09-14T01:47:00Z">
        <w:r>
          <w:rPr>
            <w:rFonts w:ascii="宋体" w:eastAsia="宋体" w:hAnsi="宋体" w:hint="eastAsia"/>
            <w:b/>
            <w:color w:val="000000" w:themeColor="text1"/>
          </w:rPr>
          <w:t>7</w:t>
        </w:r>
      </w:ins>
      <w:del w:id="1707" w:author="kimi_zj@sina.com" w:date="2019-09-14T01:47:00Z">
        <w:r w:rsidR="00076025" w:rsidRPr="00B84BE8" w:rsidDel="002552BB">
          <w:rPr>
            <w:rFonts w:ascii="宋体" w:eastAsia="宋体" w:hAnsi="宋体" w:hint="eastAsia"/>
            <w:b/>
            <w:color w:val="000000" w:themeColor="text1"/>
          </w:rPr>
          <w:delText>6</w:delText>
        </w:r>
      </w:del>
      <w:r w:rsidR="00076025" w:rsidRPr="00B84BE8">
        <w:rPr>
          <w:rFonts w:ascii="宋体" w:eastAsia="宋体" w:hAnsi="宋体" w:hint="eastAsia"/>
          <w:b/>
          <w:color w:val="000000" w:themeColor="text1"/>
        </w:rPr>
        <w:t>.2 论文的创新性</w:t>
      </w:r>
    </w:p>
    <w:p w14:paraId="6901D1B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本文在创新性方面主要有以下几方面：</w:t>
      </w:r>
    </w:p>
    <w:p w14:paraId="38B3EE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t xml:space="preserve"> 二、STP理论应用到产品规划环节，STP理论一般应用到市场营销环境，本文创新性的将STP理论应用到产品规划环节，在产品规划初期明确企业要进军的目标市场，并进行市场和产品定位。进而保证产品规划和市场营销的紧密协同，使企业运营效率最大化。</w:t>
      </w:r>
    </w:p>
    <w:p w14:paraId="45392D17" w14:textId="2DB044AF" w:rsidR="005536A4" w:rsidRPr="005058A9" w:rsidRDefault="005536A4">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三、在波士顿矩阵和安索夫矩阵两个工具的应用上，对原有理论框架都做了创新型的扩展，并将上述两个营销领域的理论工具应用到企业的新产品规划管理活动之中，具有一定的创新性。</w:t>
      </w:r>
    </w:p>
    <w:p w14:paraId="7862045E" w14:textId="54C45B0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DB1D38" w:rsidRPr="005058A9">
        <w:rPr>
          <w:rFonts w:ascii="宋体" w:eastAsia="宋体" w:hAnsi="宋体" w:hint="eastAsia"/>
          <w:color w:val="000000" w:themeColor="text1"/>
        </w:rPr>
        <w:t>四</w:t>
      </w:r>
      <w:r w:rsidRPr="005058A9">
        <w:rPr>
          <w:rFonts w:ascii="宋体" w:eastAsia="宋体" w:hAnsi="宋体" w:hint="eastAsia"/>
          <w:color w:val="000000" w:themeColor="text1"/>
        </w:rPr>
        <w:t>、产品管理和产品规划方面的研究在国内外都主要停留在To C的企业，尤其是消费品制造业，比如电器、日用护化以及衣服箱包等领域，本文创新性的把产品管理和产品规划的理论方法创新性的用在一个To B类型的企业进行问题分析和方案优化，尤其在国内的制造服务类企业以及解决方案服务类企业中都是鲜有的案例。</w:t>
      </w:r>
    </w:p>
    <w:p w14:paraId="634E7824" w14:textId="6DA4309A" w:rsidR="00DD57C5" w:rsidRPr="00B84BE8" w:rsidRDefault="002552BB">
      <w:pPr>
        <w:spacing w:line="360" w:lineRule="auto"/>
        <w:outlineLvl w:val="1"/>
        <w:rPr>
          <w:rFonts w:ascii="宋体" w:eastAsia="宋体" w:hAnsi="宋体"/>
          <w:b/>
          <w:color w:val="000000" w:themeColor="text1"/>
        </w:rPr>
      </w:pPr>
      <w:ins w:id="1708" w:author="kimi_zj@sina.com" w:date="2019-09-14T01:47:00Z">
        <w:r>
          <w:rPr>
            <w:rFonts w:ascii="宋体" w:eastAsia="宋体" w:hAnsi="宋体" w:hint="eastAsia"/>
            <w:b/>
            <w:color w:val="000000" w:themeColor="text1"/>
          </w:rPr>
          <w:t>7</w:t>
        </w:r>
      </w:ins>
      <w:del w:id="1709" w:author="kimi_zj@sina.com" w:date="2019-09-14T01:47:00Z">
        <w:r w:rsidR="00076025" w:rsidRPr="00B84BE8" w:rsidDel="002552BB">
          <w:rPr>
            <w:rFonts w:ascii="宋体" w:eastAsia="宋体" w:hAnsi="宋体" w:hint="eastAsia"/>
            <w:b/>
            <w:color w:val="000000" w:themeColor="text1"/>
          </w:rPr>
          <w:delText>6</w:delText>
        </w:r>
      </w:del>
      <w:r w:rsidR="00076025" w:rsidRPr="00B84BE8">
        <w:rPr>
          <w:rFonts w:ascii="宋体" w:eastAsia="宋体" w:hAnsi="宋体" w:hint="eastAsia"/>
          <w:b/>
          <w:color w:val="000000" w:themeColor="text1"/>
        </w:rPr>
        <w:t>.3 论文的不足</w:t>
      </w:r>
    </w:p>
    <w:p w14:paraId="5463EF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片面性，提出问题的视角和维度可能不够全面。需要在以后的工作和研究中加强对A公司的了解和熟悉，并对A公司的存在的问题以及改进进展进行动态更新，以便进行后续的研究分析。</w:t>
      </w:r>
    </w:p>
    <w:p w14:paraId="6AB109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三、基于上述两方面的原因，由于理论框架的系统性局限以及对A公司问题认识的片面性，因此在问题分析和方案提出上，可能会存在理论依据不够或者对实际问题解决的针对性不够等不足。</w:t>
      </w:r>
    </w:p>
    <w:p w14:paraId="24C6A010" w14:textId="196EA722" w:rsidR="00DD57C5" w:rsidRPr="005058A9" w:rsidRDefault="00076025">
      <w:pPr>
        <w:spacing w:line="360" w:lineRule="auto"/>
        <w:outlineLvl w:val="0"/>
        <w:rPr>
          <w:rFonts w:ascii="宋体" w:eastAsia="宋体" w:hAnsi="宋体"/>
          <w:color w:val="000000" w:themeColor="text1"/>
        </w:rPr>
      </w:pPr>
      <w:r w:rsidRPr="005058A9">
        <w:rPr>
          <w:rFonts w:ascii="宋体" w:eastAsia="宋体" w:hAnsi="宋体" w:hint="eastAsia"/>
          <w:color w:val="000000" w:themeColor="text1"/>
        </w:rPr>
        <w:t>参考文献</w:t>
      </w:r>
    </w:p>
    <w:p w14:paraId="59266526" w14:textId="1AC07BDA"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[1]林朝阳.基于产品生命周期理论的新产品渠道策略选择[J].大众科技,2006,(1): 120-121</w:t>
      </w:r>
    </w:p>
    <w:p w14:paraId="3103407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[2]邵敏，翟欣.谈国际贸易中产品生命周期理论与波士顿矩阵的综合运用[J].商,2015,(23): 108，47</w:t>
      </w:r>
    </w:p>
    <w:p w14:paraId="64CCF10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[3]李雯.产品生命周期理论与国际贸易模式研究——基于空调行业的分析[J].现代工业经济和信息化,2017,第7卷(3): 26-28</w:t>
      </w:r>
    </w:p>
    <w:p w14:paraId="254713D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[4]万恩萍.基于产品生命周期理论看共享单车的发展——以摩拜单车为例[J].全国流通经济,2017,(23): 65-66</w:t>
      </w:r>
    </w:p>
    <w:p w14:paraId="32D14D2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[5]蓝海林.产品生命周期理论的战略含义[J].华南理工大学学报(自然科学版),1997,(4): 1-16</w:t>
      </w:r>
    </w:p>
    <w:p w14:paraId="228A1C3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 xml:space="preserve">[6]王天相.利用STP理论实现产品效益最大化[J].全国流通经济,2018,(20): 7-8 </w:t>
      </w:r>
    </w:p>
    <w:p w14:paraId="276999F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[7]陶云，姚国荣.STP理论在房地产项目营销中的应用研究[J].经济师,2018,(6): 54-55，58</w:t>
      </w:r>
    </w:p>
    <w:p w14:paraId="19454C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[8]王传吉.基于波士顿矩阵的产品组合分析[J].商,2015,(35): 115</w:t>
      </w:r>
    </w:p>
    <w:p w14:paraId="128A850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[9]姜林奎;李英禹;曹玉昆;.基于波士顿矩阵的三精制药OTC产品结构优化研究[J].商业研究,2008,(10): 206-209</w:t>
      </w:r>
    </w:p>
    <w:p w14:paraId="671DE7E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[10]陈美香. 基于STP营销战略的新产品开发研究——以自主品牌小型SUV新产品开发为例[J]. 长沙大学学报, 2016, 第30卷(5):87-90.</w:t>
      </w:r>
    </w:p>
    <w:p w14:paraId="0155A57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黄文馨. 波士顿法的理论探讨[J]. 中国流通经济, 2005, (3):36-39.</w:t>
      </w:r>
    </w:p>
    <w:p w14:paraId="4DBA84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[11]孙静炎.不同行业的产品管理特点的分析、比较及建议[J].中国商论,2018(16):162-163.</w:t>
      </w:r>
    </w:p>
    <w:p w14:paraId="078679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2]蒋波,钟凌.马斯洛汽车消费与企业产品规划战略[J].企业技术开发,2018,37(05):24-27.</w:t>
      </w:r>
    </w:p>
    <w:p w14:paraId="4CEB64A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3]李剑锋. TB公司产品规划管理研究[D].山东大学,2017.</w:t>
      </w:r>
    </w:p>
    <w:p w14:paraId="7D81B3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4]李向东,马玉洁,汪丽云,刘青卓.企业产品规划技术路线图制定流程研究[J].制造业自动化,2015,37(04):57-63.</w:t>
      </w:r>
    </w:p>
    <w:p w14:paraId="73C4F6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5]吕锋,杨印生,汤晋.产品规划中顾客需求分析的集成方法[J].吉林大学学报(工学版),2015,45(04):1213-1218.</w:t>
      </w:r>
    </w:p>
    <w:p w14:paraId="6626362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6]汤志庆.产品线管理(五)  新产品规划[J].中国乳业,2015(07):20-24.</w:t>
      </w:r>
    </w:p>
    <w:p w14:paraId="62F778F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7]王浩龙.关于产品管理对增强企业竞争优势的研究[J].品牌,2015(08):205.</w:t>
      </w:r>
    </w:p>
    <w:p w14:paraId="4AE8619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8]张晓雪.产品数据管理(PDM)系统在产品研发管理过程中的应用分析[J].科技与企业,2015(21):54-55.</w:t>
      </w:r>
    </w:p>
    <w:p w14:paraId="4FF3B63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9]于宇. 关于D公司原装零配件产品的产品管理研究[D].天津大学,2014.</w:t>
      </w:r>
    </w:p>
    <w:p w14:paraId="53A335B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w:t>
      </w:r>
      <w:r w:rsidRPr="005058A9">
        <w:rPr>
          <w:rFonts w:ascii="宋体" w:eastAsia="宋体" w:hAnsi="宋体" w:hint="eastAsia"/>
          <w:color w:val="000000" w:themeColor="text1"/>
        </w:rPr>
        <w:t>2</w:t>
      </w:r>
      <w:r w:rsidRPr="005058A9">
        <w:rPr>
          <w:rFonts w:ascii="宋体" w:eastAsia="宋体" w:hAnsi="宋体"/>
          <w:color w:val="000000" w:themeColor="text1"/>
        </w:rPr>
        <w:t>0]刘宁. 企业产品规划技术路线图编制流程及其系统研究[D].河北工业大学,2015.</w:t>
      </w:r>
    </w:p>
    <w:p w14:paraId="374FF1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1]王赟. 基于多种管理模式的A公司软件产品管理体系研究[D].大连海事大学,2013.</w:t>
      </w:r>
    </w:p>
    <w:p w14:paraId="10E9696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[22]于海涛. 商业银行产品创新与管理研究[D].首都经济贸易大学,2013.</w:t>
      </w:r>
    </w:p>
    <w:p w14:paraId="657C3D2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[23]刘璐.顾客导向的通信产品管理研究[J].经济研究导刊,2013(05):156-157.</w:t>
      </w:r>
    </w:p>
    <w:p w14:paraId="6A42BA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[24]杨万军. A公司新产品开发管理改进方案研究[D].吉林大学,2018.</w:t>
      </w:r>
    </w:p>
    <w:p w14:paraId="1CF085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[25]葛潇斌. S公司产品开发管理体系优化研究[D].南京大学,2018.</w:t>
      </w:r>
    </w:p>
    <w:p w14:paraId="524E393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[26]钱丽芸,周炳海.基于市场导向的SUV产品规划研究[J].机械制造,2016,54(04):95-98.</w:t>
      </w:r>
    </w:p>
    <w:p w14:paraId="1DF62A0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[27]段世彦,王卫安,何政军.基于市场导向的研发产品规划的应用[J].企业科技与发展,2012(23):51-53+56.</w:t>
      </w:r>
    </w:p>
    <w:p w14:paraId="07B7451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[28]杨章玉. 基于顾客价值的客车产品规划研究及应用[D].吉林大学,2011.</w:t>
      </w:r>
    </w:p>
    <w:p w14:paraId="1CE1F7B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[29]马沁怡. 客户需求导向的产品规划方法研究[D].大连理工大学,2004.</w:t>
      </w:r>
    </w:p>
    <w:p w14:paraId="23EA07F2" w14:textId="77777777" w:rsidR="00DD57C5" w:rsidRPr="005058A9" w:rsidRDefault="00DD57C5">
      <w:pPr>
        <w:spacing w:line="360" w:lineRule="auto"/>
        <w:rPr>
          <w:rFonts w:ascii="宋体" w:eastAsia="宋体" w:hAnsi="宋体"/>
          <w:color w:val="000000" w:themeColor="text1"/>
        </w:rPr>
      </w:pPr>
    </w:p>
    <w:p w14:paraId="643F932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[30]郭伟,郑江波,齐海燕,王凤岐.基于市场综合分析的产品规划方法研究[J].计算机辅助设计与图形学学报,2001(01):48-51.</w:t>
      </w:r>
    </w:p>
    <w:p w14:paraId="18D5A207" w14:textId="5B43814B"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1]产品管理[M]. 北京大学出版社 ,(美)唐纳德·R.莱曼(DonaldR.Lehmann),(美)拉塞尔·S.温纳(RussellS.Winer)著, 2006</w:t>
      </w:r>
    </w:p>
    <w:p w14:paraId="56B5AA21" w14:textId="47C3F01D"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2]产品经理的第一本书[M]. 中国财政经济出版社 ,(美)琳达·哥乔斯(LindaGorchels)著, 2004</w:t>
      </w:r>
    </w:p>
    <w:p w14:paraId="124C87B0" w14:textId="0FB983F2"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lastRenderedPageBreak/>
        <w:t>[33]王天相.利用STP理论实现产品效益最大化[J].全国流通经济,2018(20):7-8.</w:t>
      </w:r>
    </w:p>
    <w:p w14:paraId="1CFE1A4B" w14:textId="4CF6D81A"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[34]黄文馨.波士顿法的理论探讨[J].中国流通经济,2005(03):36-39.</w:t>
      </w:r>
    </w:p>
    <w:p w14:paraId="13F4ECEC" w14:textId="77777777" w:rsidR="00DD57C5" w:rsidRPr="005058A9" w:rsidRDefault="00DD57C5">
      <w:pPr>
        <w:spacing w:line="360" w:lineRule="auto"/>
        <w:rPr>
          <w:rFonts w:ascii="宋体" w:eastAsia="宋体" w:hAnsi="宋体"/>
          <w:color w:val="000000" w:themeColor="text1"/>
        </w:rPr>
      </w:pPr>
    </w:p>
    <w:p w14:paraId="3631E0C4"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致谢</w:t>
      </w:r>
    </w:p>
    <w:p w14:paraId="3288A08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从2016年入学到现在，转眼间三年过去了。很庆幸自己能成为电子科大的一份子，成为科大MBA学院的一员。回首这三年，最大的感受就是痛并快乐着。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要向认真负责的王老师表达我最衷心的感谢。</w:t>
      </w:r>
    </w:p>
    <w:p w14:paraId="55C832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然后，我要感谢每一位叫教过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再次，我要感谢我的同学们。很高心能与你们并肩一起学习，一起奋斗。过去的三年时间，我们建立了深厚的友谊，感谢你们在我困难的时候给我提供热情</w:t>
      </w:r>
      <w:r w:rsidRPr="005058A9">
        <w:rPr>
          <w:rFonts w:ascii="宋体" w:eastAsia="宋体" w:hAnsi="宋体" w:hint="eastAsia"/>
          <w:color w:val="000000" w:themeColor="text1"/>
        </w:rPr>
        <w:lastRenderedPageBreak/>
        <w:t>的帮助，无论再学习、工作或是生活上都给予了我无私的帮助，每当我遇到困难时，你们都能毫无保留的把你们的经验分享给我，让我勇敢的面对困难。</w:t>
      </w:r>
    </w:p>
    <w:p w14:paraId="1D20CE9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同时，我还要感谢我的家人们，感谢他们在我学习期间，对我和我家庭所付出的一切，因为你们的不辞辛苦，默默的付出，才能让我没有后顾之忧，安心的做一名学生，完成我的学业。感谢我的宝贝女儿，虽然你年纪尚幼，但是你就是我努力奋斗的动力，是你让我勇往直前，感谢你，我的宝贝。</w:t>
      </w:r>
    </w:p>
    <w:p w14:paraId="0EA1DAE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最后，我要感谢百忙中参与审阅、评议本论文的各位老师，向你们表示最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7257D9A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附录</w:t>
      </w:r>
    </w:p>
    <w:p w14:paraId="2F451683"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附录1:A公司产品规划管理问题访谈提纲</w:t>
      </w:r>
    </w:p>
    <w:p w14:paraId="087D6068"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附录2:A公司产品规划调查问卷</w:t>
      </w:r>
    </w:p>
    <w:p w14:paraId="4CE82DD4"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附录3:电视产品需求调查问卷</w:t>
      </w:r>
    </w:p>
    <w:p w14:paraId="0232F2C3" w14:textId="77777777" w:rsidR="00DD57C5" w:rsidRPr="005058A9" w:rsidRDefault="00DD57C5">
      <w:pPr>
        <w:spacing w:line="360" w:lineRule="auto"/>
        <w:rPr>
          <w:rFonts w:ascii="宋体" w:eastAsia="宋体" w:hAnsi="宋体"/>
          <w:b/>
          <w:color w:val="000000" w:themeColor="text1"/>
        </w:rPr>
      </w:pPr>
    </w:p>
    <w:p w14:paraId="7797E706" w14:textId="77777777" w:rsidR="00DD57C5" w:rsidRPr="005058A9" w:rsidRDefault="00DD57C5">
      <w:pPr>
        <w:spacing w:line="360" w:lineRule="auto"/>
        <w:rPr>
          <w:rFonts w:ascii="宋体" w:eastAsia="宋体" w:hAnsi="宋体"/>
          <w:color w:val="000000" w:themeColor="text1"/>
        </w:rPr>
      </w:pPr>
    </w:p>
    <w:p w14:paraId="1986B643" w14:textId="77777777" w:rsidR="00DD57C5" w:rsidRPr="005058A9" w:rsidRDefault="00DD57C5">
      <w:pPr>
        <w:spacing w:line="360" w:lineRule="auto"/>
        <w:rPr>
          <w:rFonts w:ascii="宋体" w:eastAsia="宋体" w:hAnsi="宋体"/>
          <w:color w:val="000000" w:themeColor="text1"/>
        </w:rPr>
      </w:pPr>
    </w:p>
    <w:p w14:paraId="600AF417" w14:textId="77777777" w:rsidR="00DD57C5" w:rsidRPr="005058A9" w:rsidRDefault="00DD57C5">
      <w:pPr>
        <w:spacing w:line="360" w:lineRule="auto"/>
        <w:rPr>
          <w:rFonts w:ascii="宋体" w:eastAsia="宋体" w:hAnsi="宋体"/>
          <w:b/>
          <w:color w:val="000000" w:themeColor="text1"/>
        </w:rPr>
      </w:pPr>
    </w:p>
    <w:p w14:paraId="1F4308B3" w14:textId="77777777" w:rsidR="00DD57C5" w:rsidRPr="005058A9" w:rsidRDefault="00DD57C5">
      <w:pPr>
        <w:spacing w:line="360" w:lineRule="auto"/>
        <w:rPr>
          <w:rFonts w:ascii="宋体" w:eastAsia="宋体" w:hAnsi="宋体"/>
          <w:b/>
          <w:color w:val="000000" w:themeColor="text1"/>
        </w:rPr>
      </w:pPr>
    </w:p>
    <w:p w14:paraId="69B1758B" w14:textId="77777777" w:rsidR="00DD57C5" w:rsidRPr="005058A9" w:rsidRDefault="00DD57C5">
      <w:pPr>
        <w:spacing w:line="360" w:lineRule="auto"/>
        <w:rPr>
          <w:rFonts w:ascii="宋体" w:eastAsia="宋体" w:hAnsi="宋体"/>
          <w:color w:val="000000" w:themeColor="text1"/>
        </w:rPr>
      </w:pPr>
    </w:p>
    <w:p w14:paraId="57F75061" w14:textId="77777777" w:rsidR="00DD57C5" w:rsidRPr="005058A9" w:rsidRDefault="00DD57C5">
      <w:pPr>
        <w:spacing w:line="360" w:lineRule="auto"/>
        <w:rPr>
          <w:rFonts w:ascii="宋体" w:eastAsia="宋体" w:hAnsi="宋体"/>
          <w:color w:val="000000" w:themeColor="text1"/>
        </w:rPr>
      </w:pPr>
    </w:p>
    <w:sectPr w:rsidR="00DD57C5" w:rsidRPr="005058A9">
      <w:footerReference w:type="even" r:id="rId68"/>
      <w:footerReference w:type="default" r:id="rId69"/>
      <w:pgSz w:w="11900" w:h="16840"/>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0" w:author="User" w:date="2019-09-09T09:12:00Z" w:initials="U">
    <w:p w14:paraId="46F34104" w14:textId="77777777" w:rsidR="00C41589" w:rsidRDefault="00C41589">
      <w:pPr>
        <w:pStyle w:val="af2"/>
      </w:pPr>
      <w:r>
        <w:rPr>
          <w:rStyle w:val="af1"/>
        </w:rPr>
        <w:annotationRef/>
      </w:r>
      <w:r>
        <w:rPr>
          <w:rFonts w:hint="eastAsia"/>
        </w:rPr>
        <w:t>两个第一章！</w:t>
      </w:r>
    </w:p>
    <w:p w14:paraId="1F9E166F" w14:textId="7156CB0F" w:rsidR="00C41589" w:rsidRDefault="00C41589">
      <w:pPr>
        <w:pStyle w:val="af2"/>
      </w:pPr>
      <w:r>
        <w:rPr>
          <w:rFonts w:hint="eastAsia"/>
        </w:rPr>
        <w:t>既然是逻辑图，要有箭头表明前后关系！</w:t>
      </w:r>
    </w:p>
  </w:comment>
  <w:comment w:id="46" w:author="User" w:date="2019-09-09T09:15:00Z" w:initials="U">
    <w:p w14:paraId="7D7A31E3" w14:textId="2A170AF4" w:rsidR="00C41589" w:rsidRDefault="00C41589" w:rsidP="004A3A5C">
      <w:pPr>
        <w:pStyle w:val="af2"/>
        <w:numPr>
          <w:ilvl w:val="0"/>
          <w:numId w:val="7"/>
        </w:numPr>
      </w:pPr>
      <w:r>
        <w:rPr>
          <w:rStyle w:val="af1"/>
        </w:rPr>
        <w:annotationRef/>
      </w:r>
      <w:r>
        <w:rPr>
          <w:rFonts w:hint="eastAsia"/>
        </w:rPr>
        <w:t>主要对产品管理的概念、内涵及特征进行描述和界定，学术论文中不建议故事性描述！</w:t>
      </w:r>
    </w:p>
    <w:p w14:paraId="42BB64CE" w14:textId="66F98965" w:rsidR="00C41589" w:rsidRDefault="00C41589" w:rsidP="004A3A5C">
      <w:pPr>
        <w:pStyle w:val="af2"/>
        <w:numPr>
          <w:ilvl w:val="0"/>
          <w:numId w:val="7"/>
        </w:numPr>
      </w:pPr>
      <w:r>
        <w:rPr>
          <w:rFonts w:hint="eastAsia"/>
        </w:rPr>
        <w:t>目前只是把相关资料堆砌在一起，缺乏条理和逻辑。建议按照概念、内涵、特征和作用，产品管理的主要内容等关键点组织内容，使之更有条理！</w:t>
      </w:r>
    </w:p>
  </w:comment>
  <w:comment w:id="53" w:author="User" w:date="2019-09-09T09:12:00Z" w:initials="U">
    <w:p w14:paraId="679BC7EE" w14:textId="0E3CF0C6" w:rsidR="00C41589" w:rsidRDefault="00C41589">
      <w:pPr>
        <w:pStyle w:val="af2"/>
      </w:pPr>
      <w:r>
        <w:rPr>
          <w:rStyle w:val="af1"/>
        </w:rPr>
        <w:annotationRef/>
      </w:r>
      <w:r>
        <w:rPr>
          <w:rFonts w:hint="eastAsia"/>
        </w:rPr>
        <w:t>参考文献标注不规范！</w:t>
      </w:r>
    </w:p>
  </w:comment>
  <w:comment w:id="54" w:author="User" w:date="2019-09-09T09:12:00Z" w:initials="U">
    <w:p w14:paraId="6E725318" w14:textId="63779B1D" w:rsidR="00C41589" w:rsidRDefault="00C41589">
      <w:pPr>
        <w:pStyle w:val="af2"/>
      </w:pPr>
      <w:r>
        <w:rPr>
          <w:rStyle w:val="af1"/>
        </w:rPr>
        <w:annotationRef/>
      </w:r>
      <w:r>
        <w:rPr>
          <w:rFonts w:hint="eastAsia"/>
        </w:rPr>
        <w:t>数据来源？</w:t>
      </w:r>
    </w:p>
  </w:comment>
  <w:comment w:id="55" w:author="User" w:date="2019-09-09T09:12:00Z" w:initials="U">
    <w:p w14:paraId="64EAC138" w14:textId="4B6A2A32" w:rsidR="00C41589" w:rsidRDefault="00C41589">
      <w:pPr>
        <w:pStyle w:val="af2"/>
      </w:pPr>
      <w:r>
        <w:rPr>
          <w:rStyle w:val="af1"/>
        </w:rPr>
        <w:annotationRef/>
      </w:r>
      <w:r>
        <w:rPr>
          <w:rFonts w:hint="eastAsia"/>
        </w:rPr>
        <w:t>图表统一标号！</w:t>
      </w:r>
    </w:p>
  </w:comment>
  <w:comment w:id="58" w:author="User" w:date="2019-09-09T09:12:00Z" w:initials="U">
    <w:p w14:paraId="6B61A5D3" w14:textId="78166087" w:rsidR="00C41589" w:rsidRDefault="00C41589">
      <w:pPr>
        <w:pStyle w:val="af2"/>
      </w:pPr>
      <w:r>
        <w:rPr>
          <w:rStyle w:val="af1"/>
        </w:rPr>
        <w:annotationRef/>
      </w:r>
      <w:r>
        <w:rPr>
          <w:rFonts w:hint="eastAsia"/>
        </w:rPr>
        <w:t>图2-1</w:t>
      </w:r>
    </w:p>
  </w:comment>
  <w:comment w:id="67" w:author="User" w:date="2019-09-11T15:06:00Z" w:initials="U">
    <w:p w14:paraId="5297801F" w14:textId="0154E31F" w:rsidR="00C41589" w:rsidRDefault="00C41589">
      <w:pPr>
        <w:pStyle w:val="af2"/>
      </w:pPr>
      <w:r>
        <w:rPr>
          <w:rStyle w:val="af1"/>
        </w:rPr>
        <w:annotationRef/>
      </w:r>
      <w:r>
        <w:rPr>
          <w:rFonts w:hint="eastAsia"/>
        </w:rPr>
        <w:t>产品管理涵盖产品策划、开发开发和运营维护三个阶段内容。你所写的知识产品策划（规划阶段）的主要任务！</w:t>
      </w:r>
    </w:p>
  </w:comment>
  <w:comment w:id="68" w:author="kimi_zj@sina.com" w:date="2019-09-13T22:35:00Z" w:initials="k">
    <w:p w14:paraId="67182312" w14:textId="24065A62" w:rsidR="00C41589" w:rsidRDefault="00C41589">
      <w:pPr>
        <w:pStyle w:val="af2"/>
      </w:pPr>
      <w:r>
        <w:rPr>
          <w:rStyle w:val="af1"/>
        </w:rPr>
        <w:annotationRef/>
      </w:r>
    </w:p>
  </w:comment>
  <w:comment w:id="75" w:author="User" w:date="2019-09-09T09:12:00Z" w:initials="U">
    <w:p w14:paraId="2CD56C5C" w14:textId="008E3A5D" w:rsidR="00C41589" w:rsidRDefault="00C41589">
      <w:pPr>
        <w:pStyle w:val="af2"/>
      </w:pPr>
      <w:r>
        <w:rPr>
          <w:rStyle w:val="af1"/>
        </w:rPr>
        <w:annotationRef/>
      </w:r>
      <w:r>
        <w:rPr>
          <w:rFonts w:hint="eastAsia"/>
        </w:rPr>
        <w:t>表格按此格式编号，增加表标题！</w:t>
      </w:r>
    </w:p>
  </w:comment>
  <w:comment w:id="84" w:author="User" w:date="2019-09-09T09:18:00Z" w:initials="U">
    <w:p w14:paraId="0E18C5F4" w14:textId="26EA7A64" w:rsidR="00C41589" w:rsidRDefault="00C41589">
      <w:pPr>
        <w:pStyle w:val="af2"/>
      </w:pPr>
      <w:r>
        <w:rPr>
          <w:rStyle w:val="af1"/>
        </w:rPr>
        <w:annotationRef/>
      </w:r>
      <w:r>
        <w:rPr>
          <w:rFonts w:hint="eastAsia"/>
        </w:rPr>
        <w:t>上一节介绍产品管理的主要内容后，这一小节再介绍产品规划，就顺理成章了！</w:t>
      </w:r>
    </w:p>
  </w:comment>
  <w:comment w:id="85" w:author="User" w:date="2019-09-09T09:18:00Z" w:initials="U">
    <w:p w14:paraId="0C661C42" w14:textId="12E38BE4" w:rsidR="00C41589" w:rsidRDefault="00C41589">
      <w:pPr>
        <w:pStyle w:val="af2"/>
      </w:pPr>
      <w:r>
        <w:rPr>
          <w:rStyle w:val="af1"/>
        </w:rPr>
        <w:annotationRef/>
      </w:r>
      <w:r>
        <w:rPr>
          <w:rFonts w:hint="eastAsia"/>
        </w:rPr>
        <w:t>标注问题！</w:t>
      </w:r>
    </w:p>
  </w:comment>
  <w:comment w:id="86" w:author="User" w:date="2019-09-09T09:19:00Z" w:initials="U">
    <w:p w14:paraId="3E7A5729" w14:textId="284E4D93" w:rsidR="00C41589" w:rsidRDefault="00C41589">
      <w:pPr>
        <w:pStyle w:val="af2"/>
      </w:pPr>
      <w:r>
        <w:rPr>
          <w:rStyle w:val="af1"/>
        </w:rPr>
        <w:annotationRef/>
      </w:r>
      <w:r>
        <w:rPr>
          <w:rFonts w:hint="eastAsia"/>
        </w:rPr>
        <w:t>？？</w:t>
      </w:r>
    </w:p>
  </w:comment>
  <w:comment w:id="99" w:author="User" w:date="2019-09-09T09:21:00Z" w:initials="U">
    <w:p w14:paraId="07B299C8" w14:textId="30CB74EF" w:rsidR="00C41589" w:rsidRDefault="00C41589">
      <w:pPr>
        <w:pStyle w:val="af2"/>
      </w:pPr>
      <w:r>
        <w:rPr>
          <w:rStyle w:val="af1"/>
        </w:rPr>
        <w:annotationRef/>
      </w:r>
      <w:r>
        <w:rPr>
          <w:rFonts w:hint="eastAsia"/>
        </w:rPr>
        <w:t>图编号！</w:t>
      </w:r>
    </w:p>
  </w:comment>
  <w:comment w:id="111" w:author="User" w:date="2019-09-09T09:33:00Z" w:initials="U">
    <w:p w14:paraId="0E75EE1C" w14:textId="77777777" w:rsidR="00C41589" w:rsidRDefault="00C41589">
      <w:pPr>
        <w:pStyle w:val="af2"/>
      </w:pPr>
      <w:r>
        <w:rPr>
          <w:rStyle w:val="af1"/>
        </w:rPr>
        <w:annotationRef/>
      </w:r>
      <w:r>
        <w:rPr>
          <w:rFonts w:hint="eastAsia"/>
        </w:rPr>
        <w:t>产品规划过程，应该包括前端输入（外部-内部），和后端的输出（产品规划的成果是什么？），中间是具体的规划过程。</w:t>
      </w:r>
    </w:p>
    <w:p w14:paraId="2B23C964" w14:textId="1EACE2BE" w:rsidR="00C41589" w:rsidRPr="00CF3DFC" w:rsidRDefault="00C41589">
      <w:pPr>
        <w:pStyle w:val="af2"/>
      </w:pPr>
      <w:r>
        <w:rPr>
          <w:rFonts w:hint="eastAsia"/>
        </w:rPr>
        <w:t>你这张图看不出这样的逻辑关系，有些混乱！</w:t>
      </w:r>
    </w:p>
  </w:comment>
  <w:comment w:id="119" w:author="User" w:date="2019-09-11T15:08:00Z" w:initials="U">
    <w:p w14:paraId="294AFE7A" w14:textId="3C4945B1" w:rsidR="00C41589" w:rsidRDefault="00C41589">
      <w:pPr>
        <w:pStyle w:val="af2"/>
      </w:pPr>
      <w:r>
        <w:rPr>
          <w:rStyle w:val="af1"/>
        </w:rPr>
        <w:annotationRef/>
      </w:r>
      <w:r>
        <w:rPr>
          <w:rFonts w:hint="eastAsia"/>
        </w:rPr>
        <w:t>从论文主要内容来看，你主要写产品规划，那本部分相关理论主要介绍产品规划。产品规划的输入、主要内容、输出是什么？产品规划与企业产品战略和研发活动之间的关系是怎样的，要交代清楚。</w:t>
      </w:r>
    </w:p>
  </w:comment>
  <w:comment w:id="120" w:author="User" w:date="2019-09-09T09:33:00Z" w:initials="U">
    <w:p w14:paraId="71B986CE" w14:textId="3F8153E8" w:rsidR="00C41589" w:rsidRDefault="00C41589">
      <w:pPr>
        <w:pStyle w:val="af2"/>
      </w:pPr>
      <w:r>
        <w:rPr>
          <w:rStyle w:val="af1"/>
        </w:rPr>
        <w:annotationRef/>
      </w:r>
      <w:r>
        <w:rPr>
          <w:rFonts w:hint="eastAsia"/>
        </w:rPr>
        <w:t>编号！</w:t>
      </w:r>
    </w:p>
  </w:comment>
  <w:comment w:id="140" w:author="User" w:date="2019-09-09T09:35:00Z" w:initials="U">
    <w:p w14:paraId="5F7CCBF0" w14:textId="4C7BD943" w:rsidR="00C41589" w:rsidRDefault="00C41589">
      <w:pPr>
        <w:pStyle w:val="af2"/>
      </w:pPr>
      <w:r>
        <w:rPr>
          <w:rStyle w:val="af1"/>
        </w:rPr>
        <w:annotationRef/>
      </w:r>
      <w:r>
        <w:rPr>
          <w:rFonts w:hint="eastAsia"/>
        </w:rPr>
        <w:t>？</w:t>
      </w:r>
    </w:p>
  </w:comment>
  <w:comment w:id="151" w:author="User" w:date="2019-09-11T15:12:00Z" w:initials="U">
    <w:p w14:paraId="1FA00122" w14:textId="268BD6F1" w:rsidR="00C41589" w:rsidRDefault="00C41589">
      <w:pPr>
        <w:pStyle w:val="af2"/>
      </w:pPr>
      <w:r>
        <w:rPr>
          <w:rStyle w:val="af1"/>
        </w:rPr>
        <w:annotationRef/>
      </w:r>
      <w:r>
        <w:rPr>
          <w:rFonts w:hint="eastAsia"/>
        </w:rPr>
        <w:t>STP是将企业的竞争战略转化为产品规划的理论和工具。</w:t>
      </w:r>
    </w:p>
    <w:p w14:paraId="5DC19ACA" w14:textId="05B0840D" w:rsidR="00C41589" w:rsidRDefault="00C41589">
      <w:pPr>
        <w:pStyle w:val="af2"/>
      </w:pPr>
      <w:r>
        <w:rPr>
          <w:rFonts w:hint="eastAsia"/>
        </w:rPr>
        <w:t>否则一般会把STP作为营销战略的分析理论和工具，你要解释其与产品战略和产品规划的逻辑关系！</w:t>
      </w:r>
    </w:p>
  </w:comment>
  <w:comment w:id="157" w:author="User" w:date="2019-09-09T09:41:00Z" w:initials="U">
    <w:p w14:paraId="2FAA11FB" w14:textId="77777777" w:rsidR="00C41589" w:rsidRDefault="00C41589" w:rsidP="008F0A67">
      <w:pPr>
        <w:pStyle w:val="af2"/>
      </w:pPr>
      <w:r>
        <w:rPr>
          <w:rStyle w:val="af1"/>
        </w:rPr>
        <w:annotationRef/>
      </w:r>
      <w:r>
        <w:rPr>
          <w:rFonts w:hint="eastAsia"/>
        </w:rPr>
        <w:t>统一标号！</w:t>
      </w:r>
    </w:p>
  </w:comment>
  <w:comment w:id="171" w:author="User" w:date="2019-09-09T09:42:00Z" w:initials="U">
    <w:p w14:paraId="23B15F19" w14:textId="77777777" w:rsidR="00C41589" w:rsidRDefault="00C41589" w:rsidP="008F0A67">
      <w:pPr>
        <w:pStyle w:val="af2"/>
      </w:pPr>
      <w:r>
        <w:rPr>
          <w:rStyle w:val="af1"/>
        </w:rPr>
        <w:annotationRef/>
      </w:r>
      <w:r>
        <w:rPr>
          <w:rFonts w:hint="eastAsia"/>
        </w:rPr>
        <w:t>表头要放在表格上方！</w:t>
      </w:r>
    </w:p>
  </w:comment>
  <w:comment w:id="196" w:author="User" w:date="2019-09-09T09:41:00Z" w:initials="U">
    <w:p w14:paraId="191D65EE" w14:textId="04F46BA9" w:rsidR="00C41589" w:rsidRDefault="00C41589">
      <w:pPr>
        <w:pStyle w:val="af2"/>
      </w:pPr>
      <w:r>
        <w:rPr>
          <w:rStyle w:val="af1"/>
        </w:rPr>
        <w:annotationRef/>
      </w:r>
      <w:r>
        <w:rPr>
          <w:rFonts w:hint="eastAsia"/>
        </w:rPr>
        <w:t>标号！</w:t>
      </w:r>
    </w:p>
  </w:comment>
  <w:comment w:id="199" w:author="User" w:date="2019-09-09T09:41:00Z" w:initials="U">
    <w:p w14:paraId="2FD2F48F" w14:textId="2C839715" w:rsidR="00C41589" w:rsidRDefault="00C41589">
      <w:pPr>
        <w:pStyle w:val="af2"/>
      </w:pPr>
      <w:r>
        <w:rPr>
          <w:rStyle w:val="af1"/>
        </w:rPr>
        <w:annotationRef/>
      </w:r>
      <w:r>
        <w:rPr>
          <w:rFonts w:hint="eastAsia"/>
        </w:rPr>
        <w:t>统一标号！</w:t>
      </w:r>
    </w:p>
  </w:comment>
  <w:comment w:id="216" w:author="User" w:date="2019-09-09T09:42:00Z" w:initials="U">
    <w:p w14:paraId="4F47C231" w14:textId="7B694629" w:rsidR="00C41589" w:rsidRDefault="00C41589">
      <w:pPr>
        <w:pStyle w:val="af2"/>
      </w:pPr>
      <w:r>
        <w:rPr>
          <w:rStyle w:val="af1"/>
        </w:rPr>
        <w:annotationRef/>
      </w:r>
      <w:r>
        <w:rPr>
          <w:rFonts w:hint="eastAsia"/>
        </w:rPr>
        <w:t>表头要放在表格上方！</w:t>
      </w:r>
    </w:p>
  </w:comment>
  <w:comment w:id="223" w:author="User" w:date="2019-09-09T09:42:00Z" w:initials="U">
    <w:p w14:paraId="10B59366" w14:textId="022E7AA2" w:rsidR="00C41589" w:rsidRDefault="00C41589">
      <w:pPr>
        <w:pStyle w:val="af2"/>
      </w:pPr>
      <w:r>
        <w:rPr>
          <w:rStyle w:val="af1"/>
        </w:rPr>
        <w:annotationRef/>
      </w:r>
      <w:r>
        <w:rPr>
          <w:rFonts w:hint="eastAsia"/>
        </w:rPr>
        <w:t>与前面重复！</w:t>
      </w:r>
    </w:p>
  </w:comment>
  <w:comment w:id="242" w:author="User" w:date="2019-09-09T09:44:00Z" w:initials="U">
    <w:p w14:paraId="2683E7D3" w14:textId="5E9A4D86" w:rsidR="00C41589" w:rsidRDefault="00C41589">
      <w:pPr>
        <w:pStyle w:val="af2"/>
      </w:pPr>
      <w:r>
        <w:rPr>
          <w:rStyle w:val="af1"/>
        </w:rPr>
        <w:annotationRef/>
      </w:r>
      <w:r>
        <w:rPr>
          <w:rFonts w:hint="eastAsia"/>
        </w:rPr>
        <w:t>出入矩阵示意图！</w:t>
      </w:r>
    </w:p>
  </w:comment>
  <w:comment w:id="249" w:author="User" w:date="2019-09-09T09:45:00Z" w:initials="U">
    <w:p w14:paraId="609CE81E" w14:textId="771F2AE4" w:rsidR="00C41589" w:rsidRDefault="00C41589">
      <w:pPr>
        <w:pStyle w:val="af2"/>
      </w:pPr>
      <w:r>
        <w:rPr>
          <w:rStyle w:val="af1"/>
        </w:rPr>
        <w:annotationRef/>
      </w:r>
      <w:r>
        <w:rPr>
          <w:rFonts w:hint="eastAsia"/>
        </w:rPr>
        <w:t>？？</w:t>
      </w:r>
    </w:p>
  </w:comment>
  <w:comment w:id="262" w:author="User" w:date="2019-09-11T15:17:00Z" w:initials="U">
    <w:p w14:paraId="750A2A98" w14:textId="76609A55" w:rsidR="00C41589" w:rsidRDefault="00C41589">
      <w:pPr>
        <w:pStyle w:val="af2"/>
      </w:pPr>
      <w:r>
        <w:rPr>
          <w:rStyle w:val="af1"/>
        </w:rPr>
        <w:annotationRef/>
      </w:r>
      <w:r>
        <w:rPr>
          <w:rFonts w:hint="eastAsia"/>
        </w:rPr>
        <w:t>选择跟论文主题相关度高的文献保留，其他的内容建议删除！！</w:t>
      </w:r>
    </w:p>
  </w:comment>
  <w:comment w:id="264" w:author="User" w:date="2019-09-09T09:49:00Z" w:initials="U">
    <w:p w14:paraId="7EF3EAE2" w14:textId="01D58B21" w:rsidR="00C41589" w:rsidRDefault="00C41589">
      <w:pPr>
        <w:pStyle w:val="af2"/>
      </w:pPr>
      <w:r>
        <w:rPr>
          <w:rStyle w:val="af1"/>
        </w:rPr>
        <w:annotationRef/>
      </w:r>
      <w:r>
        <w:rPr>
          <w:rFonts w:hint="eastAsia"/>
        </w:rPr>
        <w:t>组合？</w:t>
      </w:r>
    </w:p>
  </w:comment>
  <w:comment w:id="286" w:author="User" w:date="2019-09-09T09:55:00Z" w:initials="U">
    <w:p w14:paraId="78471134" w14:textId="1402E412" w:rsidR="00C41589" w:rsidRDefault="00C41589">
      <w:pPr>
        <w:pStyle w:val="af2"/>
      </w:pPr>
      <w:r>
        <w:rPr>
          <w:rStyle w:val="af1"/>
        </w:rPr>
        <w:annotationRef/>
      </w:r>
      <w:r>
        <w:rPr>
          <w:rFonts w:hint="eastAsia"/>
        </w:rPr>
        <w:t>英文缩写首次出现要给出全称！</w:t>
      </w:r>
    </w:p>
  </w:comment>
  <w:comment w:id="307" w:author="User" w:date="2019-09-09T09:59:00Z" w:initials="U">
    <w:p w14:paraId="77352A9B" w14:textId="77777777" w:rsidR="00C41589" w:rsidRDefault="00C41589" w:rsidP="00BF6505">
      <w:pPr>
        <w:pStyle w:val="af2"/>
      </w:pPr>
      <w:r>
        <w:rPr>
          <w:rStyle w:val="af1"/>
        </w:rPr>
        <w:annotationRef/>
      </w:r>
      <w:r>
        <w:rPr>
          <w:rFonts w:hint="eastAsia"/>
        </w:rPr>
        <w:t>参考文献标注！</w:t>
      </w:r>
    </w:p>
  </w:comment>
  <w:comment w:id="311" w:author="User" w:date="2019-09-09T10:00:00Z" w:initials="U">
    <w:p w14:paraId="4DB06B34" w14:textId="77777777" w:rsidR="00C41589" w:rsidRDefault="00C41589" w:rsidP="00BF6505">
      <w:pPr>
        <w:pStyle w:val="af2"/>
      </w:pPr>
      <w:r>
        <w:rPr>
          <w:rStyle w:val="af1"/>
        </w:rPr>
        <w:annotationRef/>
      </w:r>
      <w:r>
        <w:rPr>
          <w:rFonts w:hint="eastAsia"/>
        </w:rPr>
        <w:t>这应该是交通和物流应用领域吧！</w:t>
      </w:r>
    </w:p>
  </w:comment>
  <w:comment w:id="313" w:author="User" w:date="2019-09-09T10:01:00Z" w:initials="U">
    <w:p w14:paraId="040D7D24" w14:textId="77777777" w:rsidR="00C41589" w:rsidRDefault="00C41589" w:rsidP="00BF6505">
      <w:pPr>
        <w:pStyle w:val="af2"/>
      </w:pPr>
      <w:r>
        <w:rPr>
          <w:rStyle w:val="af1"/>
        </w:rPr>
        <w:annotationRef/>
      </w:r>
      <w:r>
        <w:rPr>
          <w:rFonts w:hint="eastAsia"/>
        </w:rPr>
        <w:t>数据来源！</w:t>
      </w:r>
    </w:p>
  </w:comment>
  <w:comment w:id="314" w:author="User" w:date="2019-09-09T10:02:00Z" w:initials="U">
    <w:p w14:paraId="148679FD" w14:textId="77777777" w:rsidR="00C41589" w:rsidRDefault="00C41589" w:rsidP="00BF6505">
      <w:pPr>
        <w:pStyle w:val="af2"/>
      </w:pPr>
      <w:r>
        <w:rPr>
          <w:rStyle w:val="af1"/>
        </w:rPr>
        <w:annotationRef/>
      </w:r>
      <w:r>
        <w:rPr>
          <w:rFonts w:hint="eastAsia"/>
        </w:rPr>
        <w:t>不好理解！</w:t>
      </w:r>
    </w:p>
  </w:comment>
  <w:comment w:id="472" w:author="User" w:date="2019-09-09T10:23:00Z" w:initials="U">
    <w:p w14:paraId="397DBA98" w14:textId="77777777" w:rsidR="00C41589" w:rsidRDefault="00C41589" w:rsidP="00BF0070">
      <w:pPr>
        <w:pStyle w:val="af2"/>
      </w:pPr>
      <w:r>
        <w:rPr>
          <w:rStyle w:val="af1"/>
        </w:rPr>
        <w:annotationRef/>
      </w:r>
      <w:r>
        <w:rPr>
          <w:rFonts w:hint="eastAsia"/>
        </w:rPr>
        <w:t>格式！！</w:t>
      </w:r>
    </w:p>
  </w:comment>
  <w:comment w:id="500" w:author="User" w:date="2019-09-09T10:26:00Z" w:initials="U">
    <w:p w14:paraId="11787616" w14:textId="77777777" w:rsidR="00C41589" w:rsidRDefault="00C41589" w:rsidP="00721103">
      <w:pPr>
        <w:pStyle w:val="af2"/>
      </w:pPr>
      <w:r>
        <w:rPr>
          <w:rStyle w:val="af1"/>
        </w:rPr>
        <w:annotationRef/>
      </w:r>
      <w:r>
        <w:rPr>
          <w:rFonts w:hint="eastAsia"/>
        </w:rPr>
        <w:t>2020以后市场空间会萎缩吗？</w:t>
      </w:r>
    </w:p>
    <w:p w14:paraId="5556E39C" w14:textId="77777777" w:rsidR="00C41589" w:rsidRPr="00235ADA" w:rsidRDefault="00C41589" w:rsidP="00721103">
      <w:pPr>
        <w:pStyle w:val="af2"/>
      </w:pPr>
      <w:r>
        <w:rPr>
          <w:rFonts w:hint="eastAsia"/>
        </w:rPr>
        <w:t>纵坐标有问题！</w:t>
      </w:r>
    </w:p>
  </w:comment>
  <w:comment w:id="511" w:author="User" w:date="2019-09-09T09:59:00Z" w:initials="U">
    <w:p w14:paraId="0C2AFD3E" w14:textId="23A0D4B6" w:rsidR="00C41589" w:rsidRDefault="00C41589">
      <w:pPr>
        <w:pStyle w:val="af2"/>
      </w:pPr>
      <w:r>
        <w:rPr>
          <w:rStyle w:val="af1"/>
        </w:rPr>
        <w:annotationRef/>
      </w:r>
      <w:r>
        <w:rPr>
          <w:rFonts w:hint="eastAsia"/>
        </w:rPr>
        <w:t>这是什么应用？</w:t>
      </w:r>
    </w:p>
  </w:comment>
  <w:comment w:id="512" w:author="User" w:date="2019-09-09T09:59:00Z" w:initials="U">
    <w:p w14:paraId="0C04BAB2" w14:textId="3CD32B25" w:rsidR="00C41589" w:rsidRDefault="00C41589">
      <w:pPr>
        <w:pStyle w:val="af2"/>
      </w:pPr>
      <w:r>
        <w:rPr>
          <w:rStyle w:val="af1"/>
        </w:rPr>
        <w:annotationRef/>
      </w:r>
      <w:r>
        <w:rPr>
          <w:rFonts w:hint="eastAsia"/>
        </w:rPr>
        <w:t>参考文献标注！</w:t>
      </w:r>
    </w:p>
  </w:comment>
  <w:comment w:id="518" w:author="User" w:date="2019-09-09T10:00:00Z" w:initials="U">
    <w:p w14:paraId="256772EF" w14:textId="67C0F065" w:rsidR="00C41589" w:rsidRDefault="00C41589">
      <w:pPr>
        <w:pStyle w:val="af2"/>
      </w:pPr>
      <w:r>
        <w:rPr>
          <w:rStyle w:val="af1"/>
        </w:rPr>
        <w:annotationRef/>
      </w:r>
      <w:r>
        <w:rPr>
          <w:rFonts w:hint="eastAsia"/>
        </w:rPr>
        <w:t>这应该是交通和物流应用领域吧！</w:t>
      </w:r>
    </w:p>
  </w:comment>
  <w:comment w:id="522" w:author="User" w:date="2019-09-09T10:01:00Z" w:initials="U">
    <w:p w14:paraId="2CB72568" w14:textId="01F89925" w:rsidR="00C41589" w:rsidRDefault="00C41589">
      <w:pPr>
        <w:pStyle w:val="af2"/>
      </w:pPr>
      <w:r>
        <w:rPr>
          <w:rStyle w:val="af1"/>
        </w:rPr>
        <w:annotationRef/>
      </w:r>
      <w:r>
        <w:rPr>
          <w:rFonts w:hint="eastAsia"/>
        </w:rPr>
        <w:t>数据来源！</w:t>
      </w:r>
    </w:p>
  </w:comment>
  <w:comment w:id="523" w:author="User" w:date="2019-09-09T10:02:00Z" w:initials="U">
    <w:p w14:paraId="115FF036" w14:textId="3B65FB4D" w:rsidR="00C41589" w:rsidRDefault="00C41589">
      <w:pPr>
        <w:pStyle w:val="af2"/>
      </w:pPr>
      <w:r>
        <w:rPr>
          <w:rStyle w:val="af1"/>
        </w:rPr>
        <w:annotationRef/>
      </w:r>
      <w:r>
        <w:rPr>
          <w:rFonts w:hint="eastAsia"/>
        </w:rPr>
        <w:t>不好理解！</w:t>
      </w:r>
    </w:p>
  </w:comment>
  <w:comment w:id="661" w:author="User" w:date="2019-09-09T10:07:00Z" w:initials="U">
    <w:p w14:paraId="49708BFA" w14:textId="0E4C4782" w:rsidR="00C41589" w:rsidRDefault="00C41589">
      <w:pPr>
        <w:pStyle w:val="af2"/>
      </w:pPr>
      <w:r>
        <w:rPr>
          <w:rStyle w:val="af1"/>
        </w:rPr>
        <w:annotationRef/>
      </w:r>
      <w:r>
        <w:rPr>
          <w:rFonts w:hint="eastAsia"/>
        </w:rPr>
        <w:t>哪一年？</w:t>
      </w:r>
    </w:p>
  </w:comment>
  <w:comment w:id="673" w:author="User" w:date="2019-09-09T10:09:00Z" w:initials="U">
    <w:p w14:paraId="37056E8B" w14:textId="0761A765" w:rsidR="00C41589" w:rsidRDefault="00C41589">
      <w:pPr>
        <w:pStyle w:val="af2"/>
      </w:pPr>
      <w:r>
        <w:rPr>
          <w:rStyle w:val="af1"/>
        </w:rPr>
        <w:annotationRef/>
      </w:r>
      <w:r>
        <w:rPr>
          <w:rFonts w:hint="eastAsia"/>
        </w:rPr>
        <w:t>哪一年？</w:t>
      </w:r>
    </w:p>
  </w:comment>
  <w:comment w:id="681" w:author="User" w:date="2019-09-09T10:14:00Z" w:initials="U">
    <w:p w14:paraId="7A6C1F47" w14:textId="39A7CCD4" w:rsidR="00C41589" w:rsidRDefault="00C41589">
      <w:pPr>
        <w:pStyle w:val="af2"/>
      </w:pPr>
      <w:r>
        <w:rPr>
          <w:rStyle w:val="af1"/>
        </w:rPr>
        <w:annotationRef/>
      </w:r>
      <w:r>
        <w:rPr>
          <w:rFonts w:hint="eastAsia"/>
        </w:rPr>
        <w:t>哪一年？</w:t>
      </w:r>
    </w:p>
  </w:comment>
  <w:comment w:id="723" w:author="User" w:date="2019-09-09T10:23:00Z" w:initials="U">
    <w:p w14:paraId="4436E2D4" w14:textId="163762DE" w:rsidR="00C41589" w:rsidRDefault="00C41589">
      <w:pPr>
        <w:pStyle w:val="af2"/>
      </w:pPr>
      <w:r>
        <w:rPr>
          <w:rStyle w:val="af1"/>
        </w:rPr>
        <w:annotationRef/>
      </w:r>
      <w:r>
        <w:rPr>
          <w:rFonts w:hint="eastAsia"/>
        </w:rPr>
        <w:t>格式！！</w:t>
      </w:r>
    </w:p>
  </w:comment>
  <w:comment w:id="737" w:author="User" w:date="2019-09-09T10:26:00Z" w:initials="U">
    <w:p w14:paraId="0C87A04B" w14:textId="77777777" w:rsidR="00C41589" w:rsidRDefault="00C41589">
      <w:pPr>
        <w:pStyle w:val="af2"/>
      </w:pPr>
      <w:r>
        <w:rPr>
          <w:rStyle w:val="af1"/>
        </w:rPr>
        <w:annotationRef/>
      </w:r>
      <w:r>
        <w:rPr>
          <w:rFonts w:hint="eastAsia"/>
        </w:rPr>
        <w:t>2020以后市场空间会萎缩吗？</w:t>
      </w:r>
    </w:p>
    <w:p w14:paraId="3B6F7525" w14:textId="362C1346" w:rsidR="00C41589" w:rsidRPr="00235ADA" w:rsidRDefault="00C41589">
      <w:pPr>
        <w:pStyle w:val="af2"/>
      </w:pPr>
      <w:r>
        <w:rPr>
          <w:rFonts w:hint="eastAsia"/>
        </w:rPr>
        <w:t>纵坐标有问题！</w:t>
      </w:r>
    </w:p>
  </w:comment>
  <w:comment w:id="747" w:author="User" w:date="2019-09-09T10:38:00Z" w:initials="U">
    <w:p w14:paraId="17C02AC2" w14:textId="41B71B6E" w:rsidR="00C41589" w:rsidRDefault="00C41589">
      <w:pPr>
        <w:pStyle w:val="af2"/>
      </w:pPr>
      <w:r>
        <w:rPr>
          <w:rStyle w:val="af1"/>
        </w:rPr>
        <w:annotationRef/>
      </w:r>
      <w:r>
        <w:rPr>
          <w:rFonts w:hint="eastAsia"/>
        </w:rPr>
        <w:t>平台化or 平台？</w:t>
      </w:r>
    </w:p>
  </w:comment>
  <w:comment w:id="748" w:author="User" w:date="2019-09-09T10:39:00Z" w:initials="U">
    <w:p w14:paraId="28A42A45" w14:textId="420A88CF" w:rsidR="00C41589" w:rsidRDefault="00C41589">
      <w:pPr>
        <w:pStyle w:val="af2"/>
      </w:pPr>
      <w:r>
        <w:rPr>
          <w:rStyle w:val="af1"/>
        </w:rPr>
        <w:annotationRef/>
      </w:r>
      <w:r>
        <w:rPr>
          <w:rFonts w:hint="eastAsia"/>
        </w:rPr>
        <w:t>建议补充数据：如专利</w:t>
      </w:r>
    </w:p>
  </w:comment>
  <w:comment w:id="917" w:author="User" w:date="2019-09-09T10:45:00Z" w:initials="U">
    <w:p w14:paraId="4EE3E141" w14:textId="5B1EA84B" w:rsidR="00C41589" w:rsidRDefault="00C41589">
      <w:pPr>
        <w:pStyle w:val="af2"/>
      </w:pPr>
      <w:r>
        <w:rPr>
          <w:rStyle w:val="af1"/>
        </w:rPr>
        <w:annotationRef/>
      </w:r>
      <w:r>
        <w:rPr>
          <w:rFonts w:hint="eastAsia"/>
        </w:rPr>
        <w:t>？</w:t>
      </w:r>
    </w:p>
  </w:comment>
  <w:comment w:id="982" w:author="User" w:date="2019-09-09T10:46:00Z" w:initials="U">
    <w:p w14:paraId="422B22D5" w14:textId="48CDE1AE" w:rsidR="00C41589" w:rsidRDefault="00C41589">
      <w:pPr>
        <w:pStyle w:val="af2"/>
      </w:pPr>
      <w:r>
        <w:rPr>
          <w:rStyle w:val="af1"/>
        </w:rPr>
        <w:annotationRef/>
      </w:r>
      <w:r>
        <w:rPr>
          <w:rFonts w:hint="eastAsia"/>
        </w:rPr>
        <w:t>？</w:t>
      </w:r>
    </w:p>
  </w:comment>
  <w:comment w:id="1120" w:author="User" w:date="2019-09-11T15:22:00Z" w:initials="U">
    <w:p w14:paraId="2F326F02" w14:textId="2328567E" w:rsidR="00C41589" w:rsidRDefault="00C41589">
      <w:pPr>
        <w:pStyle w:val="af2"/>
      </w:pPr>
      <w:r>
        <w:rPr>
          <w:rStyle w:val="af1"/>
        </w:rPr>
        <w:annotationRef/>
      </w:r>
      <w:r>
        <w:rPr>
          <w:rFonts w:hint="eastAsia"/>
        </w:rPr>
        <w:t>公司的发展战略，下一步应该结合安索夫矩阵，进一步提出公司的产品战略，以产品战略来统领后续的产品规划。</w:t>
      </w:r>
    </w:p>
  </w:comment>
  <w:comment w:id="1122" w:author="User" w:date="2019-09-11T15:24:00Z" w:initials="U">
    <w:p w14:paraId="4B6EB7A2" w14:textId="7042DF98" w:rsidR="00C41589" w:rsidRDefault="00C41589">
      <w:pPr>
        <w:pStyle w:val="af2"/>
      </w:pPr>
      <w:r>
        <w:rPr>
          <w:rStyle w:val="af1"/>
        </w:rPr>
        <w:annotationRef/>
      </w:r>
      <w:r>
        <w:rPr>
          <w:rFonts w:hint="eastAsia"/>
        </w:rPr>
        <w:t>这部分提到了提到了3大产品线的发展策略，但后面又只分析了定位卡（最后一个），反而没有对明星产品做规划呢，感觉头重脚轻。</w:t>
      </w:r>
    </w:p>
    <w:p w14:paraId="75766807" w14:textId="5088CDDE" w:rsidR="00C41589" w:rsidRPr="006E65D8" w:rsidRDefault="00C41589">
      <w:pPr>
        <w:pStyle w:val="af2"/>
      </w:pPr>
    </w:p>
  </w:comment>
  <w:comment w:id="1142" w:author="User" w:date="2019-09-11T15:26:00Z" w:initials="U">
    <w:p w14:paraId="3D0AD3BD" w14:textId="0E99CC03" w:rsidR="00C41589" w:rsidRDefault="00C41589">
      <w:pPr>
        <w:pStyle w:val="af2"/>
      </w:pPr>
      <w:r>
        <w:rPr>
          <w:rStyle w:val="af1"/>
        </w:rPr>
        <w:annotationRef/>
      </w:r>
      <w:r>
        <w:rPr>
          <w:rFonts w:hint="eastAsia"/>
        </w:rPr>
        <w:t>上图是研发中心，这图示技术中心，是同一个概念吗？</w:t>
      </w:r>
    </w:p>
  </w:comment>
  <w:comment w:id="1152" w:author="User" w:date="2019-09-09T11:00:00Z" w:initials="U">
    <w:p w14:paraId="01259E0B" w14:textId="481707D8" w:rsidR="00C41589" w:rsidRDefault="00C41589">
      <w:pPr>
        <w:pStyle w:val="af2"/>
      </w:pPr>
      <w:r>
        <w:rPr>
          <w:rStyle w:val="af1"/>
        </w:rPr>
        <w:annotationRef/>
      </w:r>
      <w:r>
        <w:rPr>
          <w:rFonts w:hint="eastAsia"/>
        </w:rPr>
        <w:t>从上表的数据中怎么获得70%？</w:t>
      </w:r>
    </w:p>
  </w:comment>
  <w:comment w:id="1159" w:author="User" w:date="2019-09-09T11:01:00Z" w:initials="U">
    <w:p w14:paraId="2C1E7273" w14:textId="77777777" w:rsidR="00C41589" w:rsidRDefault="00C41589" w:rsidP="00A25A22">
      <w:pPr>
        <w:pStyle w:val="af2"/>
      </w:pPr>
      <w:r>
        <w:rPr>
          <w:rStyle w:val="af1"/>
        </w:rPr>
        <w:annotationRef/>
      </w:r>
      <w:r>
        <w:rPr>
          <w:rFonts w:hint="eastAsia"/>
        </w:rPr>
        <w:t>格式！</w:t>
      </w:r>
    </w:p>
  </w:comment>
  <w:comment w:id="1163" w:author="User" w:date="2019-09-09T11:01:00Z" w:initials="U">
    <w:p w14:paraId="3694D571" w14:textId="6BEB9536" w:rsidR="00C41589" w:rsidRDefault="00C41589">
      <w:pPr>
        <w:pStyle w:val="af2"/>
      </w:pPr>
      <w:r>
        <w:rPr>
          <w:rStyle w:val="af1"/>
        </w:rPr>
        <w:annotationRef/>
      </w:r>
      <w:r>
        <w:rPr>
          <w:rFonts w:hint="eastAsia"/>
        </w:rPr>
        <w:t>格式！</w:t>
      </w:r>
    </w:p>
  </w:comment>
  <w:comment w:id="1194" w:author="User" w:date="2019-09-11T15:31:00Z" w:initials="U">
    <w:p w14:paraId="3D344E08" w14:textId="589367A2" w:rsidR="00C41589" w:rsidRDefault="00C41589">
      <w:pPr>
        <w:pStyle w:val="af2"/>
      </w:pPr>
      <w:r>
        <w:rPr>
          <w:rStyle w:val="af1"/>
        </w:rPr>
        <w:annotationRef/>
      </w:r>
      <w:r>
        <w:rPr>
          <w:rFonts w:hint="eastAsia"/>
        </w:rPr>
        <w:t>第四章应该针对这个问题提供解决思路！</w:t>
      </w:r>
    </w:p>
  </w:comment>
  <w:comment w:id="1210" w:author="User" w:date="2019-09-11T15:32:00Z" w:initials="U">
    <w:p w14:paraId="29FB9B21" w14:textId="72435F38" w:rsidR="00C41589" w:rsidRDefault="00C41589">
      <w:pPr>
        <w:pStyle w:val="af2"/>
      </w:pPr>
      <w:r>
        <w:rPr>
          <w:rStyle w:val="af1"/>
        </w:rPr>
        <w:annotationRef/>
      </w:r>
      <w:r>
        <w:rPr>
          <w:rFonts w:hint="eastAsia"/>
        </w:rPr>
        <w:t>既然是产品战略，应该有目标、资源分配计划和时间计划！（产品战略部分应该解决的）</w:t>
      </w:r>
    </w:p>
  </w:comment>
  <w:comment w:id="1219" w:author="User" w:date="2019-09-11T15:34:00Z" w:initials="U">
    <w:p w14:paraId="1DA8DEEF" w14:textId="33D9E754" w:rsidR="00C41589" w:rsidRDefault="00C41589">
      <w:pPr>
        <w:pStyle w:val="af2"/>
      </w:pPr>
      <w:r>
        <w:rPr>
          <w:rStyle w:val="af1"/>
        </w:rPr>
        <w:annotationRef/>
      </w:r>
      <w:r>
        <w:rPr>
          <w:rFonts w:hint="eastAsia"/>
        </w:rPr>
        <w:t>A公司研发模式需要转变：从项目驱动（市场拉动）型专项市场开发型。目前的开发模式使产品战略和规划实施面临的一个组织和流程挑战</w:t>
      </w:r>
    </w:p>
  </w:comment>
  <w:comment w:id="1224" w:author="User" w:date="2019-09-11T15:36:00Z" w:initials="U">
    <w:p w14:paraId="702D84BE" w14:textId="4933850E" w:rsidR="00C41589" w:rsidRDefault="00C41589">
      <w:pPr>
        <w:pStyle w:val="af2"/>
      </w:pPr>
      <w:r>
        <w:rPr>
          <w:rStyle w:val="af1"/>
        </w:rPr>
        <w:annotationRef/>
      </w:r>
      <w:r>
        <w:rPr>
          <w:rFonts w:hint="eastAsia"/>
        </w:rPr>
        <w:t>我觉得A公司产品线需要优化！（也是产品战略的内容）</w:t>
      </w:r>
    </w:p>
  </w:comment>
  <w:comment w:id="1248" w:author="User" w:date="2019-09-11T16:08:00Z" w:initials="U">
    <w:p w14:paraId="6214D877" w14:textId="74D28881" w:rsidR="00C41589" w:rsidRDefault="00C41589">
      <w:pPr>
        <w:pStyle w:val="af2"/>
      </w:pPr>
      <w:r>
        <w:rPr>
          <w:rStyle w:val="af1"/>
        </w:rPr>
        <w:annotationRef/>
      </w:r>
      <w:r>
        <w:rPr>
          <w:rFonts w:hint="eastAsia"/>
        </w:rPr>
        <w:t>内容太多，建议拆分成两章</w:t>
      </w:r>
    </w:p>
    <w:p w14:paraId="4BCBC442" w14:textId="772CD979" w:rsidR="00C41589" w:rsidRDefault="00C41589">
      <w:pPr>
        <w:pStyle w:val="af2"/>
      </w:pPr>
      <w:r>
        <w:rPr>
          <w:rFonts w:hint="eastAsia"/>
        </w:rPr>
        <w:t>第四章 A公司产品战略规划方案设计（针对上一章提出的问题提出优化方案）</w:t>
      </w:r>
    </w:p>
    <w:p w14:paraId="5C0297B2" w14:textId="27ADA146" w:rsidR="00C41589" w:rsidRDefault="00C41589">
      <w:pPr>
        <w:pStyle w:val="af2"/>
      </w:pPr>
      <w:r>
        <w:rPr>
          <w:rFonts w:hint="eastAsia"/>
        </w:rPr>
        <w:t>4.1 基本思路：A公司产品战略规划体系设计的基本思路和目标</w:t>
      </w:r>
    </w:p>
    <w:p w14:paraId="4B10C762" w14:textId="5AC89500" w:rsidR="00C41589" w:rsidRDefault="00C41589">
      <w:pPr>
        <w:pStyle w:val="af2"/>
      </w:pPr>
      <w:r>
        <w:rPr>
          <w:rFonts w:hint="eastAsia"/>
        </w:rPr>
        <w:t>4.2 产品线战略（现有产品组合策略）:结合公司发展战略，运用安索夫矩阵，说明公司3大产品线优化思路。</w:t>
      </w:r>
    </w:p>
    <w:p w14:paraId="5C091AC2" w14:textId="37611C92" w:rsidR="00C41589" w:rsidRDefault="00C41589">
      <w:pPr>
        <w:pStyle w:val="af2"/>
      </w:pPr>
      <w:r>
        <w:rPr>
          <w:rFonts w:hint="eastAsia"/>
        </w:rPr>
        <w:t>4.3 产品规划方案（现4.1.2内容扩充），运用STP将产品战略分解到目标市场，目标市场需求分析——》产品规划</w:t>
      </w:r>
    </w:p>
    <w:p w14:paraId="2391DBA4" w14:textId="34A6A1E6" w:rsidR="00C41589" w:rsidRPr="003B5327" w:rsidRDefault="00C41589">
      <w:pPr>
        <w:pStyle w:val="af2"/>
      </w:pPr>
      <w:r>
        <w:rPr>
          <w:rFonts w:hint="eastAsia"/>
        </w:rPr>
        <w:t>第五章  A公司产品战略规划实施案例分析——以智能卡为例</w:t>
      </w:r>
    </w:p>
  </w:comment>
  <w:comment w:id="1357" w:author="User" w:date="2019-09-11T15:44:00Z" w:initials="U">
    <w:p w14:paraId="03EDA6DF" w14:textId="77777777" w:rsidR="00C41589" w:rsidRDefault="00C41589" w:rsidP="007725E6">
      <w:pPr>
        <w:pStyle w:val="af2"/>
      </w:pPr>
      <w:r>
        <w:rPr>
          <w:rStyle w:val="af1"/>
        </w:rPr>
        <w:annotationRef/>
      </w:r>
      <w:r>
        <w:rPr>
          <w:rFonts w:hint="eastAsia"/>
        </w:rPr>
        <w:t>这是企业的明星产品，应该也是未来市场需求最大的市场，不能只是简单的扩大营销资源，应该也要有明确的产品规划来支撑企业扩大市场份额，成为行业领导者！（主要目标是扩大市场，而非利润）</w:t>
      </w:r>
    </w:p>
    <w:p w14:paraId="4F277375" w14:textId="77777777" w:rsidR="00C41589" w:rsidRDefault="00C41589" w:rsidP="007725E6">
      <w:pPr>
        <w:pStyle w:val="af2"/>
      </w:pPr>
      <w:r>
        <w:rPr>
          <w:rFonts w:hint="eastAsia"/>
        </w:rPr>
        <w:t>才能真正支撑企业</w:t>
      </w:r>
      <w:r w:rsidRPr="005058A9">
        <w:rPr>
          <w:rFonts w:ascii="宋体" w:eastAsia="宋体" w:hAnsi="宋体" w:cs="仿宋_GB2312"/>
          <w:color w:val="000000" w:themeColor="text1"/>
        </w:rPr>
        <w:t>做强“无线局域网”</w:t>
      </w:r>
      <w:r>
        <w:rPr>
          <w:rFonts w:ascii="宋体" w:eastAsia="宋体" w:hAnsi="宋体" w:cs="仿宋_GB2312" w:hint="eastAsia"/>
          <w:color w:val="000000" w:themeColor="text1"/>
        </w:rPr>
        <w:t>、做大。。。的发展战略。</w:t>
      </w:r>
    </w:p>
  </w:comment>
  <w:comment w:id="1361" w:author="User" w:date="2019-09-11T15:45:00Z" w:initials="U">
    <w:p w14:paraId="37851D0E" w14:textId="77777777" w:rsidR="00C41589" w:rsidRDefault="00C41589" w:rsidP="007725E6">
      <w:pPr>
        <w:pStyle w:val="af2"/>
      </w:pPr>
      <w:r>
        <w:rPr>
          <w:rStyle w:val="af1"/>
        </w:rPr>
        <w:annotationRef/>
      </w:r>
      <w:r>
        <w:rPr>
          <w:rFonts w:hint="eastAsia"/>
        </w:rPr>
        <w:t>这部分产品战略的目标是扩大市场、还是扩大利润？</w:t>
      </w:r>
    </w:p>
    <w:p w14:paraId="08B87BDB" w14:textId="77777777" w:rsidR="00C41589" w:rsidRDefault="00C41589" w:rsidP="007725E6">
      <w:pPr>
        <w:pStyle w:val="af2"/>
      </w:pPr>
    </w:p>
    <w:p w14:paraId="287424E7" w14:textId="77777777" w:rsidR="00C41589" w:rsidRDefault="00C41589" w:rsidP="007725E6">
      <w:pPr>
        <w:pStyle w:val="af2"/>
      </w:pPr>
    </w:p>
    <w:p w14:paraId="0AB86912" w14:textId="77777777" w:rsidR="00C41589" w:rsidRDefault="00C41589" w:rsidP="007725E6">
      <w:pPr>
        <w:pStyle w:val="af2"/>
      </w:pPr>
      <w:r>
        <w:rPr>
          <w:rFonts w:hint="eastAsia"/>
        </w:rPr>
        <w:t>这部分要明确不同产品线的目标（财务成功还是市场成功，还是both?这要结合行业市场和竞争状况来分析）</w:t>
      </w:r>
    </w:p>
  </w:comment>
  <w:comment w:id="1452" w:author="User" w:date="2019-09-11T15:44:00Z" w:initials="U">
    <w:p w14:paraId="7B6438C8" w14:textId="56F8BC33" w:rsidR="00C41589" w:rsidRDefault="00C41589">
      <w:pPr>
        <w:pStyle w:val="af2"/>
      </w:pPr>
      <w:r>
        <w:rPr>
          <w:rStyle w:val="af1"/>
        </w:rPr>
        <w:annotationRef/>
      </w:r>
      <w:r>
        <w:rPr>
          <w:rFonts w:hint="eastAsia"/>
        </w:rPr>
        <w:t>这是企业的明星产品，应该也是未来市场需求最大的市场，不能只是简单的扩大营销资源，应该也要有明确的产品规划来支撑企业扩大市场份额，成为行业领导者！（主要目标是扩大市场，而非利润）</w:t>
      </w:r>
    </w:p>
    <w:p w14:paraId="2156EB13" w14:textId="2FCB62E8" w:rsidR="00C41589" w:rsidRDefault="00C41589">
      <w:pPr>
        <w:pStyle w:val="af2"/>
      </w:pPr>
      <w:r>
        <w:rPr>
          <w:rFonts w:hint="eastAsia"/>
        </w:rPr>
        <w:t>才能真正支撑企业</w:t>
      </w:r>
      <w:r w:rsidRPr="005058A9">
        <w:rPr>
          <w:rFonts w:ascii="宋体" w:eastAsia="宋体" w:hAnsi="宋体" w:cs="仿宋_GB2312"/>
          <w:color w:val="000000" w:themeColor="text1"/>
        </w:rPr>
        <w:t>做强“无线局域网”</w:t>
      </w:r>
      <w:r>
        <w:rPr>
          <w:rFonts w:ascii="宋体" w:eastAsia="宋体" w:hAnsi="宋体" w:cs="仿宋_GB2312" w:hint="eastAsia"/>
          <w:color w:val="000000" w:themeColor="text1"/>
        </w:rPr>
        <w:t>、做大。。。的发展战略。</w:t>
      </w:r>
    </w:p>
  </w:comment>
  <w:comment w:id="1453" w:author="User" w:date="2019-09-11T15:45:00Z" w:initials="U">
    <w:p w14:paraId="1F58C8CC" w14:textId="77777777" w:rsidR="00C41589" w:rsidRDefault="00C41589">
      <w:pPr>
        <w:pStyle w:val="af2"/>
      </w:pPr>
      <w:r>
        <w:rPr>
          <w:rStyle w:val="af1"/>
        </w:rPr>
        <w:annotationRef/>
      </w:r>
      <w:r>
        <w:rPr>
          <w:rFonts w:hint="eastAsia"/>
        </w:rPr>
        <w:t>这部分产品战略的目标是扩大市场、还是扩大利润？</w:t>
      </w:r>
    </w:p>
    <w:p w14:paraId="2C1BEC8A" w14:textId="77777777" w:rsidR="00C41589" w:rsidRDefault="00C41589">
      <w:pPr>
        <w:pStyle w:val="af2"/>
      </w:pPr>
    </w:p>
    <w:p w14:paraId="464E26F9" w14:textId="77777777" w:rsidR="00C41589" w:rsidRDefault="00C41589">
      <w:pPr>
        <w:pStyle w:val="af2"/>
      </w:pPr>
    </w:p>
    <w:p w14:paraId="289E2025" w14:textId="7CD72E19" w:rsidR="00C41589" w:rsidRDefault="00C41589">
      <w:pPr>
        <w:pStyle w:val="af2"/>
      </w:pPr>
      <w:r>
        <w:rPr>
          <w:rFonts w:hint="eastAsia"/>
        </w:rPr>
        <w:t>这部分要明确不同产品线的目标（财务成功还是市场成功，还是both?这要结合行业市场和竞争状况来分析）</w:t>
      </w:r>
    </w:p>
  </w:comment>
  <w:comment w:id="1531" w:author="User" w:date="2019-09-11T15:51:00Z" w:initials="U">
    <w:p w14:paraId="01052892" w14:textId="7AE0F853" w:rsidR="00C41589" w:rsidRDefault="00C41589">
      <w:pPr>
        <w:pStyle w:val="af2"/>
      </w:pPr>
      <w:r>
        <w:rPr>
          <w:rStyle w:val="af1"/>
        </w:rPr>
        <w:annotationRef/>
      </w:r>
      <w:r>
        <w:rPr>
          <w:rFonts w:hint="eastAsia"/>
        </w:rPr>
        <w:t>不能空泛的写方法，要结合智能卡市场的数据和A公司的数据写“落地”</w:t>
      </w:r>
    </w:p>
  </w:comment>
  <w:comment w:id="1551" w:author="User" w:date="2019-09-11T15:51:00Z" w:initials="U">
    <w:p w14:paraId="1F2E7A32" w14:textId="44E0D982" w:rsidR="00C41589" w:rsidRDefault="00C41589">
      <w:pPr>
        <w:pStyle w:val="af2"/>
      </w:pPr>
      <w:r>
        <w:rPr>
          <w:rStyle w:val="af1"/>
        </w:rPr>
        <w:annotationRef/>
      </w:r>
      <w:r>
        <w:rPr>
          <w:rFonts w:hint="eastAsia"/>
        </w:rPr>
        <w:t>依据是什么？</w:t>
      </w:r>
    </w:p>
  </w:comment>
  <w:comment w:id="1627" w:author="User" w:date="2019-09-11T15:53:00Z" w:initials="U">
    <w:p w14:paraId="5954C00D" w14:textId="647E7329" w:rsidR="00C41589" w:rsidRDefault="00C41589">
      <w:pPr>
        <w:pStyle w:val="af2"/>
      </w:pPr>
      <w:r>
        <w:rPr>
          <w:rStyle w:val="af1"/>
        </w:rPr>
        <w:annotationRef/>
      </w:r>
      <w:r>
        <w:rPr>
          <w:rFonts w:hint="eastAsia"/>
        </w:rPr>
        <w:t>非论文语言！</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9E166F" w15:done="0"/>
  <w15:commentEx w15:paraId="42BB64CE" w15:done="0"/>
  <w15:commentEx w15:paraId="679BC7EE" w15:done="0"/>
  <w15:commentEx w15:paraId="6E725318" w15:done="0"/>
  <w15:commentEx w15:paraId="64EAC138" w15:done="0"/>
  <w15:commentEx w15:paraId="6B61A5D3" w15:done="0"/>
  <w15:commentEx w15:paraId="5297801F" w15:done="0"/>
  <w15:commentEx w15:paraId="67182312" w15:paraIdParent="5297801F" w15:done="0"/>
  <w15:commentEx w15:paraId="2CD56C5C" w15:done="0"/>
  <w15:commentEx w15:paraId="0E18C5F4" w15:done="0"/>
  <w15:commentEx w15:paraId="0C661C42" w15:done="0"/>
  <w15:commentEx w15:paraId="3E7A5729" w15:done="0"/>
  <w15:commentEx w15:paraId="07B299C8" w15:done="0"/>
  <w15:commentEx w15:paraId="2B23C964" w15:done="0"/>
  <w15:commentEx w15:paraId="294AFE7A" w15:done="0"/>
  <w15:commentEx w15:paraId="71B986CE" w15:done="0"/>
  <w15:commentEx w15:paraId="5F7CCBF0" w15:done="0"/>
  <w15:commentEx w15:paraId="5DC19ACA" w15:done="0"/>
  <w15:commentEx w15:paraId="2FAA11FB" w15:done="0"/>
  <w15:commentEx w15:paraId="23B15F19" w15:done="0"/>
  <w15:commentEx w15:paraId="191D65EE" w15:done="0"/>
  <w15:commentEx w15:paraId="2FD2F48F" w15:done="0"/>
  <w15:commentEx w15:paraId="4F47C231" w15:done="0"/>
  <w15:commentEx w15:paraId="10B59366" w15:done="0"/>
  <w15:commentEx w15:paraId="2683E7D3" w15:done="0"/>
  <w15:commentEx w15:paraId="609CE81E" w15:done="0"/>
  <w15:commentEx w15:paraId="750A2A98" w15:done="0"/>
  <w15:commentEx w15:paraId="7EF3EAE2" w15:done="0"/>
  <w15:commentEx w15:paraId="78471134" w15:done="0"/>
  <w15:commentEx w15:paraId="77352A9B" w15:done="0"/>
  <w15:commentEx w15:paraId="4DB06B34" w15:done="0"/>
  <w15:commentEx w15:paraId="040D7D24" w15:done="0"/>
  <w15:commentEx w15:paraId="148679FD" w15:done="0"/>
  <w15:commentEx w15:paraId="397DBA98" w15:done="0"/>
  <w15:commentEx w15:paraId="5556E39C" w15:done="0"/>
  <w15:commentEx w15:paraId="0C2AFD3E" w15:done="0"/>
  <w15:commentEx w15:paraId="0C04BAB2" w15:done="0"/>
  <w15:commentEx w15:paraId="256772EF" w15:done="0"/>
  <w15:commentEx w15:paraId="2CB72568" w15:done="0"/>
  <w15:commentEx w15:paraId="115FF036" w15:done="0"/>
  <w15:commentEx w15:paraId="49708BFA" w15:done="0"/>
  <w15:commentEx w15:paraId="37056E8B" w15:done="0"/>
  <w15:commentEx w15:paraId="7A6C1F47" w15:done="0"/>
  <w15:commentEx w15:paraId="4436E2D4" w15:done="0"/>
  <w15:commentEx w15:paraId="3B6F7525" w15:done="0"/>
  <w15:commentEx w15:paraId="17C02AC2" w15:done="0"/>
  <w15:commentEx w15:paraId="28A42A45" w15:done="0"/>
  <w15:commentEx w15:paraId="4EE3E141" w15:done="0"/>
  <w15:commentEx w15:paraId="422B22D5" w15:done="0"/>
  <w15:commentEx w15:paraId="2F326F02" w15:done="0"/>
  <w15:commentEx w15:paraId="75766807" w15:done="0"/>
  <w15:commentEx w15:paraId="3D0AD3BD" w15:done="0"/>
  <w15:commentEx w15:paraId="01259E0B" w15:done="0"/>
  <w15:commentEx w15:paraId="2C1E7273" w15:done="0"/>
  <w15:commentEx w15:paraId="3694D571" w15:done="0"/>
  <w15:commentEx w15:paraId="3D344E08" w15:done="0"/>
  <w15:commentEx w15:paraId="29FB9B21" w15:done="0"/>
  <w15:commentEx w15:paraId="1DA8DEEF" w15:done="0"/>
  <w15:commentEx w15:paraId="702D84BE" w15:done="0"/>
  <w15:commentEx w15:paraId="2391DBA4" w15:done="0"/>
  <w15:commentEx w15:paraId="4F277375" w15:done="0"/>
  <w15:commentEx w15:paraId="0AB86912" w15:done="0"/>
  <w15:commentEx w15:paraId="2156EB13" w15:done="0"/>
  <w15:commentEx w15:paraId="289E2025" w15:done="0"/>
  <w15:commentEx w15:paraId="01052892" w15:done="0"/>
  <w15:commentEx w15:paraId="1F2E7A32" w15:done="0"/>
  <w15:commentEx w15:paraId="5954C00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F392CB" w14:textId="77777777" w:rsidR="00F35783" w:rsidRDefault="00F35783">
      <w:r>
        <w:separator/>
      </w:r>
    </w:p>
  </w:endnote>
  <w:endnote w:type="continuationSeparator" w:id="0">
    <w:p w14:paraId="22AB2478" w14:textId="77777777" w:rsidR="00F35783" w:rsidRDefault="00F35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Songti SC">
    <w:panose1 w:val="02010600040101010101"/>
    <w:charset w:val="86"/>
    <w:family w:val="roman"/>
    <w:pitch w:val="variable"/>
    <w:sig w:usb0="00000287" w:usb1="080F0000" w:usb2="00000010" w:usb3="00000000" w:csb0="0004009F" w:csb1="00000000"/>
  </w:font>
  <w:font w:name="Times">
    <w:panose1 w:val="00000500000000020000"/>
    <w:charset w:val="00"/>
    <w:family w:val="roman"/>
    <w:pitch w:val="variable"/>
    <w:sig w:usb0="00000003" w:usb1="00000000" w:usb2="00000000" w:usb3="00000000" w:csb0="0000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4A482" w14:textId="77777777" w:rsidR="00C41589" w:rsidRDefault="00C41589">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2B803F7" w14:textId="77777777" w:rsidR="00C41589" w:rsidRDefault="00C41589">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F56B5" w14:textId="77777777" w:rsidR="00C41589" w:rsidRDefault="00C41589">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57471D">
      <w:rPr>
        <w:rStyle w:val="aa"/>
        <w:noProof/>
      </w:rPr>
      <w:t>11</w:t>
    </w:r>
    <w:r>
      <w:rPr>
        <w:rStyle w:val="aa"/>
      </w:rPr>
      <w:fldChar w:fldCharType="end"/>
    </w:r>
  </w:p>
  <w:p w14:paraId="536E5D81" w14:textId="77777777" w:rsidR="00C41589" w:rsidRDefault="00C41589">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1903C4" w14:textId="77777777" w:rsidR="00F35783" w:rsidRDefault="00F35783">
      <w:r>
        <w:separator/>
      </w:r>
    </w:p>
  </w:footnote>
  <w:footnote w:type="continuationSeparator" w:id="0">
    <w:p w14:paraId="4B516EBA" w14:textId="77777777" w:rsidR="00F35783" w:rsidRDefault="00F3578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23CD230F"/>
    <w:multiLevelType w:val="hybridMultilevel"/>
    <w:tmpl w:val="7416D032"/>
    <w:lvl w:ilvl="0" w:tplc="1FFE95C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68B5D99"/>
    <w:multiLevelType w:val="hybridMultilevel"/>
    <w:tmpl w:val="52642B84"/>
    <w:lvl w:ilvl="0" w:tplc="47B0927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
    <w:nsid w:val="510B5408"/>
    <w:multiLevelType w:val="hybridMultilevel"/>
    <w:tmpl w:val="6FA80810"/>
    <w:lvl w:ilvl="0" w:tplc="96CE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4892D3D"/>
    <w:multiLevelType w:val="singleLevel"/>
    <w:tmpl w:val="54892D3D"/>
    <w:lvl w:ilvl="0">
      <w:start w:val="1"/>
      <w:numFmt w:val="decimal"/>
      <w:suff w:val="nothing"/>
      <w:lvlText w:val="（%1）"/>
      <w:lvlJc w:val="left"/>
    </w:lvl>
  </w:abstractNum>
  <w:abstractNum w:abstractNumId="6">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5"/>
  </w:num>
  <w:num w:numId="3">
    <w:abstractNumId w:val="0"/>
  </w:num>
  <w:num w:numId="4">
    <w:abstractNumId w:val="6"/>
  </w:num>
  <w:num w:numId="5">
    <w:abstractNumId w:val="2"/>
  </w:num>
  <w:num w:numId="6">
    <w:abstractNumId w:val="1"/>
  </w:num>
  <w:num w:numId="7">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i_zj@sina.com">
    <w15:presenceInfo w15:providerId="Windows Live" w15:userId="1fa3ccd7239dfe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trackRevision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8CF"/>
    <w:rsid w:val="00000571"/>
    <w:rsid w:val="00001A08"/>
    <w:rsid w:val="00002072"/>
    <w:rsid w:val="000028BF"/>
    <w:rsid w:val="00003450"/>
    <w:rsid w:val="000039E8"/>
    <w:rsid w:val="00003CB8"/>
    <w:rsid w:val="000041FF"/>
    <w:rsid w:val="00004EBB"/>
    <w:rsid w:val="00005934"/>
    <w:rsid w:val="000104FF"/>
    <w:rsid w:val="00010DDA"/>
    <w:rsid w:val="000110F9"/>
    <w:rsid w:val="00013EB7"/>
    <w:rsid w:val="0001487D"/>
    <w:rsid w:val="00021628"/>
    <w:rsid w:val="00021F94"/>
    <w:rsid w:val="00022A6E"/>
    <w:rsid w:val="00023528"/>
    <w:rsid w:val="00023E42"/>
    <w:rsid w:val="0002446F"/>
    <w:rsid w:val="0002510E"/>
    <w:rsid w:val="00025864"/>
    <w:rsid w:val="00030D2E"/>
    <w:rsid w:val="0003355F"/>
    <w:rsid w:val="00033F45"/>
    <w:rsid w:val="000343D6"/>
    <w:rsid w:val="00034DB8"/>
    <w:rsid w:val="00035414"/>
    <w:rsid w:val="00036C6B"/>
    <w:rsid w:val="00037F64"/>
    <w:rsid w:val="0004142C"/>
    <w:rsid w:val="00043B08"/>
    <w:rsid w:val="00043C69"/>
    <w:rsid w:val="0004554E"/>
    <w:rsid w:val="00046166"/>
    <w:rsid w:val="00046E4F"/>
    <w:rsid w:val="00046EE4"/>
    <w:rsid w:val="00047486"/>
    <w:rsid w:val="000477D7"/>
    <w:rsid w:val="00047C0B"/>
    <w:rsid w:val="000509E3"/>
    <w:rsid w:val="00050E2D"/>
    <w:rsid w:val="00051B98"/>
    <w:rsid w:val="0005390E"/>
    <w:rsid w:val="00054255"/>
    <w:rsid w:val="00054A73"/>
    <w:rsid w:val="000566CC"/>
    <w:rsid w:val="0006047C"/>
    <w:rsid w:val="00063482"/>
    <w:rsid w:val="00065584"/>
    <w:rsid w:val="00066068"/>
    <w:rsid w:val="00066823"/>
    <w:rsid w:val="00067912"/>
    <w:rsid w:val="0007005C"/>
    <w:rsid w:val="00071440"/>
    <w:rsid w:val="00073DE1"/>
    <w:rsid w:val="00075F4D"/>
    <w:rsid w:val="00076025"/>
    <w:rsid w:val="00076FC0"/>
    <w:rsid w:val="00080FA7"/>
    <w:rsid w:val="00082908"/>
    <w:rsid w:val="000838FC"/>
    <w:rsid w:val="000841C4"/>
    <w:rsid w:val="00084C95"/>
    <w:rsid w:val="000852E8"/>
    <w:rsid w:val="00085958"/>
    <w:rsid w:val="000861D2"/>
    <w:rsid w:val="00086610"/>
    <w:rsid w:val="00086734"/>
    <w:rsid w:val="00087B81"/>
    <w:rsid w:val="00090C30"/>
    <w:rsid w:val="00090F6B"/>
    <w:rsid w:val="0009111E"/>
    <w:rsid w:val="00091A68"/>
    <w:rsid w:val="00092589"/>
    <w:rsid w:val="0009353D"/>
    <w:rsid w:val="00094637"/>
    <w:rsid w:val="00094DEC"/>
    <w:rsid w:val="00097439"/>
    <w:rsid w:val="000974F2"/>
    <w:rsid w:val="000A1EF2"/>
    <w:rsid w:val="000A3136"/>
    <w:rsid w:val="000A354A"/>
    <w:rsid w:val="000A46E2"/>
    <w:rsid w:val="000A68D0"/>
    <w:rsid w:val="000A7E08"/>
    <w:rsid w:val="000B0C72"/>
    <w:rsid w:val="000B271E"/>
    <w:rsid w:val="000B33E5"/>
    <w:rsid w:val="000B5A30"/>
    <w:rsid w:val="000B632E"/>
    <w:rsid w:val="000C0AFE"/>
    <w:rsid w:val="000C0BEB"/>
    <w:rsid w:val="000C1D37"/>
    <w:rsid w:val="000C23E0"/>
    <w:rsid w:val="000C3038"/>
    <w:rsid w:val="000C35EB"/>
    <w:rsid w:val="000C551B"/>
    <w:rsid w:val="000C5EFB"/>
    <w:rsid w:val="000C6323"/>
    <w:rsid w:val="000C6899"/>
    <w:rsid w:val="000D0E03"/>
    <w:rsid w:val="000D2574"/>
    <w:rsid w:val="000D495F"/>
    <w:rsid w:val="000D4F49"/>
    <w:rsid w:val="000D536F"/>
    <w:rsid w:val="000D728E"/>
    <w:rsid w:val="000D7F44"/>
    <w:rsid w:val="000E16E6"/>
    <w:rsid w:val="000E24EB"/>
    <w:rsid w:val="000E2D97"/>
    <w:rsid w:val="000E2E61"/>
    <w:rsid w:val="000E636E"/>
    <w:rsid w:val="000E71B9"/>
    <w:rsid w:val="000E7BE8"/>
    <w:rsid w:val="000F2BFD"/>
    <w:rsid w:val="000F328B"/>
    <w:rsid w:val="000F376C"/>
    <w:rsid w:val="000F5844"/>
    <w:rsid w:val="000F760E"/>
    <w:rsid w:val="001004FC"/>
    <w:rsid w:val="0010082E"/>
    <w:rsid w:val="00101605"/>
    <w:rsid w:val="0010181B"/>
    <w:rsid w:val="001018E3"/>
    <w:rsid w:val="00102925"/>
    <w:rsid w:val="001029BF"/>
    <w:rsid w:val="0010457B"/>
    <w:rsid w:val="001054C7"/>
    <w:rsid w:val="00105D85"/>
    <w:rsid w:val="0011045C"/>
    <w:rsid w:val="001107C8"/>
    <w:rsid w:val="00110A49"/>
    <w:rsid w:val="00111EB0"/>
    <w:rsid w:val="00111EB9"/>
    <w:rsid w:val="00115390"/>
    <w:rsid w:val="001157B4"/>
    <w:rsid w:val="001159D3"/>
    <w:rsid w:val="00116490"/>
    <w:rsid w:val="0011702B"/>
    <w:rsid w:val="0012573B"/>
    <w:rsid w:val="0012613C"/>
    <w:rsid w:val="001262D8"/>
    <w:rsid w:val="00126AE7"/>
    <w:rsid w:val="001277A2"/>
    <w:rsid w:val="001314B0"/>
    <w:rsid w:val="00131E7A"/>
    <w:rsid w:val="00133975"/>
    <w:rsid w:val="0013434E"/>
    <w:rsid w:val="00135F1C"/>
    <w:rsid w:val="00137153"/>
    <w:rsid w:val="001375ED"/>
    <w:rsid w:val="00143513"/>
    <w:rsid w:val="0014365E"/>
    <w:rsid w:val="00143F52"/>
    <w:rsid w:val="0014571F"/>
    <w:rsid w:val="00145CD8"/>
    <w:rsid w:val="00146635"/>
    <w:rsid w:val="001478DD"/>
    <w:rsid w:val="0015144A"/>
    <w:rsid w:val="001551B2"/>
    <w:rsid w:val="0015724E"/>
    <w:rsid w:val="001575A0"/>
    <w:rsid w:val="001617E5"/>
    <w:rsid w:val="001636AD"/>
    <w:rsid w:val="00165CB4"/>
    <w:rsid w:val="00166792"/>
    <w:rsid w:val="001701E7"/>
    <w:rsid w:val="00170885"/>
    <w:rsid w:val="00170AC8"/>
    <w:rsid w:val="00170AD1"/>
    <w:rsid w:val="00170D54"/>
    <w:rsid w:val="00170F86"/>
    <w:rsid w:val="00173D4C"/>
    <w:rsid w:val="00175DBB"/>
    <w:rsid w:val="00177520"/>
    <w:rsid w:val="0018238A"/>
    <w:rsid w:val="001823E3"/>
    <w:rsid w:val="00183A6D"/>
    <w:rsid w:val="00184247"/>
    <w:rsid w:val="001842D9"/>
    <w:rsid w:val="0018554B"/>
    <w:rsid w:val="001859D2"/>
    <w:rsid w:val="0019098F"/>
    <w:rsid w:val="001913DB"/>
    <w:rsid w:val="00194310"/>
    <w:rsid w:val="0019626C"/>
    <w:rsid w:val="00196E0F"/>
    <w:rsid w:val="00197C4F"/>
    <w:rsid w:val="001A0B74"/>
    <w:rsid w:val="001A107C"/>
    <w:rsid w:val="001A22D4"/>
    <w:rsid w:val="001A52CF"/>
    <w:rsid w:val="001A556C"/>
    <w:rsid w:val="001A5C4E"/>
    <w:rsid w:val="001B25E3"/>
    <w:rsid w:val="001B47BF"/>
    <w:rsid w:val="001B64BE"/>
    <w:rsid w:val="001B6803"/>
    <w:rsid w:val="001B7F32"/>
    <w:rsid w:val="001C168A"/>
    <w:rsid w:val="001C68B2"/>
    <w:rsid w:val="001C7DEC"/>
    <w:rsid w:val="001D02FA"/>
    <w:rsid w:val="001D134E"/>
    <w:rsid w:val="001D3F5F"/>
    <w:rsid w:val="001D6878"/>
    <w:rsid w:val="001D725C"/>
    <w:rsid w:val="001E017E"/>
    <w:rsid w:val="001E44BC"/>
    <w:rsid w:val="001E4C32"/>
    <w:rsid w:val="001E5DA7"/>
    <w:rsid w:val="001E65D7"/>
    <w:rsid w:val="001E7774"/>
    <w:rsid w:val="001F0442"/>
    <w:rsid w:val="001F1FBE"/>
    <w:rsid w:val="001F2D71"/>
    <w:rsid w:val="001F42CE"/>
    <w:rsid w:val="001F48FC"/>
    <w:rsid w:val="001F4A54"/>
    <w:rsid w:val="0020020E"/>
    <w:rsid w:val="002005D8"/>
    <w:rsid w:val="002023BB"/>
    <w:rsid w:val="00202EE4"/>
    <w:rsid w:val="00203A7E"/>
    <w:rsid w:val="00203BFB"/>
    <w:rsid w:val="00206C1B"/>
    <w:rsid w:val="00207F45"/>
    <w:rsid w:val="00211CEC"/>
    <w:rsid w:val="002124BF"/>
    <w:rsid w:val="00216210"/>
    <w:rsid w:val="002202B7"/>
    <w:rsid w:val="00220A57"/>
    <w:rsid w:val="00221B11"/>
    <w:rsid w:val="002220D1"/>
    <w:rsid w:val="0022360C"/>
    <w:rsid w:val="00223696"/>
    <w:rsid w:val="002237E3"/>
    <w:rsid w:val="002241E8"/>
    <w:rsid w:val="00225548"/>
    <w:rsid w:val="00225C2F"/>
    <w:rsid w:val="00225F3A"/>
    <w:rsid w:val="00226E72"/>
    <w:rsid w:val="00230A2F"/>
    <w:rsid w:val="00230D0B"/>
    <w:rsid w:val="00231592"/>
    <w:rsid w:val="002348FD"/>
    <w:rsid w:val="00234D2E"/>
    <w:rsid w:val="00235ADA"/>
    <w:rsid w:val="002369CF"/>
    <w:rsid w:val="00237B76"/>
    <w:rsid w:val="00240A77"/>
    <w:rsid w:val="00240BC8"/>
    <w:rsid w:val="00242CA4"/>
    <w:rsid w:val="00243FA8"/>
    <w:rsid w:val="00247620"/>
    <w:rsid w:val="00250F66"/>
    <w:rsid w:val="002518F8"/>
    <w:rsid w:val="002525D3"/>
    <w:rsid w:val="002534D8"/>
    <w:rsid w:val="002545F2"/>
    <w:rsid w:val="002552BB"/>
    <w:rsid w:val="0025580B"/>
    <w:rsid w:val="00263AA1"/>
    <w:rsid w:val="00264776"/>
    <w:rsid w:val="00266485"/>
    <w:rsid w:val="00266505"/>
    <w:rsid w:val="002670FB"/>
    <w:rsid w:val="00272364"/>
    <w:rsid w:val="00272A18"/>
    <w:rsid w:val="00273047"/>
    <w:rsid w:val="00273067"/>
    <w:rsid w:val="0027452E"/>
    <w:rsid w:val="00274BDE"/>
    <w:rsid w:val="002764AB"/>
    <w:rsid w:val="002766A0"/>
    <w:rsid w:val="002768ED"/>
    <w:rsid w:val="00276917"/>
    <w:rsid w:val="00276C49"/>
    <w:rsid w:val="00280318"/>
    <w:rsid w:val="00281271"/>
    <w:rsid w:val="00282871"/>
    <w:rsid w:val="002841E0"/>
    <w:rsid w:val="00287D1A"/>
    <w:rsid w:val="0029004F"/>
    <w:rsid w:val="00292617"/>
    <w:rsid w:val="002928CC"/>
    <w:rsid w:val="00292919"/>
    <w:rsid w:val="0029358F"/>
    <w:rsid w:val="00294097"/>
    <w:rsid w:val="0029448F"/>
    <w:rsid w:val="00297224"/>
    <w:rsid w:val="0029731F"/>
    <w:rsid w:val="002978C7"/>
    <w:rsid w:val="002A01CC"/>
    <w:rsid w:val="002A09DE"/>
    <w:rsid w:val="002A14C6"/>
    <w:rsid w:val="002A1A6A"/>
    <w:rsid w:val="002A399A"/>
    <w:rsid w:val="002A4A14"/>
    <w:rsid w:val="002B0468"/>
    <w:rsid w:val="002B08DC"/>
    <w:rsid w:val="002B175F"/>
    <w:rsid w:val="002B248C"/>
    <w:rsid w:val="002B51FF"/>
    <w:rsid w:val="002B5DAD"/>
    <w:rsid w:val="002C23B3"/>
    <w:rsid w:val="002C3EF8"/>
    <w:rsid w:val="002C4060"/>
    <w:rsid w:val="002C4090"/>
    <w:rsid w:val="002C61CA"/>
    <w:rsid w:val="002C62D4"/>
    <w:rsid w:val="002C73A0"/>
    <w:rsid w:val="002C7D47"/>
    <w:rsid w:val="002D26B0"/>
    <w:rsid w:val="002D6F48"/>
    <w:rsid w:val="002D76A5"/>
    <w:rsid w:val="002E0C21"/>
    <w:rsid w:val="002E1961"/>
    <w:rsid w:val="002E32B5"/>
    <w:rsid w:val="002E38A5"/>
    <w:rsid w:val="002E6D8F"/>
    <w:rsid w:val="002E6FC2"/>
    <w:rsid w:val="002F2F4F"/>
    <w:rsid w:val="002F4299"/>
    <w:rsid w:val="00300714"/>
    <w:rsid w:val="003034A2"/>
    <w:rsid w:val="00303FA3"/>
    <w:rsid w:val="00306310"/>
    <w:rsid w:val="0030648E"/>
    <w:rsid w:val="00306CCB"/>
    <w:rsid w:val="00307811"/>
    <w:rsid w:val="00307D51"/>
    <w:rsid w:val="00310A41"/>
    <w:rsid w:val="00310D33"/>
    <w:rsid w:val="00312CEE"/>
    <w:rsid w:val="00315992"/>
    <w:rsid w:val="00315F09"/>
    <w:rsid w:val="00316333"/>
    <w:rsid w:val="003163E6"/>
    <w:rsid w:val="00317EB9"/>
    <w:rsid w:val="00320053"/>
    <w:rsid w:val="003204A8"/>
    <w:rsid w:val="00320D4E"/>
    <w:rsid w:val="00321822"/>
    <w:rsid w:val="00322080"/>
    <w:rsid w:val="00322242"/>
    <w:rsid w:val="00322A5A"/>
    <w:rsid w:val="0032377E"/>
    <w:rsid w:val="00325431"/>
    <w:rsid w:val="00325D2D"/>
    <w:rsid w:val="003262C6"/>
    <w:rsid w:val="00332004"/>
    <w:rsid w:val="00333ED6"/>
    <w:rsid w:val="0033543B"/>
    <w:rsid w:val="00336977"/>
    <w:rsid w:val="00337F53"/>
    <w:rsid w:val="00342E16"/>
    <w:rsid w:val="00343907"/>
    <w:rsid w:val="00343BF5"/>
    <w:rsid w:val="00344224"/>
    <w:rsid w:val="00345CEF"/>
    <w:rsid w:val="003473B5"/>
    <w:rsid w:val="00351150"/>
    <w:rsid w:val="0035672D"/>
    <w:rsid w:val="003573A9"/>
    <w:rsid w:val="00360062"/>
    <w:rsid w:val="00367C95"/>
    <w:rsid w:val="003705D9"/>
    <w:rsid w:val="003721CF"/>
    <w:rsid w:val="003738F5"/>
    <w:rsid w:val="003742AB"/>
    <w:rsid w:val="00374702"/>
    <w:rsid w:val="003747A5"/>
    <w:rsid w:val="00377197"/>
    <w:rsid w:val="00380CF3"/>
    <w:rsid w:val="003818D9"/>
    <w:rsid w:val="0038232C"/>
    <w:rsid w:val="00384987"/>
    <w:rsid w:val="003857CB"/>
    <w:rsid w:val="00386A5B"/>
    <w:rsid w:val="00386AB6"/>
    <w:rsid w:val="00387064"/>
    <w:rsid w:val="00387074"/>
    <w:rsid w:val="00391A9B"/>
    <w:rsid w:val="00393E33"/>
    <w:rsid w:val="0039575C"/>
    <w:rsid w:val="003968E1"/>
    <w:rsid w:val="00397B07"/>
    <w:rsid w:val="003A23A5"/>
    <w:rsid w:val="003A28CF"/>
    <w:rsid w:val="003A2F86"/>
    <w:rsid w:val="003A31E3"/>
    <w:rsid w:val="003A380D"/>
    <w:rsid w:val="003A38E9"/>
    <w:rsid w:val="003A492A"/>
    <w:rsid w:val="003A5C09"/>
    <w:rsid w:val="003A777F"/>
    <w:rsid w:val="003B10AA"/>
    <w:rsid w:val="003B1A9E"/>
    <w:rsid w:val="003B270C"/>
    <w:rsid w:val="003B37D3"/>
    <w:rsid w:val="003B5327"/>
    <w:rsid w:val="003C070E"/>
    <w:rsid w:val="003C17E8"/>
    <w:rsid w:val="003C434C"/>
    <w:rsid w:val="003C4A65"/>
    <w:rsid w:val="003C74A3"/>
    <w:rsid w:val="003D16FE"/>
    <w:rsid w:val="003D4220"/>
    <w:rsid w:val="003D570C"/>
    <w:rsid w:val="003D61F6"/>
    <w:rsid w:val="003D66C6"/>
    <w:rsid w:val="003E3732"/>
    <w:rsid w:val="003E3E44"/>
    <w:rsid w:val="003E3FB2"/>
    <w:rsid w:val="003E53B8"/>
    <w:rsid w:val="003E74FC"/>
    <w:rsid w:val="003E7629"/>
    <w:rsid w:val="003E7D11"/>
    <w:rsid w:val="003F24DB"/>
    <w:rsid w:val="003F5356"/>
    <w:rsid w:val="003F7CE1"/>
    <w:rsid w:val="004006E0"/>
    <w:rsid w:val="00400C32"/>
    <w:rsid w:val="00400D20"/>
    <w:rsid w:val="00402A75"/>
    <w:rsid w:val="004039A5"/>
    <w:rsid w:val="00406EB3"/>
    <w:rsid w:val="00406F24"/>
    <w:rsid w:val="00407894"/>
    <w:rsid w:val="00407FA7"/>
    <w:rsid w:val="00411FC4"/>
    <w:rsid w:val="0041219B"/>
    <w:rsid w:val="00412820"/>
    <w:rsid w:val="00412F09"/>
    <w:rsid w:val="00413171"/>
    <w:rsid w:val="0041377E"/>
    <w:rsid w:val="00415324"/>
    <w:rsid w:val="00415476"/>
    <w:rsid w:val="004159F0"/>
    <w:rsid w:val="00416EC1"/>
    <w:rsid w:val="0042097D"/>
    <w:rsid w:val="00421781"/>
    <w:rsid w:val="00423297"/>
    <w:rsid w:val="004234C6"/>
    <w:rsid w:val="0042368D"/>
    <w:rsid w:val="004275C5"/>
    <w:rsid w:val="00427D7D"/>
    <w:rsid w:val="00427DF4"/>
    <w:rsid w:val="00431E16"/>
    <w:rsid w:val="0043566F"/>
    <w:rsid w:val="00435E05"/>
    <w:rsid w:val="00436B96"/>
    <w:rsid w:val="004370E4"/>
    <w:rsid w:val="00440B81"/>
    <w:rsid w:val="00440E0E"/>
    <w:rsid w:val="00443DC8"/>
    <w:rsid w:val="004443B6"/>
    <w:rsid w:val="00445031"/>
    <w:rsid w:val="0044560F"/>
    <w:rsid w:val="004479CE"/>
    <w:rsid w:val="00447EB0"/>
    <w:rsid w:val="00451DB5"/>
    <w:rsid w:val="00452DF8"/>
    <w:rsid w:val="00455015"/>
    <w:rsid w:val="00456950"/>
    <w:rsid w:val="0046178B"/>
    <w:rsid w:val="00462B4E"/>
    <w:rsid w:val="00462EDA"/>
    <w:rsid w:val="00463522"/>
    <w:rsid w:val="00466E43"/>
    <w:rsid w:val="00470087"/>
    <w:rsid w:val="004736C7"/>
    <w:rsid w:val="00473773"/>
    <w:rsid w:val="004751D9"/>
    <w:rsid w:val="00475A70"/>
    <w:rsid w:val="00475C3F"/>
    <w:rsid w:val="00480D30"/>
    <w:rsid w:val="004821B9"/>
    <w:rsid w:val="004822A8"/>
    <w:rsid w:val="00482941"/>
    <w:rsid w:val="00485594"/>
    <w:rsid w:val="00485CF4"/>
    <w:rsid w:val="00486007"/>
    <w:rsid w:val="0048622B"/>
    <w:rsid w:val="004868F5"/>
    <w:rsid w:val="004874A4"/>
    <w:rsid w:val="00487A48"/>
    <w:rsid w:val="0049096A"/>
    <w:rsid w:val="0049201A"/>
    <w:rsid w:val="00492411"/>
    <w:rsid w:val="00493E06"/>
    <w:rsid w:val="004940A4"/>
    <w:rsid w:val="00495BD7"/>
    <w:rsid w:val="00496592"/>
    <w:rsid w:val="0049717C"/>
    <w:rsid w:val="004A0B66"/>
    <w:rsid w:val="004A1B93"/>
    <w:rsid w:val="004A3A5C"/>
    <w:rsid w:val="004A537B"/>
    <w:rsid w:val="004A5E16"/>
    <w:rsid w:val="004A7065"/>
    <w:rsid w:val="004B0360"/>
    <w:rsid w:val="004B184C"/>
    <w:rsid w:val="004B1AD1"/>
    <w:rsid w:val="004B3A32"/>
    <w:rsid w:val="004C039B"/>
    <w:rsid w:val="004C073A"/>
    <w:rsid w:val="004C1066"/>
    <w:rsid w:val="004C1420"/>
    <w:rsid w:val="004C45C4"/>
    <w:rsid w:val="004C5497"/>
    <w:rsid w:val="004C59CB"/>
    <w:rsid w:val="004C6367"/>
    <w:rsid w:val="004C650E"/>
    <w:rsid w:val="004C6742"/>
    <w:rsid w:val="004C709F"/>
    <w:rsid w:val="004D185F"/>
    <w:rsid w:val="004D4B38"/>
    <w:rsid w:val="004D4CB7"/>
    <w:rsid w:val="004D4E68"/>
    <w:rsid w:val="004D55FF"/>
    <w:rsid w:val="004D5DF4"/>
    <w:rsid w:val="004E14EC"/>
    <w:rsid w:val="004E58AC"/>
    <w:rsid w:val="004E65D7"/>
    <w:rsid w:val="004E65DA"/>
    <w:rsid w:val="004E777E"/>
    <w:rsid w:val="004F18BF"/>
    <w:rsid w:val="004F1AD4"/>
    <w:rsid w:val="004F24C7"/>
    <w:rsid w:val="004F2A8F"/>
    <w:rsid w:val="004F363A"/>
    <w:rsid w:val="004F3A2D"/>
    <w:rsid w:val="004F3B39"/>
    <w:rsid w:val="004F500D"/>
    <w:rsid w:val="004F5550"/>
    <w:rsid w:val="004F63AD"/>
    <w:rsid w:val="004F6EE7"/>
    <w:rsid w:val="004F78B2"/>
    <w:rsid w:val="005003F1"/>
    <w:rsid w:val="00500AD2"/>
    <w:rsid w:val="00500C26"/>
    <w:rsid w:val="005051BF"/>
    <w:rsid w:val="005052F4"/>
    <w:rsid w:val="005058A9"/>
    <w:rsid w:val="00506E62"/>
    <w:rsid w:val="005079ED"/>
    <w:rsid w:val="0051185C"/>
    <w:rsid w:val="00511C51"/>
    <w:rsid w:val="00513E5B"/>
    <w:rsid w:val="0051482B"/>
    <w:rsid w:val="005152BB"/>
    <w:rsid w:val="00515451"/>
    <w:rsid w:val="005155AF"/>
    <w:rsid w:val="00515992"/>
    <w:rsid w:val="00520B0C"/>
    <w:rsid w:val="005219F3"/>
    <w:rsid w:val="00521C0E"/>
    <w:rsid w:val="00522E3D"/>
    <w:rsid w:val="00523648"/>
    <w:rsid w:val="005258BF"/>
    <w:rsid w:val="00525F82"/>
    <w:rsid w:val="0052648D"/>
    <w:rsid w:val="00526705"/>
    <w:rsid w:val="0052796F"/>
    <w:rsid w:val="00530038"/>
    <w:rsid w:val="005302B0"/>
    <w:rsid w:val="00530C69"/>
    <w:rsid w:val="005313E1"/>
    <w:rsid w:val="00531990"/>
    <w:rsid w:val="00533668"/>
    <w:rsid w:val="00533685"/>
    <w:rsid w:val="00534AFE"/>
    <w:rsid w:val="005368CB"/>
    <w:rsid w:val="00536D63"/>
    <w:rsid w:val="0053720D"/>
    <w:rsid w:val="00540364"/>
    <w:rsid w:val="005425C6"/>
    <w:rsid w:val="005506D7"/>
    <w:rsid w:val="00550AA7"/>
    <w:rsid w:val="00550B32"/>
    <w:rsid w:val="0055351B"/>
    <w:rsid w:val="005536A4"/>
    <w:rsid w:val="00554133"/>
    <w:rsid w:val="00555212"/>
    <w:rsid w:val="00566122"/>
    <w:rsid w:val="00566ABC"/>
    <w:rsid w:val="0056793E"/>
    <w:rsid w:val="00570802"/>
    <w:rsid w:val="005715B9"/>
    <w:rsid w:val="0057164F"/>
    <w:rsid w:val="005716FA"/>
    <w:rsid w:val="005730BF"/>
    <w:rsid w:val="00574632"/>
    <w:rsid w:val="0057471D"/>
    <w:rsid w:val="00575717"/>
    <w:rsid w:val="00576036"/>
    <w:rsid w:val="00576CD8"/>
    <w:rsid w:val="00577C2E"/>
    <w:rsid w:val="00580CD1"/>
    <w:rsid w:val="00582091"/>
    <w:rsid w:val="00583460"/>
    <w:rsid w:val="005868C8"/>
    <w:rsid w:val="00587810"/>
    <w:rsid w:val="00590292"/>
    <w:rsid w:val="00592647"/>
    <w:rsid w:val="00595143"/>
    <w:rsid w:val="005971D4"/>
    <w:rsid w:val="005A08B3"/>
    <w:rsid w:val="005A2DC6"/>
    <w:rsid w:val="005A409C"/>
    <w:rsid w:val="005A46D2"/>
    <w:rsid w:val="005A5330"/>
    <w:rsid w:val="005A76ED"/>
    <w:rsid w:val="005A788B"/>
    <w:rsid w:val="005A7E4E"/>
    <w:rsid w:val="005B0854"/>
    <w:rsid w:val="005B26E0"/>
    <w:rsid w:val="005B333A"/>
    <w:rsid w:val="005B52FA"/>
    <w:rsid w:val="005B5A4E"/>
    <w:rsid w:val="005C2422"/>
    <w:rsid w:val="005C2A29"/>
    <w:rsid w:val="005C46B7"/>
    <w:rsid w:val="005C4E04"/>
    <w:rsid w:val="005C6AFA"/>
    <w:rsid w:val="005C76B2"/>
    <w:rsid w:val="005D27D7"/>
    <w:rsid w:val="005D39FE"/>
    <w:rsid w:val="005D4786"/>
    <w:rsid w:val="005D77A2"/>
    <w:rsid w:val="005E1B84"/>
    <w:rsid w:val="005F09B5"/>
    <w:rsid w:val="005F3EDE"/>
    <w:rsid w:val="005F4F49"/>
    <w:rsid w:val="005F6787"/>
    <w:rsid w:val="00602123"/>
    <w:rsid w:val="0060282D"/>
    <w:rsid w:val="00602EF9"/>
    <w:rsid w:val="0060415D"/>
    <w:rsid w:val="00604E2E"/>
    <w:rsid w:val="00605785"/>
    <w:rsid w:val="00605F97"/>
    <w:rsid w:val="006076C3"/>
    <w:rsid w:val="00610191"/>
    <w:rsid w:val="00611449"/>
    <w:rsid w:val="00611B0E"/>
    <w:rsid w:val="00612EA6"/>
    <w:rsid w:val="00616DAD"/>
    <w:rsid w:val="00616FC0"/>
    <w:rsid w:val="006175C2"/>
    <w:rsid w:val="0062027D"/>
    <w:rsid w:val="006234B0"/>
    <w:rsid w:val="0062374C"/>
    <w:rsid w:val="00624F39"/>
    <w:rsid w:val="006253FA"/>
    <w:rsid w:val="0062562B"/>
    <w:rsid w:val="00625912"/>
    <w:rsid w:val="00625DB5"/>
    <w:rsid w:val="00626189"/>
    <w:rsid w:val="0062672C"/>
    <w:rsid w:val="00627CA8"/>
    <w:rsid w:val="00630A0F"/>
    <w:rsid w:val="00631893"/>
    <w:rsid w:val="00632DAC"/>
    <w:rsid w:val="00635B42"/>
    <w:rsid w:val="006369FC"/>
    <w:rsid w:val="006413D4"/>
    <w:rsid w:val="006418C7"/>
    <w:rsid w:val="00642625"/>
    <w:rsid w:val="00642E2F"/>
    <w:rsid w:val="00643D79"/>
    <w:rsid w:val="0064455C"/>
    <w:rsid w:val="00644FDD"/>
    <w:rsid w:val="006466FB"/>
    <w:rsid w:val="00646AAA"/>
    <w:rsid w:val="006500DE"/>
    <w:rsid w:val="006537D5"/>
    <w:rsid w:val="00654271"/>
    <w:rsid w:val="006542F3"/>
    <w:rsid w:val="006545CD"/>
    <w:rsid w:val="00654A29"/>
    <w:rsid w:val="00655A53"/>
    <w:rsid w:val="00655D71"/>
    <w:rsid w:val="00655F97"/>
    <w:rsid w:val="0065682E"/>
    <w:rsid w:val="0066018D"/>
    <w:rsid w:val="006602FB"/>
    <w:rsid w:val="0066284D"/>
    <w:rsid w:val="00662D09"/>
    <w:rsid w:val="00663FB1"/>
    <w:rsid w:val="00664815"/>
    <w:rsid w:val="00664D9B"/>
    <w:rsid w:val="00665D3B"/>
    <w:rsid w:val="00670755"/>
    <w:rsid w:val="006713F2"/>
    <w:rsid w:val="0067471E"/>
    <w:rsid w:val="00675664"/>
    <w:rsid w:val="00677553"/>
    <w:rsid w:val="00677CD7"/>
    <w:rsid w:val="006819CA"/>
    <w:rsid w:val="006829BF"/>
    <w:rsid w:val="00682E2A"/>
    <w:rsid w:val="0068439C"/>
    <w:rsid w:val="0068655E"/>
    <w:rsid w:val="00686853"/>
    <w:rsid w:val="00687EE1"/>
    <w:rsid w:val="0069119F"/>
    <w:rsid w:val="00692F00"/>
    <w:rsid w:val="00695807"/>
    <w:rsid w:val="006968E8"/>
    <w:rsid w:val="006A2D65"/>
    <w:rsid w:val="006A5B94"/>
    <w:rsid w:val="006A5D3E"/>
    <w:rsid w:val="006A5EA9"/>
    <w:rsid w:val="006B090D"/>
    <w:rsid w:val="006B0E21"/>
    <w:rsid w:val="006B15D5"/>
    <w:rsid w:val="006B1F02"/>
    <w:rsid w:val="006B2EF3"/>
    <w:rsid w:val="006B4A98"/>
    <w:rsid w:val="006B545D"/>
    <w:rsid w:val="006B61B2"/>
    <w:rsid w:val="006B62BF"/>
    <w:rsid w:val="006C0127"/>
    <w:rsid w:val="006C1DF2"/>
    <w:rsid w:val="006C2180"/>
    <w:rsid w:val="006C21DF"/>
    <w:rsid w:val="006C22CE"/>
    <w:rsid w:val="006C270C"/>
    <w:rsid w:val="006C2D4B"/>
    <w:rsid w:val="006C4334"/>
    <w:rsid w:val="006C5326"/>
    <w:rsid w:val="006C6CE0"/>
    <w:rsid w:val="006C7B37"/>
    <w:rsid w:val="006C7B92"/>
    <w:rsid w:val="006D069F"/>
    <w:rsid w:val="006D1E7C"/>
    <w:rsid w:val="006D429A"/>
    <w:rsid w:val="006D481A"/>
    <w:rsid w:val="006D6A2C"/>
    <w:rsid w:val="006D75B1"/>
    <w:rsid w:val="006E0444"/>
    <w:rsid w:val="006E0586"/>
    <w:rsid w:val="006E2122"/>
    <w:rsid w:val="006E4A76"/>
    <w:rsid w:val="006E5126"/>
    <w:rsid w:val="006E65D8"/>
    <w:rsid w:val="006E68D0"/>
    <w:rsid w:val="006F0C1B"/>
    <w:rsid w:val="006F30CE"/>
    <w:rsid w:val="006F531F"/>
    <w:rsid w:val="006F58B6"/>
    <w:rsid w:val="006F5999"/>
    <w:rsid w:val="006F5DAA"/>
    <w:rsid w:val="006F6233"/>
    <w:rsid w:val="00701DA2"/>
    <w:rsid w:val="007022EE"/>
    <w:rsid w:val="00702322"/>
    <w:rsid w:val="0070352B"/>
    <w:rsid w:val="00704AB7"/>
    <w:rsid w:val="00704B22"/>
    <w:rsid w:val="00704F27"/>
    <w:rsid w:val="00710AD9"/>
    <w:rsid w:val="0071212B"/>
    <w:rsid w:val="00712D20"/>
    <w:rsid w:val="00714829"/>
    <w:rsid w:val="00720800"/>
    <w:rsid w:val="00720ECA"/>
    <w:rsid w:val="00721103"/>
    <w:rsid w:val="007212B0"/>
    <w:rsid w:val="0072332C"/>
    <w:rsid w:val="00723A30"/>
    <w:rsid w:val="00726B1F"/>
    <w:rsid w:val="007274F4"/>
    <w:rsid w:val="00730583"/>
    <w:rsid w:val="007310ED"/>
    <w:rsid w:val="00734BE5"/>
    <w:rsid w:val="0073548E"/>
    <w:rsid w:val="00735C69"/>
    <w:rsid w:val="00735FB4"/>
    <w:rsid w:val="0073752E"/>
    <w:rsid w:val="007378DC"/>
    <w:rsid w:val="007416BE"/>
    <w:rsid w:val="00741A67"/>
    <w:rsid w:val="007429EC"/>
    <w:rsid w:val="00742D00"/>
    <w:rsid w:val="00744D4C"/>
    <w:rsid w:val="00746395"/>
    <w:rsid w:val="0074658A"/>
    <w:rsid w:val="007472E6"/>
    <w:rsid w:val="00750F69"/>
    <w:rsid w:val="00751130"/>
    <w:rsid w:val="00751872"/>
    <w:rsid w:val="00753934"/>
    <w:rsid w:val="00754570"/>
    <w:rsid w:val="00754A54"/>
    <w:rsid w:val="00755EAA"/>
    <w:rsid w:val="007604BA"/>
    <w:rsid w:val="00760B31"/>
    <w:rsid w:val="00762240"/>
    <w:rsid w:val="00763496"/>
    <w:rsid w:val="00763CFC"/>
    <w:rsid w:val="00764431"/>
    <w:rsid w:val="00765196"/>
    <w:rsid w:val="007658A5"/>
    <w:rsid w:val="00765CDB"/>
    <w:rsid w:val="007678C4"/>
    <w:rsid w:val="00770E20"/>
    <w:rsid w:val="007725E6"/>
    <w:rsid w:val="007746B0"/>
    <w:rsid w:val="00775D25"/>
    <w:rsid w:val="007768CA"/>
    <w:rsid w:val="00776943"/>
    <w:rsid w:val="00776A99"/>
    <w:rsid w:val="0078061B"/>
    <w:rsid w:val="0078316C"/>
    <w:rsid w:val="00783AEE"/>
    <w:rsid w:val="007845D0"/>
    <w:rsid w:val="007867FD"/>
    <w:rsid w:val="0079093F"/>
    <w:rsid w:val="00790E8C"/>
    <w:rsid w:val="007925C9"/>
    <w:rsid w:val="00793B86"/>
    <w:rsid w:val="007948D3"/>
    <w:rsid w:val="00795BD3"/>
    <w:rsid w:val="00796FF0"/>
    <w:rsid w:val="007976FF"/>
    <w:rsid w:val="00797D87"/>
    <w:rsid w:val="00797F94"/>
    <w:rsid w:val="007A35A9"/>
    <w:rsid w:val="007A3AF5"/>
    <w:rsid w:val="007A7E0F"/>
    <w:rsid w:val="007B2D6C"/>
    <w:rsid w:val="007B317D"/>
    <w:rsid w:val="007B3517"/>
    <w:rsid w:val="007B598F"/>
    <w:rsid w:val="007B5BD9"/>
    <w:rsid w:val="007B642A"/>
    <w:rsid w:val="007B7CDB"/>
    <w:rsid w:val="007C015C"/>
    <w:rsid w:val="007C169B"/>
    <w:rsid w:val="007C2837"/>
    <w:rsid w:val="007C3A3A"/>
    <w:rsid w:val="007C3D3A"/>
    <w:rsid w:val="007C3E10"/>
    <w:rsid w:val="007C4B08"/>
    <w:rsid w:val="007C5F9C"/>
    <w:rsid w:val="007C67B8"/>
    <w:rsid w:val="007C68CA"/>
    <w:rsid w:val="007C69D5"/>
    <w:rsid w:val="007C6ED0"/>
    <w:rsid w:val="007D26F1"/>
    <w:rsid w:val="007D2C3B"/>
    <w:rsid w:val="007D2CB1"/>
    <w:rsid w:val="007D574D"/>
    <w:rsid w:val="007D68FB"/>
    <w:rsid w:val="007D6BD7"/>
    <w:rsid w:val="007E19BB"/>
    <w:rsid w:val="007E1A50"/>
    <w:rsid w:val="007E2B43"/>
    <w:rsid w:val="007E2DD9"/>
    <w:rsid w:val="007E3209"/>
    <w:rsid w:val="007E3932"/>
    <w:rsid w:val="007E62C5"/>
    <w:rsid w:val="007E721B"/>
    <w:rsid w:val="007E757E"/>
    <w:rsid w:val="007F0179"/>
    <w:rsid w:val="007F0807"/>
    <w:rsid w:val="007F14D0"/>
    <w:rsid w:val="007F14D9"/>
    <w:rsid w:val="007F2F62"/>
    <w:rsid w:val="007F4F47"/>
    <w:rsid w:val="007F5E01"/>
    <w:rsid w:val="007F634F"/>
    <w:rsid w:val="0080046E"/>
    <w:rsid w:val="0080155B"/>
    <w:rsid w:val="00801BBE"/>
    <w:rsid w:val="00801DAF"/>
    <w:rsid w:val="00803DAA"/>
    <w:rsid w:val="00804AE1"/>
    <w:rsid w:val="00805750"/>
    <w:rsid w:val="00806C79"/>
    <w:rsid w:val="00807985"/>
    <w:rsid w:val="008109DE"/>
    <w:rsid w:val="008110B5"/>
    <w:rsid w:val="0081152A"/>
    <w:rsid w:val="008115AF"/>
    <w:rsid w:val="00815925"/>
    <w:rsid w:val="008220FC"/>
    <w:rsid w:val="00822478"/>
    <w:rsid w:val="00822DA9"/>
    <w:rsid w:val="00823711"/>
    <w:rsid w:val="00823C39"/>
    <w:rsid w:val="0082617B"/>
    <w:rsid w:val="0082631A"/>
    <w:rsid w:val="00826FF5"/>
    <w:rsid w:val="00827D7B"/>
    <w:rsid w:val="0083220B"/>
    <w:rsid w:val="00832255"/>
    <w:rsid w:val="00833C0A"/>
    <w:rsid w:val="00834308"/>
    <w:rsid w:val="00834535"/>
    <w:rsid w:val="00834A49"/>
    <w:rsid w:val="00834C45"/>
    <w:rsid w:val="0083650D"/>
    <w:rsid w:val="00837763"/>
    <w:rsid w:val="00843656"/>
    <w:rsid w:val="00845A2C"/>
    <w:rsid w:val="00845BF0"/>
    <w:rsid w:val="00846BAF"/>
    <w:rsid w:val="00850350"/>
    <w:rsid w:val="00850FC7"/>
    <w:rsid w:val="008513E7"/>
    <w:rsid w:val="00851F71"/>
    <w:rsid w:val="00853029"/>
    <w:rsid w:val="00856DC9"/>
    <w:rsid w:val="00856DD0"/>
    <w:rsid w:val="00857172"/>
    <w:rsid w:val="00857E55"/>
    <w:rsid w:val="00860695"/>
    <w:rsid w:val="00860F07"/>
    <w:rsid w:val="00861E15"/>
    <w:rsid w:val="00862892"/>
    <w:rsid w:val="008630F8"/>
    <w:rsid w:val="00863654"/>
    <w:rsid w:val="00863DE7"/>
    <w:rsid w:val="00866118"/>
    <w:rsid w:val="00866537"/>
    <w:rsid w:val="008674E7"/>
    <w:rsid w:val="00870345"/>
    <w:rsid w:val="0087044B"/>
    <w:rsid w:val="0087178E"/>
    <w:rsid w:val="008736D7"/>
    <w:rsid w:val="00873A00"/>
    <w:rsid w:val="00875716"/>
    <w:rsid w:val="00875B1F"/>
    <w:rsid w:val="00882273"/>
    <w:rsid w:val="00882A32"/>
    <w:rsid w:val="00882DB3"/>
    <w:rsid w:val="008832A7"/>
    <w:rsid w:val="00884E30"/>
    <w:rsid w:val="00884EF2"/>
    <w:rsid w:val="008856E7"/>
    <w:rsid w:val="00886244"/>
    <w:rsid w:val="008874E1"/>
    <w:rsid w:val="00887A12"/>
    <w:rsid w:val="008921A1"/>
    <w:rsid w:val="008923FA"/>
    <w:rsid w:val="0089306B"/>
    <w:rsid w:val="00893293"/>
    <w:rsid w:val="0089540A"/>
    <w:rsid w:val="00895594"/>
    <w:rsid w:val="00895B47"/>
    <w:rsid w:val="008A1A59"/>
    <w:rsid w:val="008A20F3"/>
    <w:rsid w:val="008A2D4E"/>
    <w:rsid w:val="008A2D83"/>
    <w:rsid w:val="008A434A"/>
    <w:rsid w:val="008A53A8"/>
    <w:rsid w:val="008A584A"/>
    <w:rsid w:val="008A6318"/>
    <w:rsid w:val="008B1C15"/>
    <w:rsid w:val="008B46D7"/>
    <w:rsid w:val="008B5F77"/>
    <w:rsid w:val="008B643C"/>
    <w:rsid w:val="008B6FD1"/>
    <w:rsid w:val="008C1307"/>
    <w:rsid w:val="008C1E8C"/>
    <w:rsid w:val="008C463C"/>
    <w:rsid w:val="008C48CD"/>
    <w:rsid w:val="008D192A"/>
    <w:rsid w:val="008D1DF5"/>
    <w:rsid w:val="008D348C"/>
    <w:rsid w:val="008D3C3F"/>
    <w:rsid w:val="008D5456"/>
    <w:rsid w:val="008D7216"/>
    <w:rsid w:val="008D7344"/>
    <w:rsid w:val="008E03F8"/>
    <w:rsid w:val="008E1177"/>
    <w:rsid w:val="008E36A7"/>
    <w:rsid w:val="008E3A82"/>
    <w:rsid w:val="008E52D1"/>
    <w:rsid w:val="008E5450"/>
    <w:rsid w:val="008E5F3F"/>
    <w:rsid w:val="008F0A67"/>
    <w:rsid w:val="008F2006"/>
    <w:rsid w:val="008F2487"/>
    <w:rsid w:val="008F27B8"/>
    <w:rsid w:val="008F5895"/>
    <w:rsid w:val="008F5B5A"/>
    <w:rsid w:val="008F5B93"/>
    <w:rsid w:val="008F5C99"/>
    <w:rsid w:val="008F6A45"/>
    <w:rsid w:val="008F6A4E"/>
    <w:rsid w:val="00900B62"/>
    <w:rsid w:val="00901897"/>
    <w:rsid w:val="00903214"/>
    <w:rsid w:val="00903E68"/>
    <w:rsid w:val="00903FD1"/>
    <w:rsid w:val="00906EAC"/>
    <w:rsid w:val="00907083"/>
    <w:rsid w:val="00907524"/>
    <w:rsid w:val="00907E7D"/>
    <w:rsid w:val="00911649"/>
    <w:rsid w:val="00914894"/>
    <w:rsid w:val="00915D8A"/>
    <w:rsid w:val="00917FD9"/>
    <w:rsid w:val="00920CEC"/>
    <w:rsid w:val="00921E9E"/>
    <w:rsid w:val="0092269C"/>
    <w:rsid w:val="00925E71"/>
    <w:rsid w:val="00927419"/>
    <w:rsid w:val="00927CCE"/>
    <w:rsid w:val="00931789"/>
    <w:rsid w:val="00934CE0"/>
    <w:rsid w:val="00935482"/>
    <w:rsid w:val="009372F9"/>
    <w:rsid w:val="009405A6"/>
    <w:rsid w:val="00940AB8"/>
    <w:rsid w:val="00940C6F"/>
    <w:rsid w:val="00941B40"/>
    <w:rsid w:val="00942065"/>
    <w:rsid w:val="00943024"/>
    <w:rsid w:val="00946941"/>
    <w:rsid w:val="009473D9"/>
    <w:rsid w:val="0094778F"/>
    <w:rsid w:val="00947F53"/>
    <w:rsid w:val="00950788"/>
    <w:rsid w:val="00950834"/>
    <w:rsid w:val="00950D4C"/>
    <w:rsid w:val="00955035"/>
    <w:rsid w:val="009550A2"/>
    <w:rsid w:val="00957B84"/>
    <w:rsid w:val="00957CDA"/>
    <w:rsid w:val="00963A23"/>
    <w:rsid w:val="0096459C"/>
    <w:rsid w:val="00964E59"/>
    <w:rsid w:val="009658A6"/>
    <w:rsid w:val="009662A6"/>
    <w:rsid w:val="009668DE"/>
    <w:rsid w:val="00972A37"/>
    <w:rsid w:val="009753BF"/>
    <w:rsid w:val="00976322"/>
    <w:rsid w:val="009770CC"/>
    <w:rsid w:val="009772EC"/>
    <w:rsid w:val="00977E32"/>
    <w:rsid w:val="009810B5"/>
    <w:rsid w:val="0098142E"/>
    <w:rsid w:val="0098198F"/>
    <w:rsid w:val="00981C98"/>
    <w:rsid w:val="0098641A"/>
    <w:rsid w:val="0099049F"/>
    <w:rsid w:val="009904C6"/>
    <w:rsid w:val="00990E0D"/>
    <w:rsid w:val="0099145F"/>
    <w:rsid w:val="00992756"/>
    <w:rsid w:val="00992DE0"/>
    <w:rsid w:val="009931B1"/>
    <w:rsid w:val="00994D2B"/>
    <w:rsid w:val="009971C4"/>
    <w:rsid w:val="00997EFF"/>
    <w:rsid w:val="009A3232"/>
    <w:rsid w:val="009A33B5"/>
    <w:rsid w:val="009A3D91"/>
    <w:rsid w:val="009A441D"/>
    <w:rsid w:val="009A6A81"/>
    <w:rsid w:val="009A6E8B"/>
    <w:rsid w:val="009B0557"/>
    <w:rsid w:val="009B120B"/>
    <w:rsid w:val="009B156C"/>
    <w:rsid w:val="009B23A5"/>
    <w:rsid w:val="009B2772"/>
    <w:rsid w:val="009B3DB8"/>
    <w:rsid w:val="009B43EA"/>
    <w:rsid w:val="009C0228"/>
    <w:rsid w:val="009C0896"/>
    <w:rsid w:val="009C0B2C"/>
    <w:rsid w:val="009C3D10"/>
    <w:rsid w:val="009C47B9"/>
    <w:rsid w:val="009C5570"/>
    <w:rsid w:val="009C7C0A"/>
    <w:rsid w:val="009D1A7E"/>
    <w:rsid w:val="009D23B9"/>
    <w:rsid w:val="009D255F"/>
    <w:rsid w:val="009D2810"/>
    <w:rsid w:val="009D52C4"/>
    <w:rsid w:val="009D75B2"/>
    <w:rsid w:val="009D7F96"/>
    <w:rsid w:val="009E0430"/>
    <w:rsid w:val="009E1B28"/>
    <w:rsid w:val="009E3C89"/>
    <w:rsid w:val="009E4096"/>
    <w:rsid w:val="009E4833"/>
    <w:rsid w:val="009E5CFE"/>
    <w:rsid w:val="009E5D73"/>
    <w:rsid w:val="009E7394"/>
    <w:rsid w:val="009F012F"/>
    <w:rsid w:val="009F058A"/>
    <w:rsid w:val="009F2127"/>
    <w:rsid w:val="009F22E8"/>
    <w:rsid w:val="009F26E1"/>
    <w:rsid w:val="009F43E2"/>
    <w:rsid w:val="009F4703"/>
    <w:rsid w:val="009F53FE"/>
    <w:rsid w:val="009F6967"/>
    <w:rsid w:val="009F699A"/>
    <w:rsid w:val="009F69CD"/>
    <w:rsid w:val="009F6B5F"/>
    <w:rsid w:val="009F7070"/>
    <w:rsid w:val="00A0223C"/>
    <w:rsid w:val="00A02946"/>
    <w:rsid w:val="00A05443"/>
    <w:rsid w:val="00A056F2"/>
    <w:rsid w:val="00A06284"/>
    <w:rsid w:val="00A06F46"/>
    <w:rsid w:val="00A07116"/>
    <w:rsid w:val="00A07886"/>
    <w:rsid w:val="00A105A3"/>
    <w:rsid w:val="00A12518"/>
    <w:rsid w:val="00A13FEA"/>
    <w:rsid w:val="00A14E0E"/>
    <w:rsid w:val="00A16487"/>
    <w:rsid w:val="00A16BFC"/>
    <w:rsid w:val="00A22BEA"/>
    <w:rsid w:val="00A24B54"/>
    <w:rsid w:val="00A25A22"/>
    <w:rsid w:val="00A25FB2"/>
    <w:rsid w:val="00A262F3"/>
    <w:rsid w:val="00A30FFA"/>
    <w:rsid w:val="00A331AC"/>
    <w:rsid w:val="00A34BB4"/>
    <w:rsid w:val="00A40942"/>
    <w:rsid w:val="00A41803"/>
    <w:rsid w:val="00A45372"/>
    <w:rsid w:val="00A470B7"/>
    <w:rsid w:val="00A541B6"/>
    <w:rsid w:val="00A54B92"/>
    <w:rsid w:val="00A55B50"/>
    <w:rsid w:val="00A604DA"/>
    <w:rsid w:val="00A617A5"/>
    <w:rsid w:val="00A6590F"/>
    <w:rsid w:val="00A672A5"/>
    <w:rsid w:val="00A70DF9"/>
    <w:rsid w:val="00A729E6"/>
    <w:rsid w:val="00A73CFA"/>
    <w:rsid w:val="00A768DC"/>
    <w:rsid w:val="00A77E1E"/>
    <w:rsid w:val="00A81286"/>
    <w:rsid w:val="00A8144B"/>
    <w:rsid w:val="00A82F2D"/>
    <w:rsid w:val="00A85976"/>
    <w:rsid w:val="00A920FA"/>
    <w:rsid w:val="00A93E2F"/>
    <w:rsid w:val="00A9407F"/>
    <w:rsid w:val="00A94A0E"/>
    <w:rsid w:val="00A94ECE"/>
    <w:rsid w:val="00A96A83"/>
    <w:rsid w:val="00AA220E"/>
    <w:rsid w:val="00AA3A84"/>
    <w:rsid w:val="00AA5621"/>
    <w:rsid w:val="00AA6C7B"/>
    <w:rsid w:val="00AA6D65"/>
    <w:rsid w:val="00AA72F1"/>
    <w:rsid w:val="00AB20C7"/>
    <w:rsid w:val="00AB38AA"/>
    <w:rsid w:val="00AB41B3"/>
    <w:rsid w:val="00AB60DC"/>
    <w:rsid w:val="00AC0733"/>
    <w:rsid w:val="00AC4B2E"/>
    <w:rsid w:val="00AC6EDF"/>
    <w:rsid w:val="00AD021F"/>
    <w:rsid w:val="00AD4F7C"/>
    <w:rsid w:val="00AD5921"/>
    <w:rsid w:val="00AE2826"/>
    <w:rsid w:val="00AE4AF9"/>
    <w:rsid w:val="00AE55DD"/>
    <w:rsid w:val="00AE5A4D"/>
    <w:rsid w:val="00AE7791"/>
    <w:rsid w:val="00AE7BFE"/>
    <w:rsid w:val="00AF095F"/>
    <w:rsid w:val="00AF2F73"/>
    <w:rsid w:val="00AF4B3A"/>
    <w:rsid w:val="00AF5875"/>
    <w:rsid w:val="00AF63FD"/>
    <w:rsid w:val="00AF646F"/>
    <w:rsid w:val="00B02156"/>
    <w:rsid w:val="00B02532"/>
    <w:rsid w:val="00B02AB2"/>
    <w:rsid w:val="00B0594D"/>
    <w:rsid w:val="00B070DA"/>
    <w:rsid w:val="00B07973"/>
    <w:rsid w:val="00B1060A"/>
    <w:rsid w:val="00B112E1"/>
    <w:rsid w:val="00B15708"/>
    <w:rsid w:val="00B16F49"/>
    <w:rsid w:val="00B20A7F"/>
    <w:rsid w:val="00B22437"/>
    <w:rsid w:val="00B23A0C"/>
    <w:rsid w:val="00B24313"/>
    <w:rsid w:val="00B24479"/>
    <w:rsid w:val="00B31899"/>
    <w:rsid w:val="00B33BB6"/>
    <w:rsid w:val="00B33D2A"/>
    <w:rsid w:val="00B340B7"/>
    <w:rsid w:val="00B3569C"/>
    <w:rsid w:val="00B357FF"/>
    <w:rsid w:val="00B3584A"/>
    <w:rsid w:val="00B360AA"/>
    <w:rsid w:val="00B40F92"/>
    <w:rsid w:val="00B42A91"/>
    <w:rsid w:val="00B4512C"/>
    <w:rsid w:val="00B45B8F"/>
    <w:rsid w:val="00B51502"/>
    <w:rsid w:val="00B51B2D"/>
    <w:rsid w:val="00B52640"/>
    <w:rsid w:val="00B52731"/>
    <w:rsid w:val="00B53202"/>
    <w:rsid w:val="00B56B10"/>
    <w:rsid w:val="00B576FF"/>
    <w:rsid w:val="00B6051D"/>
    <w:rsid w:val="00B60604"/>
    <w:rsid w:val="00B62702"/>
    <w:rsid w:val="00B63E11"/>
    <w:rsid w:val="00B64884"/>
    <w:rsid w:val="00B65437"/>
    <w:rsid w:val="00B679DA"/>
    <w:rsid w:val="00B67FEC"/>
    <w:rsid w:val="00B71C8D"/>
    <w:rsid w:val="00B72F14"/>
    <w:rsid w:val="00B73D23"/>
    <w:rsid w:val="00B7421D"/>
    <w:rsid w:val="00B76C87"/>
    <w:rsid w:val="00B81B32"/>
    <w:rsid w:val="00B83632"/>
    <w:rsid w:val="00B83AF9"/>
    <w:rsid w:val="00B84B92"/>
    <w:rsid w:val="00B84BE8"/>
    <w:rsid w:val="00B854D3"/>
    <w:rsid w:val="00B86C1E"/>
    <w:rsid w:val="00B877CB"/>
    <w:rsid w:val="00B90E18"/>
    <w:rsid w:val="00B92FE6"/>
    <w:rsid w:val="00B934A1"/>
    <w:rsid w:val="00B93B6A"/>
    <w:rsid w:val="00B93CB0"/>
    <w:rsid w:val="00B93D34"/>
    <w:rsid w:val="00B94881"/>
    <w:rsid w:val="00B95F21"/>
    <w:rsid w:val="00B97A55"/>
    <w:rsid w:val="00BA1156"/>
    <w:rsid w:val="00BA1933"/>
    <w:rsid w:val="00BA2DD9"/>
    <w:rsid w:val="00BA447F"/>
    <w:rsid w:val="00BA4C75"/>
    <w:rsid w:val="00BA645D"/>
    <w:rsid w:val="00BB0312"/>
    <w:rsid w:val="00BB3257"/>
    <w:rsid w:val="00BB33E2"/>
    <w:rsid w:val="00BC08ED"/>
    <w:rsid w:val="00BC2E29"/>
    <w:rsid w:val="00BC31B7"/>
    <w:rsid w:val="00BC4B88"/>
    <w:rsid w:val="00BC4D04"/>
    <w:rsid w:val="00BC5E0F"/>
    <w:rsid w:val="00BC7C01"/>
    <w:rsid w:val="00BD0C0F"/>
    <w:rsid w:val="00BD0C89"/>
    <w:rsid w:val="00BD3E22"/>
    <w:rsid w:val="00BD4834"/>
    <w:rsid w:val="00BD6A99"/>
    <w:rsid w:val="00BE004F"/>
    <w:rsid w:val="00BE0F2D"/>
    <w:rsid w:val="00BE0F49"/>
    <w:rsid w:val="00BE295A"/>
    <w:rsid w:val="00BE55E8"/>
    <w:rsid w:val="00BF0070"/>
    <w:rsid w:val="00BF1D56"/>
    <w:rsid w:val="00BF26CD"/>
    <w:rsid w:val="00BF326D"/>
    <w:rsid w:val="00BF42B2"/>
    <w:rsid w:val="00BF4CE5"/>
    <w:rsid w:val="00BF5531"/>
    <w:rsid w:val="00BF5E52"/>
    <w:rsid w:val="00BF6505"/>
    <w:rsid w:val="00BF755A"/>
    <w:rsid w:val="00C00542"/>
    <w:rsid w:val="00C00EC0"/>
    <w:rsid w:val="00C01A83"/>
    <w:rsid w:val="00C022F7"/>
    <w:rsid w:val="00C02342"/>
    <w:rsid w:val="00C050C4"/>
    <w:rsid w:val="00C051CB"/>
    <w:rsid w:val="00C06F5F"/>
    <w:rsid w:val="00C14265"/>
    <w:rsid w:val="00C1494B"/>
    <w:rsid w:val="00C14E2D"/>
    <w:rsid w:val="00C15A57"/>
    <w:rsid w:val="00C1666F"/>
    <w:rsid w:val="00C16944"/>
    <w:rsid w:val="00C16ECD"/>
    <w:rsid w:val="00C17E6B"/>
    <w:rsid w:val="00C22BB2"/>
    <w:rsid w:val="00C236D1"/>
    <w:rsid w:val="00C245C9"/>
    <w:rsid w:val="00C2462A"/>
    <w:rsid w:val="00C25780"/>
    <w:rsid w:val="00C26394"/>
    <w:rsid w:val="00C266CD"/>
    <w:rsid w:val="00C30E47"/>
    <w:rsid w:val="00C30F13"/>
    <w:rsid w:val="00C31B93"/>
    <w:rsid w:val="00C321BB"/>
    <w:rsid w:val="00C32BAE"/>
    <w:rsid w:val="00C32C0D"/>
    <w:rsid w:val="00C333CA"/>
    <w:rsid w:val="00C33432"/>
    <w:rsid w:val="00C3369A"/>
    <w:rsid w:val="00C33A0E"/>
    <w:rsid w:val="00C372B3"/>
    <w:rsid w:val="00C40A4A"/>
    <w:rsid w:val="00C41206"/>
    <w:rsid w:val="00C41589"/>
    <w:rsid w:val="00C415EB"/>
    <w:rsid w:val="00C43E4F"/>
    <w:rsid w:val="00C4650D"/>
    <w:rsid w:val="00C50993"/>
    <w:rsid w:val="00C52530"/>
    <w:rsid w:val="00C530D1"/>
    <w:rsid w:val="00C53EE8"/>
    <w:rsid w:val="00C55100"/>
    <w:rsid w:val="00C55142"/>
    <w:rsid w:val="00C55FBA"/>
    <w:rsid w:val="00C56180"/>
    <w:rsid w:val="00C57414"/>
    <w:rsid w:val="00C6138A"/>
    <w:rsid w:val="00C62EF7"/>
    <w:rsid w:val="00C63896"/>
    <w:rsid w:val="00C6510A"/>
    <w:rsid w:val="00C653AA"/>
    <w:rsid w:val="00C65887"/>
    <w:rsid w:val="00C66759"/>
    <w:rsid w:val="00C6750B"/>
    <w:rsid w:val="00C71329"/>
    <w:rsid w:val="00C71874"/>
    <w:rsid w:val="00C7323D"/>
    <w:rsid w:val="00C733EE"/>
    <w:rsid w:val="00C735F5"/>
    <w:rsid w:val="00C742B3"/>
    <w:rsid w:val="00C76488"/>
    <w:rsid w:val="00C774F9"/>
    <w:rsid w:val="00C777EE"/>
    <w:rsid w:val="00C77C71"/>
    <w:rsid w:val="00C80C97"/>
    <w:rsid w:val="00C84550"/>
    <w:rsid w:val="00C85122"/>
    <w:rsid w:val="00C86139"/>
    <w:rsid w:val="00C87D26"/>
    <w:rsid w:val="00C90597"/>
    <w:rsid w:val="00C90B51"/>
    <w:rsid w:val="00C90FD6"/>
    <w:rsid w:val="00C913A1"/>
    <w:rsid w:val="00C9194C"/>
    <w:rsid w:val="00C91A4E"/>
    <w:rsid w:val="00C939FF"/>
    <w:rsid w:val="00C9456A"/>
    <w:rsid w:val="00C9622C"/>
    <w:rsid w:val="00C975DA"/>
    <w:rsid w:val="00CA0B6E"/>
    <w:rsid w:val="00CA483C"/>
    <w:rsid w:val="00CA4BED"/>
    <w:rsid w:val="00CA58E7"/>
    <w:rsid w:val="00CA5E82"/>
    <w:rsid w:val="00CA5F8F"/>
    <w:rsid w:val="00CA6AA7"/>
    <w:rsid w:val="00CA74EA"/>
    <w:rsid w:val="00CA773D"/>
    <w:rsid w:val="00CB1DA7"/>
    <w:rsid w:val="00CB2DE2"/>
    <w:rsid w:val="00CB38D3"/>
    <w:rsid w:val="00CB4109"/>
    <w:rsid w:val="00CB4B12"/>
    <w:rsid w:val="00CB65F0"/>
    <w:rsid w:val="00CB7123"/>
    <w:rsid w:val="00CB7281"/>
    <w:rsid w:val="00CC005D"/>
    <w:rsid w:val="00CC0C80"/>
    <w:rsid w:val="00CC25A8"/>
    <w:rsid w:val="00CC35E5"/>
    <w:rsid w:val="00CC4998"/>
    <w:rsid w:val="00CC4E53"/>
    <w:rsid w:val="00CC5840"/>
    <w:rsid w:val="00CC7F5E"/>
    <w:rsid w:val="00CD08CD"/>
    <w:rsid w:val="00CD19BC"/>
    <w:rsid w:val="00CD1E63"/>
    <w:rsid w:val="00CD26B0"/>
    <w:rsid w:val="00CD5A19"/>
    <w:rsid w:val="00CD604F"/>
    <w:rsid w:val="00CD62F3"/>
    <w:rsid w:val="00CD72C4"/>
    <w:rsid w:val="00CE0739"/>
    <w:rsid w:val="00CE2D8D"/>
    <w:rsid w:val="00CE59E8"/>
    <w:rsid w:val="00CE5C70"/>
    <w:rsid w:val="00CE735D"/>
    <w:rsid w:val="00CE7B5E"/>
    <w:rsid w:val="00CE7FEC"/>
    <w:rsid w:val="00CF1CCF"/>
    <w:rsid w:val="00CF3DFC"/>
    <w:rsid w:val="00CF3EBD"/>
    <w:rsid w:val="00CF4D5F"/>
    <w:rsid w:val="00CF506B"/>
    <w:rsid w:val="00CF588E"/>
    <w:rsid w:val="00CF5B67"/>
    <w:rsid w:val="00CF6E05"/>
    <w:rsid w:val="00D002E2"/>
    <w:rsid w:val="00D01E05"/>
    <w:rsid w:val="00D06010"/>
    <w:rsid w:val="00D101D5"/>
    <w:rsid w:val="00D12B6F"/>
    <w:rsid w:val="00D1324E"/>
    <w:rsid w:val="00D140CD"/>
    <w:rsid w:val="00D14527"/>
    <w:rsid w:val="00D156B2"/>
    <w:rsid w:val="00D159BD"/>
    <w:rsid w:val="00D162E1"/>
    <w:rsid w:val="00D31110"/>
    <w:rsid w:val="00D324CD"/>
    <w:rsid w:val="00D33705"/>
    <w:rsid w:val="00D34E34"/>
    <w:rsid w:val="00D367C0"/>
    <w:rsid w:val="00D37A7A"/>
    <w:rsid w:val="00D40214"/>
    <w:rsid w:val="00D43CFD"/>
    <w:rsid w:val="00D45FC2"/>
    <w:rsid w:val="00D46F22"/>
    <w:rsid w:val="00D50C38"/>
    <w:rsid w:val="00D51EE2"/>
    <w:rsid w:val="00D5217C"/>
    <w:rsid w:val="00D523EC"/>
    <w:rsid w:val="00D53214"/>
    <w:rsid w:val="00D53480"/>
    <w:rsid w:val="00D54965"/>
    <w:rsid w:val="00D54CA6"/>
    <w:rsid w:val="00D61762"/>
    <w:rsid w:val="00D631BB"/>
    <w:rsid w:val="00D6465B"/>
    <w:rsid w:val="00D65D1A"/>
    <w:rsid w:val="00D65DC3"/>
    <w:rsid w:val="00D673DF"/>
    <w:rsid w:val="00D67AE4"/>
    <w:rsid w:val="00D67E8F"/>
    <w:rsid w:val="00D73C77"/>
    <w:rsid w:val="00D75C6F"/>
    <w:rsid w:val="00D768CE"/>
    <w:rsid w:val="00D82E80"/>
    <w:rsid w:val="00D83603"/>
    <w:rsid w:val="00D83DD2"/>
    <w:rsid w:val="00D867BA"/>
    <w:rsid w:val="00D90D5A"/>
    <w:rsid w:val="00D914B0"/>
    <w:rsid w:val="00D91E2D"/>
    <w:rsid w:val="00D92991"/>
    <w:rsid w:val="00D92C36"/>
    <w:rsid w:val="00D93C51"/>
    <w:rsid w:val="00D944AC"/>
    <w:rsid w:val="00D9796B"/>
    <w:rsid w:val="00DA12F9"/>
    <w:rsid w:val="00DA163B"/>
    <w:rsid w:val="00DA1C01"/>
    <w:rsid w:val="00DA23B9"/>
    <w:rsid w:val="00DA3AA3"/>
    <w:rsid w:val="00DA3B5C"/>
    <w:rsid w:val="00DA3F09"/>
    <w:rsid w:val="00DA47BD"/>
    <w:rsid w:val="00DA4B64"/>
    <w:rsid w:val="00DA5EE9"/>
    <w:rsid w:val="00DB1D38"/>
    <w:rsid w:val="00DB208B"/>
    <w:rsid w:val="00DB317A"/>
    <w:rsid w:val="00DB372A"/>
    <w:rsid w:val="00DB4772"/>
    <w:rsid w:val="00DC2E5F"/>
    <w:rsid w:val="00DC6911"/>
    <w:rsid w:val="00DC6A6C"/>
    <w:rsid w:val="00DC6C22"/>
    <w:rsid w:val="00DC721A"/>
    <w:rsid w:val="00DC74C0"/>
    <w:rsid w:val="00DC78C6"/>
    <w:rsid w:val="00DD0280"/>
    <w:rsid w:val="00DD06A2"/>
    <w:rsid w:val="00DD1338"/>
    <w:rsid w:val="00DD262D"/>
    <w:rsid w:val="00DD2FA5"/>
    <w:rsid w:val="00DD3501"/>
    <w:rsid w:val="00DD3BE8"/>
    <w:rsid w:val="00DD4883"/>
    <w:rsid w:val="00DD4C5C"/>
    <w:rsid w:val="00DD5510"/>
    <w:rsid w:val="00DD57C5"/>
    <w:rsid w:val="00DD782D"/>
    <w:rsid w:val="00DE2FBA"/>
    <w:rsid w:val="00DE47FE"/>
    <w:rsid w:val="00DE4838"/>
    <w:rsid w:val="00DE561D"/>
    <w:rsid w:val="00DE6D4F"/>
    <w:rsid w:val="00DF0E76"/>
    <w:rsid w:val="00DF13A8"/>
    <w:rsid w:val="00DF2C93"/>
    <w:rsid w:val="00DF3CAC"/>
    <w:rsid w:val="00DF3CE9"/>
    <w:rsid w:val="00DF5F3C"/>
    <w:rsid w:val="00DF66D9"/>
    <w:rsid w:val="00DF7EA0"/>
    <w:rsid w:val="00E014AA"/>
    <w:rsid w:val="00E04401"/>
    <w:rsid w:val="00E04B56"/>
    <w:rsid w:val="00E04C38"/>
    <w:rsid w:val="00E075B5"/>
    <w:rsid w:val="00E10711"/>
    <w:rsid w:val="00E12066"/>
    <w:rsid w:val="00E129B7"/>
    <w:rsid w:val="00E161EF"/>
    <w:rsid w:val="00E16694"/>
    <w:rsid w:val="00E16FB4"/>
    <w:rsid w:val="00E20065"/>
    <w:rsid w:val="00E20893"/>
    <w:rsid w:val="00E221E6"/>
    <w:rsid w:val="00E267B2"/>
    <w:rsid w:val="00E27888"/>
    <w:rsid w:val="00E316BE"/>
    <w:rsid w:val="00E32E22"/>
    <w:rsid w:val="00E35F1D"/>
    <w:rsid w:val="00E46800"/>
    <w:rsid w:val="00E47A38"/>
    <w:rsid w:val="00E51222"/>
    <w:rsid w:val="00E543BA"/>
    <w:rsid w:val="00E55CB7"/>
    <w:rsid w:val="00E563C8"/>
    <w:rsid w:val="00E564AC"/>
    <w:rsid w:val="00E60DE0"/>
    <w:rsid w:val="00E61A41"/>
    <w:rsid w:val="00E620FF"/>
    <w:rsid w:val="00E62153"/>
    <w:rsid w:val="00E62B24"/>
    <w:rsid w:val="00E64EB5"/>
    <w:rsid w:val="00E66E72"/>
    <w:rsid w:val="00E700DA"/>
    <w:rsid w:val="00E71B5C"/>
    <w:rsid w:val="00E73A87"/>
    <w:rsid w:val="00E75173"/>
    <w:rsid w:val="00E75664"/>
    <w:rsid w:val="00E76604"/>
    <w:rsid w:val="00E80058"/>
    <w:rsid w:val="00E804D0"/>
    <w:rsid w:val="00E816FA"/>
    <w:rsid w:val="00E83DCE"/>
    <w:rsid w:val="00E8409E"/>
    <w:rsid w:val="00E85BEB"/>
    <w:rsid w:val="00E929B0"/>
    <w:rsid w:val="00E930B6"/>
    <w:rsid w:val="00E961ED"/>
    <w:rsid w:val="00E96F7E"/>
    <w:rsid w:val="00E9780F"/>
    <w:rsid w:val="00E97E4E"/>
    <w:rsid w:val="00EA0346"/>
    <w:rsid w:val="00EA0D9C"/>
    <w:rsid w:val="00EA4BD8"/>
    <w:rsid w:val="00EA63D5"/>
    <w:rsid w:val="00EA7E16"/>
    <w:rsid w:val="00EB23AC"/>
    <w:rsid w:val="00EB3756"/>
    <w:rsid w:val="00EB3BF2"/>
    <w:rsid w:val="00EB4C9D"/>
    <w:rsid w:val="00EB5267"/>
    <w:rsid w:val="00EB5850"/>
    <w:rsid w:val="00EB6169"/>
    <w:rsid w:val="00ED0568"/>
    <w:rsid w:val="00ED0D0D"/>
    <w:rsid w:val="00ED0E17"/>
    <w:rsid w:val="00ED25D4"/>
    <w:rsid w:val="00ED422B"/>
    <w:rsid w:val="00ED66CE"/>
    <w:rsid w:val="00ED6D72"/>
    <w:rsid w:val="00ED7650"/>
    <w:rsid w:val="00EE0985"/>
    <w:rsid w:val="00EE3786"/>
    <w:rsid w:val="00EE474D"/>
    <w:rsid w:val="00EE4860"/>
    <w:rsid w:val="00EE4D88"/>
    <w:rsid w:val="00EE57C2"/>
    <w:rsid w:val="00EE59A3"/>
    <w:rsid w:val="00EE5DF6"/>
    <w:rsid w:val="00EF233F"/>
    <w:rsid w:val="00EF24EF"/>
    <w:rsid w:val="00EF412A"/>
    <w:rsid w:val="00EF68F2"/>
    <w:rsid w:val="00F01EF0"/>
    <w:rsid w:val="00F0228F"/>
    <w:rsid w:val="00F0283F"/>
    <w:rsid w:val="00F02C2A"/>
    <w:rsid w:val="00F03C8D"/>
    <w:rsid w:val="00F041C7"/>
    <w:rsid w:val="00F04FB1"/>
    <w:rsid w:val="00F06B8D"/>
    <w:rsid w:val="00F11867"/>
    <w:rsid w:val="00F124FB"/>
    <w:rsid w:val="00F13164"/>
    <w:rsid w:val="00F14686"/>
    <w:rsid w:val="00F160D5"/>
    <w:rsid w:val="00F17E03"/>
    <w:rsid w:val="00F20872"/>
    <w:rsid w:val="00F21594"/>
    <w:rsid w:val="00F22AD3"/>
    <w:rsid w:val="00F23340"/>
    <w:rsid w:val="00F23BC1"/>
    <w:rsid w:val="00F2446C"/>
    <w:rsid w:val="00F24785"/>
    <w:rsid w:val="00F273E8"/>
    <w:rsid w:val="00F3279D"/>
    <w:rsid w:val="00F32F06"/>
    <w:rsid w:val="00F330D7"/>
    <w:rsid w:val="00F35107"/>
    <w:rsid w:val="00F35783"/>
    <w:rsid w:val="00F36493"/>
    <w:rsid w:val="00F37C82"/>
    <w:rsid w:val="00F42572"/>
    <w:rsid w:val="00F435BA"/>
    <w:rsid w:val="00F435EC"/>
    <w:rsid w:val="00F43AEF"/>
    <w:rsid w:val="00F44E60"/>
    <w:rsid w:val="00F52610"/>
    <w:rsid w:val="00F53218"/>
    <w:rsid w:val="00F54F28"/>
    <w:rsid w:val="00F563DD"/>
    <w:rsid w:val="00F61E12"/>
    <w:rsid w:val="00F636B8"/>
    <w:rsid w:val="00F64D98"/>
    <w:rsid w:val="00F65414"/>
    <w:rsid w:val="00F71CCE"/>
    <w:rsid w:val="00F73CDB"/>
    <w:rsid w:val="00F740BA"/>
    <w:rsid w:val="00F7603E"/>
    <w:rsid w:val="00F76AB2"/>
    <w:rsid w:val="00F817E1"/>
    <w:rsid w:val="00F81A5B"/>
    <w:rsid w:val="00F82A54"/>
    <w:rsid w:val="00F831FE"/>
    <w:rsid w:val="00F87C36"/>
    <w:rsid w:val="00F93A36"/>
    <w:rsid w:val="00F93C5D"/>
    <w:rsid w:val="00F95AFB"/>
    <w:rsid w:val="00F97306"/>
    <w:rsid w:val="00F97310"/>
    <w:rsid w:val="00F97B4C"/>
    <w:rsid w:val="00FA262F"/>
    <w:rsid w:val="00FA2707"/>
    <w:rsid w:val="00FA2B2E"/>
    <w:rsid w:val="00FA37D9"/>
    <w:rsid w:val="00FA591B"/>
    <w:rsid w:val="00FA5D6C"/>
    <w:rsid w:val="00FA676E"/>
    <w:rsid w:val="00FA6B59"/>
    <w:rsid w:val="00FA6FD9"/>
    <w:rsid w:val="00FA73F0"/>
    <w:rsid w:val="00FB17FF"/>
    <w:rsid w:val="00FB216B"/>
    <w:rsid w:val="00FB235D"/>
    <w:rsid w:val="00FC028C"/>
    <w:rsid w:val="00FC0D85"/>
    <w:rsid w:val="00FC2E81"/>
    <w:rsid w:val="00FC6666"/>
    <w:rsid w:val="00FC7109"/>
    <w:rsid w:val="00FC7C93"/>
    <w:rsid w:val="00FD4D14"/>
    <w:rsid w:val="00FD66ED"/>
    <w:rsid w:val="00FD787F"/>
    <w:rsid w:val="00FE0954"/>
    <w:rsid w:val="00FE10E4"/>
    <w:rsid w:val="00FE3064"/>
    <w:rsid w:val="00FE4839"/>
    <w:rsid w:val="00FE62C9"/>
    <w:rsid w:val="00FE6D61"/>
    <w:rsid w:val="00FF215C"/>
    <w:rsid w:val="00FF227F"/>
    <w:rsid w:val="00FF44E9"/>
    <w:rsid w:val="00FF50FD"/>
    <w:rsid w:val="00FF516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171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602FB"/>
    <w:rPr>
      <w:rFonts w:ascii="Times New Roman" w:hAnsi="Times New Roman" w:cs="Times New Roman"/>
      <w:sz w:val="24"/>
      <w:szCs w:val="24"/>
    </w:rPr>
  </w:style>
  <w:style w:type="paragraph" w:styleId="1">
    <w:name w:val="heading 1"/>
    <w:basedOn w:val="a"/>
    <w:next w:val="a"/>
    <w:link w:val="10"/>
    <w:uiPriority w:val="9"/>
    <w:qFormat/>
    <w:pPr>
      <w:spacing w:before="100" w:beforeAutospacing="1" w:after="100" w:afterAutospacing="1"/>
      <w:outlineLvl w:val="0"/>
    </w:pPr>
    <w:rPr>
      <w:rFonts w:eastAsia="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val="0"/>
      <w:jc w:val="both"/>
    </w:pPr>
    <w:rPr>
      <w:rFonts w:ascii="宋体" w:eastAsia="宋体" w:hAnsiTheme="minorHAnsi" w:cstheme="minorBidi"/>
      <w:kern w:val="2"/>
    </w:rPr>
  </w:style>
  <w:style w:type="paragraph" w:styleId="a5">
    <w:name w:val="footer"/>
    <w:basedOn w:val="a"/>
    <w:link w:val="a6"/>
    <w:uiPriority w:val="99"/>
    <w:unhideWhenUsed/>
    <w:qFormat/>
    <w:pPr>
      <w:widowControl w:val="0"/>
      <w:tabs>
        <w:tab w:val="center" w:pos="4153"/>
        <w:tab w:val="right" w:pos="8306"/>
      </w:tabs>
      <w:snapToGrid w:val="0"/>
    </w:pPr>
    <w:rPr>
      <w:rFonts w:asciiTheme="minorHAnsi" w:hAnsiTheme="minorHAnsi" w:cstheme="minorBidi"/>
      <w:kern w:val="2"/>
      <w:sz w:val="18"/>
      <w:szCs w:val="18"/>
    </w:rPr>
  </w:style>
  <w:style w:type="paragraph" w:styleId="a7">
    <w:name w:val="header"/>
    <w:basedOn w:val="a"/>
    <w:link w:val="a8"/>
    <w:uiPriority w:val="99"/>
    <w:unhideWhenUsed/>
    <w:qFormat/>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table" w:styleId="a9">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uiPriority w:val="99"/>
    <w:unhideWhenUsed/>
    <w:qFormat/>
  </w:style>
  <w:style w:type="character" w:styleId="ab">
    <w:name w:val="Hyperlink"/>
    <w:basedOn w:val="a0"/>
    <w:uiPriority w:val="99"/>
    <w:unhideWhenUsed/>
    <w:qFormat/>
    <w:rPr>
      <w:color w:val="0000FF"/>
      <w:u w:val="single"/>
    </w:rPr>
  </w:style>
  <w:style w:type="paragraph" w:customStyle="1" w:styleId="11">
    <w:name w:val="列出段落1"/>
    <w:basedOn w:val="a"/>
    <w:uiPriority w:val="34"/>
    <w:qFormat/>
    <w:pPr>
      <w:widowControl w:val="0"/>
      <w:ind w:firstLineChars="200" w:firstLine="420"/>
      <w:jc w:val="both"/>
    </w:pPr>
    <w:rPr>
      <w:rFonts w:asciiTheme="minorHAnsi" w:hAnsiTheme="minorHAnsi" w:cstheme="minorBidi"/>
      <w:kern w:val="2"/>
    </w:rPr>
  </w:style>
  <w:style w:type="character" w:customStyle="1" w:styleId="a4">
    <w:name w:val="文档结构图字符"/>
    <w:basedOn w:val="a0"/>
    <w:link w:val="a3"/>
    <w:uiPriority w:val="99"/>
    <w:semiHidden/>
    <w:qFormat/>
    <w:rPr>
      <w:rFonts w:ascii="宋体" w:eastAsia="宋体"/>
    </w:rPr>
  </w:style>
  <w:style w:type="character" w:customStyle="1" w:styleId="a8">
    <w:name w:val="页眉字符"/>
    <w:basedOn w:val="a0"/>
    <w:link w:val="a7"/>
    <w:uiPriority w:val="99"/>
    <w:qFormat/>
    <w:rPr>
      <w:sz w:val="18"/>
      <w:szCs w:val="18"/>
    </w:rPr>
  </w:style>
  <w:style w:type="character" w:customStyle="1" w:styleId="a6">
    <w:name w:val="页脚字符"/>
    <w:basedOn w:val="a0"/>
    <w:link w:val="a5"/>
    <w:uiPriority w:val="99"/>
    <w:qFormat/>
    <w:rPr>
      <w:sz w:val="18"/>
      <w:szCs w:val="18"/>
    </w:rPr>
  </w:style>
  <w:style w:type="paragraph" w:styleId="ac">
    <w:name w:val="List Paragraph"/>
    <w:basedOn w:val="a"/>
    <w:uiPriority w:val="99"/>
    <w:qFormat/>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jc w:val="both"/>
    </w:pPr>
    <w:rPr>
      <w:rFonts w:ascii="宋体" w:eastAsia="宋体" w:hAnsi="宋体"/>
      <w:sz w:val="16"/>
      <w:szCs w:val="16"/>
    </w:rPr>
  </w:style>
  <w:style w:type="character" w:customStyle="1" w:styleId="s1">
    <w:name w:val="s1"/>
    <w:basedOn w:val="a0"/>
    <w:rPr>
      <w:rFonts w:ascii="Times New Roman" w:hAnsi="Times New Roman" w:cs="Times New Roman" w:hint="default"/>
      <w:sz w:val="16"/>
      <w:szCs w:val="16"/>
    </w:rPr>
  </w:style>
  <w:style w:type="paragraph" w:styleId="ad">
    <w:name w:val="Title"/>
    <w:basedOn w:val="a"/>
    <w:next w:val="a"/>
    <w:link w:val="ae"/>
    <w:uiPriority w:val="10"/>
    <w:qFormat/>
    <w:rsid w:val="004443B6"/>
    <w:pPr>
      <w:widowControl w:val="0"/>
      <w:spacing w:before="240" w:after="60"/>
      <w:jc w:val="center"/>
      <w:outlineLvl w:val="0"/>
    </w:pPr>
    <w:rPr>
      <w:rFonts w:asciiTheme="majorHAnsi" w:eastAsia="宋体" w:hAnsiTheme="majorHAnsi" w:cstheme="majorBidi"/>
      <w:b/>
      <w:bCs/>
      <w:kern w:val="2"/>
      <w:szCs w:val="32"/>
    </w:rPr>
  </w:style>
  <w:style w:type="character" w:customStyle="1" w:styleId="ae">
    <w:name w:val="标题字符"/>
    <w:basedOn w:val="a0"/>
    <w:link w:val="ad"/>
    <w:uiPriority w:val="10"/>
    <w:rsid w:val="004443B6"/>
    <w:rPr>
      <w:rFonts w:asciiTheme="majorHAnsi" w:eastAsia="宋体" w:hAnsiTheme="majorHAnsi" w:cstheme="majorBidi"/>
      <w:b/>
      <w:bCs/>
      <w:kern w:val="2"/>
      <w:sz w:val="24"/>
      <w:szCs w:val="32"/>
    </w:rPr>
  </w:style>
  <w:style w:type="paragraph" w:styleId="af">
    <w:name w:val="Balloon Text"/>
    <w:basedOn w:val="a"/>
    <w:link w:val="af0"/>
    <w:uiPriority w:val="99"/>
    <w:semiHidden/>
    <w:unhideWhenUsed/>
    <w:rsid w:val="000C1D37"/>
    <w:pPr>
      <w:widowControl w:val="0"/>
      <w:jc w:val="both"/>
    </w:pPr>
    <w:rPr>
      <w:rFonts w:asciiTheme="minorHAnsi" w:hAnsiTheme="minorHAnsi" w:cstheme="minorBidi"/>
      <w:kern w:val="2"/>
      <w:sz w:val="18"/>
      <w:szCs w:val="18"/>
    </w:rPr>
  </w:style>
  <w:style w:type="character" w:customStyle="1" w:styleId="af0">
    <w:name w:val="批注框文本字符"/>
    <w:basedOn w:val="a0"/>
    <w:link w:val="af"/>
    <w:uiPriority w:val="99"/>
    <w:semiHidden/>
    <w:rsid w:val="000C1D37"/>
    <w:rPr>
      <w:kern w:val="2"/>
      <w:sz w:val="18"/>
      <w:szCs w:val="18"/>
    </w:rPr>
  </w:style>
  <w:style w:type="character" w:styleId="af1">
    <w:name w:val="annotation reference"/>
    <w:basedOn w:val="a0"/>
    <w:uiPriority w:val="99"/>
    <w:semiHidden/>
    <w:unhideWhenUsed/>
    <w:rsid w:val="000C1D37"/>
    <w:rPr>
      <w:sz w:val="21"/>
      <w:szCs w:val="21"/>
    </w:rPr>
  </w:style>
  <w:style w:type="paragraph" w:styleId="af2">
    <w:name w:val="annotation text"/>
    <w:basedOn w:val="a"/>
    <w:link w:val="af3"/>
    <w:uiPriority w:val="99"/>
    <w:semiHidden/>
    <w:unhideWhenUsed/>
    <w:rsid w:val="000C1D37"/>
    <w:pPr>
      <w:widowControl w:val="0"/>
    </w:pPr>
    <w:rPr>
      <w:rFonts w:asciiTheme="minorHAnsi" w:hAnsiTheme="minorHAnsi" w:cstheme="minorBidi"/>
      <w:kern w:val="2"/>
    </w:rPr>
  </w:style>
  <w:style w:type="character" w:customStyle="1" w:styleId="af3">
    <w:name w:val="批注文字字符"/>
    <w:basedOn w:val="a0"/>
    <w:link w:val="af2"/>
    <w:uiPriority w:val="99"/>
    <w:semiHidden/>
    <w:rsid w:val="000C1D37"/>
    <w:rPr>
      <w:kern w:val="2"/>
      <w:sz w:val="24"/>
      <w:szCs w:val="24"/>
    </w:rPr>
  </w:style>
  <w:style w:type="paragraph" w:styleId="af4">
    <w:name w:val="annotation subject"/>
    <w:basedOn w:val="af2"/>
    <w:next w:val="af2"/>
    <w:link w:val="af5"/>
    <w:uiPriority w:val="99"/>
    <w:semiHidden/>
    <w:unhideWhenUsed/>
    <w:rsid w:val="000C1D37"/>
    <w:rPr>
      <w:b/>
      <w:bCs/>
    </w:rPr>
  </w:style>
  <w:style w:type="character" w:customStyle="1" w:styleId="af5">
    <w:name w:val="批注主题字符"/>
    <w:basedOn w:val="af3"/>
    <w:link w:val="af4"/>
    <w:uiPriority w:val="99"/>
    <w:semiHidden/>
    <w:rsid w:val="000C1D37"/>
    <w:rPr>
      <w:b/>
      <w:bCs/>
      <w:kern w:val="2"/>
      <w:sz w:val="24"/>
      <w:szCs w:val="24"/>
    </w:rPr>
  </w:style>
  <w:style w:type="paragraph" w:styleId="af6">
    <w:name w:val="Revision"/>
    <w:hidden/>
    <w:uiPriority w:val="99"/>
    <w:semiHidden/>
    <w:rsid w:val="00203BFB"/>
    <w:rPr>
      <w:kern w:val="2"/>
      <w:sz w:val="24"/>
      <w:szCs w:val="24"/>
    </w:rPr>
  </w:style>
  <w:style w:type="paragraph" w:styleId="af7">
    <w:name w:val="Normal (Web)"/>
    <w:basedOn w:val="a"/>
    <w:uiPriority w:val="99"/>
    <w:semiHidden/>
    <w:unhideWhenUsed/>
    <w:rsid w:val="00A920FA"/>
    <w:pPr>
      <w:widowControl w:val="0"/>
      <w:jc w:val="both"/>
    </w:pPr>
    <w:rPr>
      <w:kern w:val="2"/>
    </w:rPr>
  </w:style>
  <w:style w:type="character" w:styleId="af8">
    <w:name w:val="FollowedHyperlink"/>
    <w:basedOn w:val="a0"/>
    <w:uiPriority w:val="99"/>
    <w:semiHidden/>
    <w:unhideWhenUsed/>
    <w:rsid w:val="00367C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97581">
      <w:bodyDiv w:val="1"/>
      <w:marLeft w:val="0"/>
      <w:marRight w:val="0"/>
      <w:marTop w:val="0"/>
      <w:marBottom w:val="0"/>
      <w:divBdr>
        <w:top w:val="none" w:sz="0" w:space="0" w:color="auto"/>
        <w:left w:val="none" w:sz="0" w:space="0" w:color="auto"/>
        <w:bottom w:val="none" w:sz="0" w:space="0" w:color="auto"/>
        <w:right w:val="none" w:sz="0" w:space="0" w:color="auto"/>
      </w:divBdr>
    </w:div>
    <w:div w:id="311833674">
      <w:bodyDiv w:val="1"/>
      <w:marLeft w:val="0"/>
      <w:marRight w:val="0"/>
      <w:marTop w:val="0"/>
      <w:marBottom w:val="0"/>
      <w:divBdr>
        <w:top w:val="none" w:sz="0" w:space="0" w:color="auto"/>
        <w:left w:val="none" w:sz="0" w:space="0" w:color="auto"/>
        <w:bottom w:val="none" w:sz="0" w:space="0" w:color="auto"/>
        <w:right w:val="none" w:sz="0" w:space="0" w:color="auto"/>
      </w:divBdr>
    </w:div>
    <w:div w:id="445084838">
      <w:bodyDiv w:val="1"/>
      <w:marLeft w:val="0"/>
      <w:marRight w:val="0"/>
      <w:marTop w:val="0"/>
      <w:marBottom w:val="0"/>
      <w:divBdr>
        <w:top w:val="none" w:sz="0" w:space="0" w:color="auto"/>
        <w:left w:val="none" w:sz="0" w:space="0" w:color="auto"/>
        <w:bottom w:val="none" w:sz="0" w:space="0" w:color="auto"/>
        <w:right w:val="none" w:sz="0" w:space="0" w:color="auto"/>
      </w:divBdr>
    </w:div>
    <w:div w:id="596137244">
      <w:bodyDiv w:val="1"/>
      <w:marLeft w:val="0"/>
      <w:marRight w:val="0"/>
      <w:marTop w:val="0"/>
      <w:marBottom w:val="0"/>
      <w:divBdr>
        <w:top w:val="none" w:sz="0" w:space="0" w:color="auto"/>
        <w:left w:val="none" w:sz="0" w:space="0" w:color="auto"/>
        <w:bottom w:val="none" w:sz="0" w:space="0" w:color="auto"/>
        <w:right w:val="none" w:sz="0" w:space="0" w:color="auto"/>
      </w:divBdr>
    </w:div>
    <w:div w:id="599795669">
      <w:bodyDiv w:val="1"/>
      <w:marLeft w:val="0"/>
      <w:marRight w:val="0"/>
      <w:marTop w:val="0"/>
      <w:marBottom w:val="0"/>
      <w:divBdr>
        <w:top w:val="none" w:sz="0" w:space="0" w:color="auto"/>
        <w:left w:val="none" w:sz="0" w:space="0" w:color="auto"/>
        <w:bottom w:val="none" w:sz="0" w:space="0" w:color="auto"/>
        <w:right w:val="none" w:sz="0" w:space="0" w:color="auto"/>
      </w:divBdr>
    </w:div>
    <w:div w:id="620185527">
      <w:bodyDiv w:val="1"/>
      <w:marLeft w:val="0"/>
      <w:marRight w:val="0"/>
      <w:marTop w:val="0"/>
      <w:marBottom w:val="0"/>
      <w:divBdr>
        <w:top w:val="none" w:sz="0" w:space="0" w:color="auto"/>
        <w:left w:val="none" w:sz="0" w:space="0" w:color="auto"/>
        <w:bottom w:val="none" w:sz="0" w:space="0" w:color="auto"/>
        <w:right w:val="none" w:sz="0" w:space="0" w:color="auto"/>
      </w:divBdr>
    </w:div>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729308317">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459837642">
      <w:bodyDiv w:val="1"/>
      <w:marLeft w:val="0"/>
      <w:marRight w:val="0"/>
      <w:marTop w:val="0"/>
      <w:marBottom w:val="0"/>
      <w:divBdr>
        <w:top w:val="none" w:sz="0" w:space="0" w:color="auto"/>
        <w:left w:val="none" w:sz="0" w:space="0" w:color="auto"/>
        <w:bottom w:val="none" w:sz="0" w:space="0" w:color="auto"/>
        <w:right w:val="none" w:sz="0" w:space="0" w:color="auto"/>
      </w:divBdr>
    </w:div>
    <w:div w:id="1501240104">
      <w:bodyDiv w:val="1"/>
      <w:marLeft w:val="0"/>
      <w:marRight w:val="0"/>
      <w:marTop w:val="0"/>
      <w:marBottom w:val="0"/>
      <w:divBdr>
        <w:top w:val="none" w:sz="0" w:space="0" w:color="auto"/>
        <w:left w:val="none" w:sz="0" w:space="0" w:color="auto"/>
        <w:bottom w:val="none" w:sz="0" w:space="0" w:color="auto"/>
        <w:right w:val="none" w:sz="0" w:space="0" w:color="auto"/>
      </w:divBdr>
    </w:div>
    <w:div w:id="1566529956">
      <w:bodyDiv w:val="1"/>
      <w:marLeft w:val="0"/>
      <w:marRight w:val="0"/>
      <w:marTop w:val="0"/>
      <w:marBottom w:val="0"/>
      <w:divBdr>
        <w:top w:val="none" w:sz="0" w:space="0" w:color="auto"/>
        <w:left w:val="none" w:sz="0" w:space="0" w:color="auto"/>
        <w:bottom w:val="none" w:sz="0" w:space="0" w:color="auto"/>
        <w:right w:val="none" w:sz="0" w:space="0" w:color="auto"/>
      </w:divBdr>
    </w:div>
    <w:div w:id="1610043520">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1984040534">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 w:id="2028406980">
      <w:bodyDiv w:val="1"/>
      <w:marLeft w:val="0"/>
      <w:marRight w:val="0"/>
      <w:marTop w:val="0"/>
      <w:marBottom w:val="0"/>
      <w:divBdr>
        <w:top w:val="none" w:sz="0" w:space="0" w:color="auto"/>
        <w:left w:val="none" w:sz="0" w:space="0" w:color="auto"/>
        <w:bottom w:val="none" w:sz="0" w:space="0" w:color="auto"/>
        <w:right w:val="none" w:sz="0" w:space="0" w:color="auto"/>
      </w:divBdr>
    </w:div>
    <w:div w:id="2035958019">
      <w:bodyDiv w:val="1"/>
      <w:marLeft w:val="0"/>
      <w:marRight w:val="0"/>
      <w:marTop w:val="0"/>
      <w:marBottom w:val="0"/>
      <w:divBdr>
        <w:top w:val="none" w:sz="0" w:space="0" w:color="auto"/>
        <w:left w:val="none" w:sz="0" w:space="0" w:color="auto"/>
        <w:bottom w:val="none" w:sz="0" w:space="0" w:color="auto"/>
        <w:right w:val="none" w:sz="0" w:space="0" w:color="auto"/>
      </w:divBdr>
    </w:div>
    <w:div w:id="2044280333">
      <w:bodyDiv w:val="1"/>
      <w:marLeft w:val="0"/>
      <w:marRight w:val="0"/>
      <w:marTop w:val="0"/>
      <w:marBottom w:val="0"/>
      <w:divBdr>
        <w:top w:val="none" w:sz="0" w:space="0" w:color="auto"/>
        <w:left w:val="none" w:sz="0" w:space="0" w:color="auto"/>
        <w:bottom w:val="none" w:sz="0" w:space="0" w:color="auto"/>
        <w:right w:val="none" w:sz="0" w:space="0" w:color="auto"/>
      </w:divBdr>
    </w:div>
    <w:div w:id="2047363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chart" Target="charts/chart4.xml"/><Relationship Id="rId31" Type="http://schemas.openxmlformats.org/officeDocument/2006/relationships/chart" Target="charts/chart5.xml"/><Relationship Id="rId32" Type="http://schemas.openxmlformats.org/officeDocument/2006/relationships/chart" Target="charts/chart6.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emf"/><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fontTable" Target="fontTable.xml"/><Relationship Id="rId71" Type="http://schemas.microsoft.com/office/2011/relationships/people" Target="people.xml"/><Relationship Id="rId72"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chart" Target="charts/chart1.xml"/><Relationship Id="rId24" Type="http://schemas.openxmlformats.org/officeDocument/2006/relationships/chart" Target="charts/chart2.xml"/><Relationship Id="rId25" Type="http://schemas.openxmlformats.org/officeDocument/2006/relationships/chart" Target="charts/chart3.xm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comments" Target="comments.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qiujf\Desktop\&#38451;&#26790;&#33298;\&#26234;&#33021;&#23478;&#30005;&#29616;&#29366;&#21644;&#21457;&#23637;&#36235;&#21183;.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qiujf\Desktop\&#38451;&#26790;&#33298;\&#29289;&#32852;&#32593;&#30456;&#20851;&#25968;&#25454;.xlsx" TargetMode="External"/></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file:////C:\Users\qiujf\Desktop\&#38451;&#26790;&#33298;\&#26234;&#33021;&#23478;&#30005;&#29616;&#29366;&#21644;&#21457;&#23637;&#36235;&#21183;.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qiujf\Desktop\&#38451;&#26790;&#33298;\&#29289;&#32852;&#32593;&#30456;&#20851;&#25968;&#2545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Users\kimi\Documents\GitHub\lunwen\A&#20844;&#21496;&#20135;&#21697;&#35268;&#21010;&#20998;&#26512;-&#25968;&#25454;&#20998;&#26512;090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708227792"/>
        <c:axId val="722832112"/>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645733744"/>
        <c:axId val="728731264"/>
      </c:lineChart>
      <c:catAx>
        <c:axId val="708227792"/>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2832112"/>
        <c:crosses val="autoZero"/>
        <c:auto val="0"/>
        <c:lblAlgn val="ctr"/>
        <c:lblOffset val="100"/>
        <c:noMultiLvlLbl val="0"/>
      </c:catAx>
      <c:valAx>
        <c:axId val="722832112"/>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08227792"/>
        <c:crosses val="autoZero"/>
        <c:crossBetween val="between"/>
      </c:valAx>
      <c:catAx>
        <c:axId val="645733744"/>
        <c:scaling>
          <c:orientation val="minMax"/>
        </c:scaling>
        <c:delete val="1"/>
        <c:axPos val="b"/>
        <c:numFmt formatCode="General" sourceLinked="1"/>
        <c:majorTickMark val="out"/>
        <c:minorTickMark val="none"/>
        <c:tickLblPos val="none"/>
        <c:crossAx val="728731264"/>
        <c:crosses val="autoZero"/>
        <c:auto val="1"/>
        <c:lblAlgn val="ctr"/>
        <c:lblOffset val="100"/>
        <c:noMultiLvlLbl val="0"/>
      </c:catAx>
      <c:valAx>
        <c:axId val="728731264"/>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45733744"/>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6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6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6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708735136"/>
        <c:axId val="709341792"/>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708735136"/>
        <c:axId val="709341792"/>
      </c:lineChart>
      <c:catAx>
        <c:axId val="708735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09341792"/>
        <c:crosses val="autoZero"/>
        <c:auto val="1"/>
        <c:lblAlgn val="ctr"/>
        <c:lblOffset val="100"/>
        <c:noMultiLvlLbl val="0"/>
      </c:catAx>
      <c:valAx>
        <c:axId val="709341792"/>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08735136"/>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728359329743183"/>
          <c:y val="0.065838487483402"/>
          <c:w val="0.834941105795018"/>
          <c:h val="0.69376818541637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51.0</c:v>
                </c:pt>
                <c:pt idx="1">
                  <c:v>90.0</c:v>
                </c:pt>
                <c:pt idx="2">
                  <c:v>177.0</c:v>
                </c:pt>
                <c:pt idx="3">
                  <c:v>217.0</c:v>
                </c:pt>
                <c:pt idx="4">
                  <c:v>239.0</c:v>
                </c:pt>
                <c:pt idx="5">
                  <c:v>296.0</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96.0</c:v>
                </c:pt>
                <c:pt idx="1">
                  <c:v>152.0</c:v>
                </c:pt>
                <c:pt idx="2">
                  <c:v>259.0</c:v>
                </c:pt>
                <c:pt idx="3">
                  <c:v>287.0</c:v>
                </c:pt>
                <c:pt idx="4">
                  <c:v>303.0</c:v>
                </c:pt>
                <c:pt idx="5">
                  <c:v>338.0</c:v>
                </c:pt>
              </c:numCache>
            </c:numRef>
          </c:val>
        </c:ser>
        <c:dLbls>
          <c:showLegendKey val="0"/>
          <c:showVal val="1"/>
          <c:showCatName val="0"/>
          <c:showSerName val="0"/>
          <c:showPercent val="0"/>
          <c:showBubbleSize val="0"/>
        </c:dLbls>
        <c:gapWidth val="219"/>
        <c:overlap val="-27"/>
        <c:axId val="728165152"/>
        <c:axId val="728166096"/>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c:v>
                </c:pt>
                <c:pt idx="2">
                  <c:v>0.966666666666667</c:v>
                </c:pt>
                <c:pt idx="3">
                  <c:v>0.225988700564972</c:v>
                </c:pt>
                <c:pt idx="4">
                  <c:v>0.101382488479263</c:v>
                </c:pt>
                <c:pt idx="5">
                  <c:v>0.238493723849372</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c:v>
                </c:pt>
                <c:pt idx="2">
                  <c:v>0.703947368421053</c:v>
                </c:pt>
                <c:pt idx="3">
                  <c:v>0.108108108108108</c:v>
                </c:pt>
                <c:pt idx="4">
                  <c:v>0.0557491289198606</c:v>
                </c:pt>
                <c:pt idx="5">
                  <c:v>0.115511551155115</c:v>
                </c:pt>
              </c:numCache>
            </c:numRef>
          </c:val>
          <c:smooth val="0"/>
        </c:ser>
        <c:dLbls>
          <c:showLegendKey val="0"/>
          <c:showVal val="1"/>
          <c:showCatName val="0"/>
          <c:showSerName val="0"/>
          <c:showPercent val="0"/>
          <c:showBubbleSize val="0"/>
        </c:dLbls>
        <c:marker val="1"/>
        <c:smooth val="0"/>
        <c:axId val="728147328"/>
        <c:axId val="728300368"/>
      </c:lineChart>
      <c:catAx>
        <c:axId val="728165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8166096"/>
        <c:crosses val="autoZero"/>
        <c:auto val="1"/>
        <c:lblAlgn val="ctr"/>
        <c:lblOffset val="100"/>
        <c:noMultiLvlLbl val="0"/>
      </c:catAx>
      <c:valAx>
        <c:axId val="72816609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8165152"/>
        <c:crosses val="autoZero"/>
        <c:crossBetween val="between"/>
      </c:valAx>
      <c:catAx>
        <c:axId val="728147328"/>
        <c:scaling>
          <c:orientation val="minMax"/>
        </c:scaling>
        <c:delete val="1"/>
        <c:axPos val="b"/>
        <c:numFmt formatCode="General" sourceLinked="1"/>
        <c:majorTickMark val="none"/>
        <c:minorTickMark val="none"/>
        <c:tickLblPos val="none"/>
        <c:crossAx val="728300368"/>
        <c:crosses val="autoZero"/>
        <c:auto val="1"/>
        <c:lblAlgn val="ctr"/>
        <c:lblOffset val="100"/>
        <c:noMultiLvlLbl val="0"/>
      </c:catAx>
      <c:valAx>
        <c:axId val="728300368"/>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8147328"/>
        <c:crosses val="max"/>
        <c:crossBetween val="between"/>
      </c:valAx>
      <c:spPr>
        <a:noFill/>
        <a:ln w="25400">
          <a:noFill/>
        </a:ln>
        <a:effectLst/>
      </c:spPr>
    </c:plotArea>
    <c:legend>
      <c:legendPos val="l"/>
      <c:layout>
        <c:manualLayout>
          <c:xMode val="edge"/>
          <c:yMode val="edge"/>
          <c:x val="0.0738733041423263"/>
          <c:y val="0.0505478327067482"/>
          <c:w val="0.29094262103413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722918000"/>
        <c:axId val="722919632"/>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742587856"/>
        <c:axId val="708972736"/>
      </c:lineChart>
      <c:catAx>
        <c:axId val="722918000"/>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2919632"/>
        <c:crosses val="autoZero"/>
        <c:auto val="0"/>
        <c:lblAlgn val="ctr"/>
        <c:lblOffset val="100"/>
        <c:noMultiLvlLbl val="0"/>
      </c:catAx>
      <c:valAx>
        <c:axId val="722919632"/>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2918000"/>
        <c:crosses val="autoZero"/>
        <c:crossBetween val="between"/>
      </c:valAx>
      <c:catAx>
        <c:axId val="742587856"/>
        <c:scaling>
          <c:orientation val="minMax"/>
        </c:scaling>
        <c:delete val="1"/>
        <c:axPos val="b"/>
        <c:numFmt formatCode="General" sourceLinked="1"/>
        <c:majorTickMark val="out"/>
        <c:minorTickMark val="none"/>
        <c:tickLblPos val="none"/>
        <c:crossAx val="708972736"/>
        <c:crosses val="autoZero"/>
        <c:auto val="1"/>
        <c:lblAlgn val="ctr"/>
        <c:lblOffset val="100"/>
        <c:noMultiLvlLbl val="0"/>
      </c:catAx>
      <c:valAx>
        <c:axId val="708972736"/>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42587856"/>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4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4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4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743334000"/>
        <c:axId val="722813968"/>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743334000"/>
        <c:axId val="722813968"/>
      </c:lineChart>
      <c:catAx>
        <c:axId val="743334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2813968"/>
        <c:crosses val="autoZero"/>
        <c:auto val="1"/>
        <c:lblAlgn val="ctr"/>
        <c:lblOffset val="100"/>
        <c:noMultiLvlLbl val="0"/>
      </c:catAx>
      <c:valAx>
        <c:axId val="722813968"/>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43334000"/>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728359329743183"/>
          <c:y val="0.065838487483402"/>
          <c:w val="0.834941105795018"/>
          <c:h val="0.69376818541637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51.0</c:v>
                </c:pt>
                <c:pt idx="1">
                  <c:v>90.0</c:v>
                </c:pt>
                <c:pt idx="2">
                  <c:v>177.0</c:v>
                </c:pt>
                <c:pt idx="3">
                  <c:v>217.0</c:v>
                </c:pt>
                <c:pt idx="4">
                  <c:v>239.0</c:v>
                </c:pt>
                <c:pt idx="5">
                  <c:v>296.0</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96.0</c:v>
                </c:pt>
                <c:pt idx="1">
                  <c:v>152.0</c:v>
                </c:pt>
                <c:pt idx="2">
                  <c:v>259.0</c:v>
                </c:pt>
                <c:pt idx="3">
                  <c:v>287.0</c:v>
                </c:pt>
                <c:pt idx="4">
                  <c:v>303.0</c:v>
                </c:pt>
                <c:pt idx="5">
                  <c:v>338.0</c:v>
                </c:pt>
              </c:numCache>
            </c:numRef>
          </c:val>
        </c:ser>
        <c:dLbls>
          <c:showLegendKey val="0"/>
          <c:showVal val="1"/>
          <c:showCatName val="0"/>
          <c:showSerName val="0"/>
          <c:showPercent val="0"/>
          <c:showBubbleSize val="0"/>
        </c:dLbls>
        <c:gapWidth val="219"/>
        <c:overlap val="-27"/>
        <c:axId val="743702496"/>
        <c:axId val="723913520"/>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c:v>
                </c:pt>
                <c:pt idx="2">
                  <c:v>0.966666666666667</c:v>
                </c:pt>
                <c:pt idx="3">
                  <c:v>0.225988700564972</c:v>
                </c:pt>
                <c:pt idx="4">
                  <c:v>0.101382488479263</c:v>
                </c:pt>
                <c:pt idx="5">
                  <c:v>0.238493723849372</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c:v>
                </c:pt>
                <c:pt idx="2">
                  <c:v>0.703947368421053</c:v>
                </c:pt>
                <c:pt idx="3">
                  <c:v>0.108108108108108</c:v>
                </c:pt>
                <c:pt idx="4">
                  <c:v>0.0557491289198606</c:v>
                </c:pt>
                <c:pt idx="5">
                  <c:v>0.115511551155115</c:v>
                </c:pt>
              </c:numCache>
            </c:numRef>
          </c:val>
          <c:smooth val="0"/>
        </c:ser>
        <c:dLbls>
          <c:showLegendKey val="0"/>
          <c:showVal val="1"/>
          <c:showCatName val="0"/>
          <c:showSerName val="0"/>
          <c:showPercent val="0"/>
          <c:showBubbleSize val="0"/>
        </c:dLbls>
        <c:marker val="1"/>
        <c:smooth val="0"/>
        <c:axId val="723832256"/>
        <c:axId val="723834576"/>
      </c:lineChart>
      <c:catAx>
        <c:axId val="74370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3913520"/>
        <c:crosses val="autoZero"/>
        <c:auto val="1"/>
        <c:lblAlgn val="ctr"/>
        <c:lblOffset val="100"/>
        <c:noMultiLvlLbl val="0"/>
      </c:catAx>
      <c:valAx>
        <c:axId val="7239135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43702496"/>
        <c:crosses val="autoZero"/>
        <c:crossBetween val="between"/>
      </c:valAx>
      <c:catAx>
        <c:axId val="723832256"/>
        <c:scaling>
          <c:orientation val="minMax"/>
        </c:scaling>
        <c:delete val="1"/>
        <c:axPos val="b"/>
        <c:numFmt formatCode="General" sourceLinked="1"/>
        <c:majorTickMark val="none"/>
        <c:minorTickMark val="none"/>
        <c:tickLblPos val="none"/>
        <c:crossAx val="723834576"/>
        <c:crosses val="autoZero"/>
        <c:auto val="1"/>
        <c:lblAlgn val="ctr"/>
        <c:lblOffset val="100"/>
        <c:noMultiLvlLbl val="0"/>
      </c:catAx>
      <c:valAx>
        <c:axId val="723834576"/>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3832256"/>
        <c:crosses val="max"/>
        <c:crossBetween val="between"/>
      </c:valAx>
      <c:spPr>
        <a:noFill/>
        <a:ln w="25400">
          <a:noFill/>
        </a:ln>
        <a:effectLst/>
      </c:spPr>
    </c:plotArea>
    <c:legend>
      <c:legendPos val="l"/>
      <c:layout>
        <c:manualLayout>
          <c:xMode val="edge"/>
          <c:yMode val="edge"/>
          <c:x val="0.0738733041423263"/>
          <c:y val="0.0505478327067482"/>
          <c:w val="0.29094262103413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'Q9'!$B$20:$B$26</c:f>
              <c:strCache>
                <c:ptCount val="7"/>
                <c:pt idx="0">
                  <c:v>接收学校通知</c:v>
                </c:pt>
                <c:pt idx="1">
                  <c:v>接收孩子进出校打卡通知</c:v>
                </c:pt>
                <c:pt idx="2">
                  <c:v>接收老师通知</c:v>
                </c:pt>
                <c:pt idx="3">
                  <c:v>接收老师作业推送</c:v>
                </c:pt>
                <c:pt idx="4">
                  <c:v>和其他家长互动沟通</c:v>
                </c:pt>
                <c:pt idx="5">
                  <c:v>对孩子进行实时定位</c:v>
                </c:pt>
                <c:pt idx="6">
                  <c:v>智能卡余额查询和充值</c:v>
                </c:pt>
              </c:strCache>
            </c:strRef>
          </c:cat>
          <c:val>
            <c:numRef>
              <c:f>'Q9'!$C$20:$C$26</c:f>
              <c:numCache>
                <c:formatCode>General</c:formatCode>
                <c:ptCount val="7"/>
                <c:pt idx="0">
                  <c:v>39.0</c:v>
                </c:pt>
                <c:pt idx="1">
                  <c:v>30.0</c:v>
                </c:pt>
                <c:pt idx="2">
                  <c:v>38.0</c:v>
                </c:pt>
                <c:pt idx="3">
                  <c:v>34.0</c:v>
                </c:pt>
                <c:pt idx="4">
                  <c:v>17.0</c:v>
                </c:pt>
                <c:pt idx="5">
                  <c:v>30.0</c:v>
                </c:pt>
                <c:pt idx="6">
                  <c:v>24.0</c:v>
                </c:pt>
              </c:numCache>
            </c:numRef>
          </c:val>
        </c:ser>
        <c:dLbls>
          <c:showLegendKey val="0"/>
          <c:showVal val="0"/>
          <c:showCatName val="0"/>
          <c:showSerName val="0"/>
          <c:showPercent val="0"/>
          <c:showBubbleSize val="0"/>
        </c:dLbls>
        <c:gapWidth val="150"/>
        <c:axId val="620736096"/>
        <c:axId val="709767088"/>
      </c:barChart>
      <c:catAx>
        <c:axId val="620736096"/>
        <c:scaling>
          <c:orientation val="minMax"/>
        </c:scaling>
        <c:delete val="0"/>
        <c:axPos val="l"/>
        <c:numFmt formatCode="General" sourceLinked="0"/>
        <c:majorTickMark val="out"/>
        <c:minorTickMark val="none"/>
        <c:tickLblPos val="nextTo"/>
        <c:crossAx val="709767088"/>
        <c:crosses val="autoZero"/>
        <c:auto val="1"/>
        <c:lblAlgn val="ctr"/>
        <c:lblOffset val="100"/>
        <c:noMultiLvlLbl val="0"/>
      </c:catAx>
      <c:valAx>
        <c:axId val="709767088"/>
        <c:scaling>
          <c:orientation val="minMax"/>
        </c:scaling>
        <c:delete val="0"/>
        <c:axPos val="b"/>
        <c:majorGridlines/>
        <c:numFmt formatCode="General" sourceLinked="1"/>
        <c:majorTickMark val="out"/>
        <c:minorTickMark val="none"/>
        <c:tickLblPos val="nextTo"/>
        <c:crossAx val="620736096"/>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'Q10'!$B$20:$B$24</c:f>
              <c:strCache>
                <c:ptCount val="5"/>
                <c:pt idx="0">
                  <c:v>初高中学校的升学录取信息</c:v>
                </c:pt>
                <c:pt idx="1">
                  <c:v>教育局的政策信息</c:v>
                </c:pt>
                <c:pt idx="2">
                  <c:v>学位房信息</c:v>
                </c:pt>
                <c:pt idx="3">
                  <c:v>家庭教育和孩子管理知识方法</c:v>
                </c:pt>
                <c:pt idx="4">
                  <c:v>孩子学习资料的网络下载</c:v>
                </c:pt>
              </c:strCache>
            </c:strRef>
          </c:cat>
          <c:val>
            <c:numRef>
              <c:f>'Q10'!$C$20:$C$24</c:f>
              <c:numCache>
                <c:formatCode>General</c:formatCode>
                <c:ptCount val="5"/>
                <c:pt idx="0">
                  <c:v>30.0</c:v>
                </c:pt>
                <c:pt idx="1">
                  <c:v>28.0</c:v>
                </c:pt>
                <c:pt idx="2">
                  <c:v>14.0</c:v>
                </c:pt>
                <c:pt idx="3">
                  <c:v>29.0</c:v>
                </c:pt>
                <c:pt idx="4">
                  <c:v>36.0</c:v>
                </c:pt>
              </c:numCache>
            </c:numRef>
          </c:val>
        </c:ser>
        <c:dLbls>
          <c:showLegendKey val="0"/>
          <c:showVal val="0"/>
          <c:showCatName val="0"/>
          <c:showSerName val="0"/>
          <c:showPercent val="0"/>
          <c:showBubbleSize val="0"/>
        </c:dLbls>
        <c:gapWidth val="150"/>
        <c:axId val="743211520"/>
        <c:axId val="743213840"/>
      </c:barChart>
      <c:catAx>
        <c:axId val="743211520"/>
        <c:scaling>
          <c:orientation val="minMax"/>
        </c:scaling>
        <c:delete val="0"/>
        <c:axPos val="l"/>
        <c:numFmt formatCode="General" sourceLinked="0"/>
        <c:majorTickMark val="out"/>
        <c:minorTickMark val="none"/>
        <c:tickLblPos val="nextTo"/>
        <c:crossAx val="743213840"/>
        <c:crosses val="autoZero"/>
        <c:auto val="1"/>
        <c:lblAlgn val="ctr"/>
        <c:lblOffset val="100"/>
        <c:noMultiLvlLbl val="0"/>
      </c:catAx>
      <c:valAx>
        <c:axId val="743213840"/>
        <c:scaling>
          <c:orientation val="minMax"/>
        </c:scaling>
        <c:delete val="0"/>
        <c:axPos val="b"/>
        <c:majorGridlines/>
        <c:numFmt formatCode="General" sourceLinked="1"/>
        <c:majorTickMark val="out"/>
        <c:minorTickMark val="none"/>
        <c:tickLblPos val="nextTo"/>
        <c:crossAx val="743211520"/>
        <c:crosses val="autoZero"/>
        <c:crossBetween val="between"/>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[1]Q11!$B$20:$B$24</c:f>
              <c:strCache>
                <c:ptCount val="5"/>
                <c:pt idx="0">
                  <c:v>公交一卡通功能</c:v>
                </c:pt>
                <c:pt idx="1">
                  <c:v>小区门禁卡功能</c:v>
                </c:pt>
                <c:pt idx="2">
                  <c:v>电子录音笔功能</c:v>
                </c:pt>
                <c:pt idx="3">
                  <c:v>校园一卡通功能</c:v>
                </c:pt>
                <c:pt idx="4">
                  <c:v>学校老师通知的语音播报功能</c:v>
                </c:pt>
              </c:strCache>
            </c:strRef>
          </c:cat>
          <c:val>
            <c:numRef>
              <c:f>[1]Q11!$C$20:$C$24</c:f>
              <c:numCache>
                <c:formatCode>General</c:formatCode>
                <c:ptCount val="5"/>
                <c:pt idx="0">
                  <c:v>35.0</c:v>
                </c:pt>
                <c:pt idx="1">
                  <c:v>25.0</c:v>
                </c:pt>
                <c:pt idx="2">
                  <c:v>21.0</c:v>
                </c:pt>
                <c:pt idx="3">
                  <c:v>32.0</c:v>
                </c:pt>
                <c:pt idx="4">
                  <c:v>20.0</c:v>
                </c:pt>
              </c:numCache>
            </c:numRef>
          </c:val>
        </c:ser>
        <c:dLbls>
          <c:showLegendKey val="0"/>
          <c:showVal val="0"/>
          <c:showCatName val="0"/>
          <c:showSerName val="0"/>
          <c:showPercent val="0"/>
          <c:showBubbleSize val="0"/>
        </c:dLbls>
        <c:gapWidth val="150"/>
        <c:axId val="743238128"/>
        <c:axId val="727930384"/>
      </c:barChart>
      <c:catAx>
        <c:axId val="743238128"/>
        <c:scaling>
          <c:orientation val="minMax"/>
        </c:scaling>
        <c:delete val="0"/>
        <c:axPos val="l"/>
        <c:numFmt formatCode="General" sourceLinked="0"/>
        <c:majorTickMark val="out"/>
        <c:minorTickMark val="none"/>
        <c:tickLblPos val="nextTo"/>
        <c:crossAx val="727930384"/>
        <c:crosses val="autoZero"/>
        <c:auto val="1"/>
        <c:lblAlgn val="ctr"/>
        <c:lblOffset val="100"/>
        <c:noMultiLvlLbl val="0"/>
      </c:catAx>
      <c:valAx>
        <c:axId val="727930384"/>
        <c:scaling>
          <c:orientation val="minMax"/>
        </c:scaling>
        <c:delete val="0"/>
        <c:axPos val="b"/>
        <c:majorGridlines/>
        <c:numFmt formatCode="General" sourceLinked="1"/>
        <c:majorTickMark val="out"/>
        <c:minorTickMark val="none"/>
        <c:tickLblPos val="nextTo"/>
        <c:crossAx val="74323812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0E91DE-0EC6-624E-B325-160119C22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115</Pages>
  <Words>11191</Words>
  <Characters>63794</Characters>
  <Application>Microsoft Macintosh Word</Application>
  <DocSecurity>0</DocSecurity>
  <Lines>531</Lines>
  <Paragraphs>149</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74836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kimi_zj@sina.com</cp:lastModifiedBy>
  <cp:revision>329</cp:revision>
  <cp:lastPrinted>2019-07-08T06:23:00Z</cp:lastPrinted>
  <dcterms:created xsi:type="dcterms:W3CDTF">2019-09-09T01:03:00Z</dcterms:created>
  <dcterms:modified xsi:type="dcterms:W3CDTF">2019-09-14T07:16:00Z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